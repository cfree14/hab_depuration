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615AC78" w14:textId="77777777" w:rsidR="00D721A1" w:rsidRDefault="007B6925">
      <w:pPr>
        <w:pStyle w:val="Heading1"/>
      </w:pPr>
      <w:bookmarkStart w:id="0" w:name="_ka8cc78681l8" w:colFirst="0" w:colLast="0"/>
      <w:bookmarkEnd w:id="0"/>
      <w:r>
        <w:t>Marine biotoxin depuration rates: management applications, research priorities, and predictions for unstudied species</w:t>
      </w:r>
    </w:p>
    <w:p w14:paraId="68865627" w14:textId="77777777" w:rsidR="00D721A1" w:rsidRDefault="007B6925">
      <w:r>
        <w:t>Christopher M. Free</w:t>
      </w:r>
      <w:r>
        <w:rPr>
          <w:vertAlign w:val="superscript"/>
        </w:rPr>
        <w:t>1,2</w:t>
      </w:r>
      <w:r>
        <w:t xml:space="preserve">*, </w:t>
      </w:r>
      <w:proofErr w:type="spellStart"/>
      <w:r>
        <w:t>Yutian</w:t>
      </w:r>
      <w:proofErr w:type="spellEnd"/>
      <w:r>
        <w:t xml:space="preserve"> Fang</w:t>
      </w:r>
      <w:r>
        <w:rPr>
          <w:sz w:val="20"/>
          <w:szCs w:val="20"/>
          <w:vertAlign w:val="superscript"/>
        </w:rPr>
        <w:t>2</w:t>
      </w:r>
    </w:p>
    <w:p w14:paraId="04A3F8DA" w14:textId="77777777" w:rsidR="00D721A1" w:rsidRDefault="00D721A1">
      <w:pPr>
        <w:rPr>
          <w:sz w:val="12"/>
          <w:szCs w:val="12"/>
        </w:rPr>
      </w:pPr>
    </w:p>
    <w:p w14:paraId="218E7F24" w14:textId="77777777" w:rsidR="00D721A1" w:rsidRDefault="007B6925">
      <w:pPr>
        <w:rPr>
          <w:sz w:val="20"/>
          <w:szCs w:val="20"/>
        </w:rPr>
      </w:pPr>
      <w:bookmarkStart w:id="1" w:name="_1ci93xb" w:colFirst="0" w:colLast="0"/>
      <w:bookmarkEnd w:id="1"/>
      <w:r>
        <w:rPr>
          <w:sz w:val="20"/>
          <w:szCs w:val="20"/>
          <w:vertAlign w:val="superscript"/>
        </w:rPr>
        <w:t>1</w:t>
      </w:r>
      <w:r>
        <w:rPr>
          <w:sz w:val="20"/>
          <w:szCs w:val="20"/>
        </w:rPr>
        <w:t xml:space="preserve"> Marine Science Institute, University of California, Santa Barbara, Santa Barbara, CA, 93106, USA</w:t>
      </w:r>
    </w:p>
    <w:p w14:paraId="72B0478A" w14:textId="77777777" w:rsidR="00D721A1" w:rsidRDefault="007B6925">
      <w:pPr>
        <w:rPr>
          <w:sz w:val="20"/>
          <w:szCs w:val="20"/>
        </w:rPr>
      </w:pPr>
      <w:bookmarkStart w:id="2" w:name="_3as4poj" w:colFirst="0" w:colLast="0"/>
      <w:bookmarkEnd w:id="2"/>
      <w:r>
        <w:rPr>
          <w:sz w:val="20"/>
          <w:szCs w:val="20"/>
          <w:vertAlign w:val="superscript"/>
        </w:rPr>
        <w:t>2</w:t>
      </w:r>
      <w:r>
        <w:rPr>
          <w:sz w:val="20"/>
          <w:szCs w:val="20"/>
        </w:rPr>
        <w:t xml:space="preserve"> Bren School of Environmental Science and Management, University of California, Santa Barbara, Santa Barbara, CA, 93106, USA</w:t>
      </w:r>
    </w:p>
    <w:p w14:paraId="6FB57390" w14:textId="77777777" w:rsidR="00D721A1" w:rsidRDefault="00D721A1">
      <w:pPr>
        <w:rPr>
          <w:sz w:val="20"/>
          <w:szCs w:val="20"/>
        </w:rPr>
      </w:pPr>
      <w:bookmarkStart w:id="3" w:name="_9luv8ip4l5rx" w:colFirst="0" w:colLast="0"/>
      <w:bookmarkEnd w:id="3"/>
    </w:p>
    <w:p w14:paraId="1F1F5406" w14:textId="77777777" w:rsidR="00D721A1" w:rsidRDefault="007B6925">
      <w:pPr>
        <w:rPr>
          <w:b/>
          <w:bCs/>
        </w:rPr>
      </w:pPr>
      <w:bookmarkStart w:id="4" w:name="_dbcg0plcwelo" w:colFirst="0" w:colLast="0"/>
      <w:bookmarkEnd w:id="4"/>
      <w:r>
        <w:rPr>
          <w:b/>
          <w:bCs/>
          <w:sz w:val="20"/>
          <w:szCs w:val="20"/>
        </w:rPr>
        <w:t xml:space="preserve">* Corresponding author: </w:t>
      </w:r>
      <w:r>
        <w:rPr>
          <w:sz w:val="20"/>
          <w:szCs w:val="20"/>
        </w:rPr>
        <w:t xml:space="preserve">Marine Science Institute, University of California, Santa Barbara, Santa Barbara, CA, 93106, USA; </w:t>
      </w:r>
      <w:hyperlink r:id="rId7">
        <w:r w:rsidR="00D721A1">
          <w:rPr>
            <w:color w:val="1155CC"/>
            <w:sz w:val="20"/>
            <w:szCs w:val="20"/>
            <w:u w:val="single"/>
          </w:rPr>
          <w:t>cfree14@gmail.com</w:t>
        </w:r>
      </w:hyperlink>
    </w:p>
    <w:p w14:paraId="0FE735A3" w14:textId="77777777" w:rsidR="00D721A1" w:rsidRDefault="007B6925">
      <w:pPr>
        <w:pStyle w:val="Heading2"/>
      </w:pPr>
      <w:bookmarkStart w:id="5" w:name="_4696k6tdlzw" w:colFirst="0" w:colLast="0"/>
      <w:bookmarkEnd w:id="5"/>
      <w:r>
        <w:t xml:space="preserve">Abstract (251 of </w:t>
      </w:r>
      <w:proofErr w:type="gramStart"/>
      <w:r>
        <w:t>250 word</w:t>
      </w:r>
      <w:proofErr w:type="gramEnd"/>
      <w:r>
        <w:t xml:space="preserve"> max)</w:t>
      </w:r>
    </w:p>
    <w:p w14:paraId="34015E52" w14:textId="4340FEE9" w:rsidR="00D721A1" w:rsidRDefault="007B6925">
      <w:r>
        <w:t xml:space="preserve">Monitoring and managing the public health risk posed by marine biotoxins is a daunting challenge. With expansive coastlines, 1000s of seafood species, and dozens of biotoxins, monitoring cannot occur everywhere at once. Improving the cost-effectiveness of biotoxin monitoring is thus critical to expanding coverage to include more species, toxins, and locations. Notably, understanding the rate at which seafood species depurate biotoxins can be used to optimize the cadence of </w:t>
      </w:r>
      <w:del w:id="6" w:author="Chris Free" w:date="2025-12-11T11:30:00Z" w16du:dateUtc="2025-12-11T19:30:00Z">
        <w:r w:rsidDel="00EC7ADF">
          <w:delText xml:space="preserve">biotoxin </w:delText>
        </w:r>
      </w:del>
      <w:r>
        <w:t xml:space="preserve">monitoring. We conducted a systematic review to collate marine biotoxin depuration rates and synthesize the factors that influence them; identify knowledge gaps, best practices, and research priorities; and generate predictions of depuration rates for unstudied species. We found that only </w:t>
      </w:r>
      <w:r>
        <w:rPr>
          <w:highlight w:val="yellow"/>
        </w:rPr>
        <w:t>61</w:t>
      </w:r>
      <w:r>
        <w:t xml:space="preserve"> marine species have </w:t>
      </w:r>
      <w:ins w:id="7" w:author="Chris Free" w:date="2025-12-11T11:32:00Z" w16du:dateUtc="2025-12-11T19:32:00Z">
        <w:r w:rsidR="00EC7ADF">
          <w:t xml:space="preserve">been studied for their </w:t>
        </w:r>
      </w:ins>
      <w:del w:id="8" w:author="Chris Free" w:date="2025-12-11T11:32:00Z" w16du:dateUtc="2025-12-11T19:32:00Z">
        <w:r w:rsidDel="00EC7ADF">
          <w:delText xml:space="preserve">published estimates of </w:delText>
        </w:r>
      </w:del>
      <w:r>
        <w:t xml:space="preserve">biotoxin depuration rates. Depuration rates for non-bivalves and for toxins besides paralytic shellfish toxins (PSTs) are especially understudied. Depuration half-lives varied from </w:t>
      </w:r>
      <w:r>
        <w:rPr>
          <w:highlight w:val="yellow"/>
        </w:rPr>
        <w:t>0.03 to 693</w:t>
      </w:r>
      <w:r>
        <w:t xml:space="preserve"> days based on species, toxin, tissue, and environmental conditions. In general, depuration accelerates with increased temperature and food availability, with implications for aquaculture siting, depuration enhancement, and biotoxin monitoring. We identified </w:t>
      </w:r>
      <w:r>
        <w:rPr>
          <w:highlight w:val="yellow"/>
        </w:rPr>
        <w:t>XX</w:t>
      </w:r>
      <w:r>
        <w:t xml:space="preserve"> unstudied bivalve species that are highly produced and vul</w:t>
      </w:r>
      <w:r>
        <w:t xml:space="preserve">nerable to HABs that are high priorities for future research. Finally, we used a Bayesian regression model to predict PST depuration </w:t>
      </w:r>
      <w:proofErr w:type="spellStart"/>
      <w:r>
        <w:t>rates</w:t>
      </w:r>
      <w:del w:id="9" w:author="Chris Free" w:date="2025-12-11T11:35:00Z" w16du:dateUtc="2025-12-11T19:35:00Z">
        <w:r w:rsidDel="00EC7ADF">
          <w:delText xml:space="preserve">, the only syndrome with sufficient training data, </w:delText>
        </w:r>
      </w:del>
      <w:r>
        <w:t>for</w:t>
      </w:r>
      <w:proofErr w:type="spellEnd"/>
      <w:r>
        <w:t xml:space="preserve"> </w:t>
      </w:r>
      <w:r>
        <w:rPr>
          <w:highlight w:val="yellow"/>
        </w:rPr>
        <w:t>102</w:t>
      </w:r>
      <w:r>
        <w:t xml:space="preserve"> unstudied </w:t>
      </w:r>
      <w:del w:id="10" w:author="Chris Free" w:date="2025-12-11T11:34:00Z" w16du:dateUtc="2025-12-11T19:34:00Z">
        <w:r w:rsidDel="00EC7ADF">
          <w:delText>species</w:delText>
        </w:r>
      </w:del>
      <w:ins w:id="11" w:author="Chris Free" w:date="2025-12-11T11:34:00Z" w16du:dateUtc="2025-12-11T19:34:00Z">
        <w:r w:rsidR="00EC7ADF">
          <w:t>bivalve</w:t>
        </w:r>
      </w:ins>
      <w:ins w:id="12" w:author="Chris Free" w:date="2025-12-11T11:35:00Z" w16du:dateUtc="2025-12-11T19:35:00Z">
        <w:r w:rsidR="00EC7ADF">
          <w:t xml:space="preserve"> specie</w:t>
        </w:r>
      </w:ins>
      <w:ins w:id="13" w:author="Chris Free" w:date="2025-12-11T11:34:00Z" w16du:dateUtc="2025-12-11T19:34:00Z">
        <w:r w:rsidR="00EC7ADF">
          <w:t>s</w:t>
        </w:r>
      </w:ins>
      <w:ins w:id="14" w:author="Chris Free" w:date="2025-12-11T11:35:00Z" w16du:dateUtc="2025-12-11T19:35:00Z">
        <w:r w:rsidR="00EC7ADF">
          <w:t xml:space="preserve">, </w:t>
        </w:r>
        <w:r w:rsidR="00EC7ADF">
          <w:t xml:space="preserve">the only </w:t>
        </w:r>
        <w:r w:rsidR="00EC7ADF">
          <w:t>clade-</w:t>
        </w:r>
        <w:r w:rsidR="00EC7ADF">
          <w:t>syndrome with sufficient training data</w:t>
        </w:r>
      </w:ins>
      <w:r>
        <w:t>. These predictions can guide efficient monitoring and management until lab- or field-based depuration rates become available. We recommend that future studies directly estimate depuration rates to ensure their comparability across studies and utility to managers.</w:t>
      </w:r>
    </w:p>
    <w:p w14:paraId="338C3ACB" w14:textId="77777777" w:rsidR="00D721A1" w:rsidRDefault="00D721A1"/>
    <w:p w14:paraId="25B850C5" w14:textId="77777777" w:rsidR="00D721A1" w:rsidRDefault="007B6925">
      <w:r>
        <w:rPr>
          <w:b/>
          <w:bCs/>
        </w:rPr>
        <w:t xml:space="preserve">Keywords (7 words max): </w:t>
      </w:r>
      <w:r>
        <w:t xml:space="preserve">harmful algal blooms, phycotoxin, toxin, elimination, detoxification, excretion, </w:t>
      </w:r>
      <w:proofErr w:type="spellStart"/>
      <w:r>
        <w:t>toxicokinetics</w:t>
      </w:r>
      <w:proofErr w:type="spellEnd"/>
    </w:p>
    <w:p w14:paraId="2AFF52EF" w14:textId="77777777" w:rsidR="00D721A1" w:rsidRDefault="007B6925">
      <w:pPr>
        <w:pStyle w:val="Heading2"/>
      </w:pPr>
      <w:bookmarkStart w:id="15" w:name="_o8uhpaf6jn96" w:colFirst="0" w:colLast="0"/>
      <w:bookmarkEnd w:id="15"/>
      <w:r>
        <w:br w:type="page"/>
      </w:r>
    </w:p>
    <w:p w14:paraId="201D6B99" w14:textId="77777777" w:rsidR="00D721A1" w:rsidRDefault="007B6925">
      <w:pPr>
        <w:pStyle w:val="Heading2"/>
      </w:pPr>
      <w:bookmarkStart w:id="16" w:name="_l0osgkyh2vjn" w:colFirst="0" w:colLast="0"/>
      <w:bookmarkEnd w:id="16"/>
      <w:r>
        <w:lastRenderedPageBreak/>
        <w:t>Highlights (3-5 bullets; 85 characters max)</w:t>
      </w:r>
    </w:p>
    <w:p w14:paraId="23B59F15" w14:textId="77777777" w:rsidR="00D721A1" w:rsidRDefault="007B6925">
      <w:pPr>
        <w:numPr>
          <w:ilvl w:val="0"/>
          <w:numId w:val="1"/>
        </w:numPr>
      </w:pPr>
      <w:r>
        <w:t>Knowing biotoxin depuration rates can improve efficiency of marine biotoxin monitoring</w:t>
      </w:r>
    </w:p>
    <w:p w14:paraId="09A49B95" w14:textId="77777777" w:rsidR="00D721A1" w:rsidRDefault="007B6925">
      <w:pPr>
        <w:numPr>
          <w:ilvl w:val="0"/>
          <w:numId w:val="1"/>
        </w:numPr>
      </w:pPr>
      <w:r>
        <w:t>We conduct a systematic review and meta-analysis of marine biotoxin depuration rates</w:t>
      </w:r>
    </w:p>
    <w:p w14:paraId="0AF16A64" w14:textId="77777777" w:rsidR="00D721A1" w:rsidRDefault="007B6925">
      <w:pPr>
        <w:numPr>
          <w:ilvl w:val="0"/>
          <w:numId w:val="1"/>
        </w:numPr>
      </w:pPr>
      <w:r>
        <w:t xml:space="preserve">Only </w:t>
      </w:r>
      <w:r>
        <w:rPr>
          <w:highlight w:val="yellow"/>
        </w:rPr>
        <w:t>61</w:t>
      </w:r>
      <w:r>
        <w:t xml:space="preserve"> species have depuration rates; non-bivalves and non-PSTs are understudied</w:t>
      </w:r>
    </w:p>
    <w:p w14:paraId="6A8B27D6" w14:textId="77777777" w:rsidR="00D721A1" w:rsidRDefault="007B6925">
      <w:pPr>
        <w:numPr>
          <w:ilvl w:val="0"/>
          <w:numId w:val="1"/>
        </w:numPr>
      </w:pPr>
      <w:r>
        <w:t xml:space="preserve">Half-lives vary from </w:t>
      </w:r>
      <w:r>
        <w:rPr>
          <w:highlight w:val="yellow"/>
        </w:rPr>
        <w:t>0.03-693</w:t>
      </w:r>
      <w:r>
        <w:t xml:space="preserve"> days based on species, toxin, tissue, and environment</w:t>
      </w:r>
    </w:p>
    <w:p w14:paraId="77842EB4" w14:textId="77777777" w:rsidR="00D721A1" w:rsidRDefault="007B6925">
      <w:pPr>
        <w:numPr>
          <w:ilvl w:val="0"/>
          <w:numId w:val="1"/>
        </w:numPr>
      </w:pPr>
      <w:r>
        <w:t>We predict depuration rates for unstudied species and prioritize rates for future study</w:t>
      </w:r>
    </w:p>
    <w:p w14:paraId="2500BA29" w14:textId="77777777" w:rsidR="00D721A1" w:rsidRDefault="00D721A1"/>
    <w:p w14:paraId="27F279A8" w14:textId="77777777" w:rsidR="00D721A1" w:rsidRDefault="007B6925">
      <w:r>
        <w:rPr>
          <w:b/>
          <w:bCs/>
        </w:rPr>
        <w:t>Target journal:</w:t>
      </w:r>
      <w:r>
        <w:t xml:space="preserve"> </w:t>
      </w:r>
      <w:hyperlink r:id="rId8">
        <w:r w:rsidR="00D721A1">
          <w:rPr>
            <w:i/>
            <w:iCs/>
            <w:color w:val="1155CC"/>
            <w:u w:val="single"/>
          </w:rPr>
          <w:t>Harmful Algae</w:t>
        </w:r>
      </w:hyperlink>
    </w:p>
    <w:p w14:paraId="1C31F5CE" w14:textId="77777777" w:rsidR="00D721A1" w:rsidRDefault="007B6925">
      <w:r>
        <w:rPr>
          <w:b/>
          <w:bCs/>
        </w:rPr>
        <w:t>Key documents:</w:t>
      </w:r>
      <w:r>
        <w:t xml:space="preserve"> </w:t>
      </w:r>
      <w:hyperlink r:id="rId9">
        <w:r w:rsidR="00D721A1">
          <w:rPr>
            <w:color w:val="1155CC"/>
            <w:u w:val="single"/>
          </w:rPr>
          <w:t>Google Drive</w:t>
        </w:r>
      </w:hyperlink>
      <w:r>
        <w:t xml:space="preserve"> | </w:t>
      </w:r>
      <w:hyperlink r:id="rId10">
        <w:r w:rsidR="00D721A1">
          <w:rPr>
            <w:color w:val="1155CC"/>
            <w:u w:val="single"/>
          </w:rPr>
          <w:t>old text</w:t>
        </w:r>
      </w:hyperlink>
      <w:r>
        <w:t xml:space="preserve"> | </w:t>
      </w:r>
      <w:hyperlink r:id="rId11">
        <w:proofErr w:type="spellStart"/>
        <w:r w:rsidR="00D721A1">
          <w:rPr>
            <w:color w:val="1155CC"/>
            <w:u w:val="single"/>
          </w:rPr>
          <w:t>WoS</w:t>
        </w:r>
        <w:proofErr w:type="spellEnd"/>
        <w:r w:rsidR="00D721A1">
          <w:rPr>
            <w:color w:val="1155CC"/>
            <w:u w:val="single"/>
          </w:rPr>
          <w:t xml:space="preserve"> search</w:t>
        </w:r>
      </w:hyperlink>
      <w:r>
        <w:t xml:space="preserve"> | </w:t>
      </w:r>
      <w:hyperlink r:id="rId12" w:anchor="gid=377321280">
        <w:r w:rsidR="00D721A1">
          <w:rPr>
            <w:color w:val="1155CC"/>
            <w:u w:val="single"/>
          </w:rPr>
          <w:t>Database round 2</w:t>
        </w:r>
      </w:hyperlink>
      <w:r>
        <w:t xml:space="preserve"> | </w:t>
      </w:r>
      <w:hyperlink r:id="rId13">
        <w:r w:rsidR="00D721A1">
          <w:rPr>
            <w:color w:val="1155CC"/>
            <w:u w:val="single"/>
          </w:rPr>
          <w:t>cover letter</w:t>
        </w:r>
      </w:hyperlink>
    </w:p>
    <w:p w14:paraId="43AF9629" w14:textId="77777777" w:rsidR="00D721A1" w:rsidRDefault="007B6925">
      <w:pPr>
        <w:pStyle w:val="Heading2"/>
      </w:pPr>
      <w:bookmarkStart w:id="17" w:name="_gu66p24v1slu" w:colFirst="0" w:colLast="0"/>
      <w:bookmarkEnd w:id="17"/>
      <w:r>
        <w:t>To-do list</w:t>
      </w:r>
    </w:p>
    <w:p w14:paraId="422070D2" w14:textId="77777777" w:rsidR="00D721A1" w:rsidRDefault="007B6925">
      <w:pPr>
        <w:numPr>
          <w:ilvl w:val="0"/>
          <w:numId w:val="3"/>
        </w:numPr>
      </w:pPr>
      <w:r>
        <w:t>Intro/methods</w:t>
      </w:r>
    </w:p>
    <w:p w14:paraId="7194FE87" w14:textId="77777777" w:rsidR="00D721A1" w:rsidRDefault="007B6925">
      <w:pPr>
        <w:numPr>
          <w:ilvl w:val="1"/>
          <w:numId w:val="3"/>
        </w:numPr>
      </w:pPr>
      <w:r>
        <w:t>Clarify 1 vs 2 compartment model</w:t>
      </w:r>
    </w:p>
    <w:p w14:paraId="7BF583DD" w14:textId="77777777" w:rsidR="00D721A1" w:rsidRDefault="007B6925">
      <w:pPr>
        <w:numPr>
          <w:ilvl w:val="0"/>
          <w:numId w:val="3"/>
        </w:numPr>
      </w:pPr>
      <w:r>
        <w:t>Methods</w:t>
      </w:r>
    </w:p>
    <w:p w14:paraId="14D0BB2F" w14:textId="77777777" w:rsidR="00D721A1" w:rsidRDefault="007B6925">
      <w:pPr>
        <w:numPr>
          <w:ilvl w:val="1"/>
          <w:numId w:val="3"/>
        </w:numPr>
      </w:pPr>
      <w:r>
        <w:t>Explain RE scenarios</w:t>
      </w:r>
    </w:p>
    <w:p w14:paraId="26A9C454" w14:textId="77777777" w:rsidR="00D721A1" w:rsidRDefault="007B6925">
      <w:pPr>
        <w:numPr>
          <w:ilvl w:val="1"/>
          <w:numId w:val="3"/>
        </w:numPr>
      </w:pPr>
      <w:r>
        <w:t xml:space="preserve">Any </w:t>
      </w:r>
      <w:proofErr w:type="spellStart"/>
      <w:r>
        <w:t>adhoc</w:t>
      </w:r>
      <w:proofErr w:type="spellEnd"/>
      <w:r>
        <w:t xml:space="preserve"> analyses?</w:t>
      </w:r>
    </w:p>
    <w:p w14:paraId="59DDA494" w14:textId="77777777" w:rsidR="00D721A1" w:rsidRDefault="007B6925">
      <w:pPr>
        <w:numPr>
          <w:ilvl w:val="0"/>
          <w:numId w:val="3"/>
        </w:numPr>
      </w:pPr>
      <w:r>
        <w:t>Results</w:t>
      </w:r>
    </w:p>
    <w:p w14:paraId="26FFA858" w14:textId="77777777" w:rsidR="00D721A1" w:rsidRDefault="007B6925">
      <w:pPr>
        <w:numPr>
          <w:ilvl w:val="1"/>
          <w:numId w:val="3"/>
        </w:numPr>
      </w:pPr>
      <w:r>
        <w:t>Expand to include Round 2</w:t>
      </w:r>
    </w:p>
    <w:p w14:paraId="38EA04FF" w14:textId="77777777" w:rsidR="00D721A1" w:rsidRDefault="007B6925">
      <w:pPr>
        <w:numPr>
          <w:ilvl w:val="0"/>
          <w:numId w:val="3"/>
        </w:numPr>
      </w:pPr>
      <w:r>
        <w:t>Supplemental Tables and Figures</w:t>
      </w:r>
    </w:p>
    <w:p w14:paraId="04CE79FD" w14:textId="77777777" w:rsidR="00D721A1" w:rsidRDefault="007B6925">
      <w:pPr>
        <w:numPr>
          <w:ilvl w:val="1"/>
          <w:numId w:val="3"/>
        </w:numPr>
      </w:pPr>
      <w:r>
        <w:t>Figure S1 - Finalize numbers</w:t>
      </w:r>
    </w:p>
    <w:p w14:paraId="002AA01A" w14:textId="77777777" w:rsidR="00D721A1" w:rsidRDefault="007B6925">
      <w:pPr>
        <w:numPr>
          <w:ilvl w:val="1"/>
          <w:numId w:val="3"/>
        </w:numPr>
      </w:pPr>
      <w:r>
        <w:t>Figure S7 - Fit and compare models</w:t>
      </w:r>
    </w:p>
    <w:p w14:paraId="7E4CB9F7" w14:textId="77777777" w:rsidR="00D721A1" w:rsidRDefault="007B6925">
      <w:pPr>
        <w:numPr>
          <w:ilvl w:val="0"/>
          <w:numId w:val="3"/>
        </w:numPr>
      </w:pPr>
      <w:r>
        <w:t>Analyses</w:t>
      </w:r>
    </w:p>
    <w:p w14:paraId="60874598" w14:textId="77777777" w:rsidR="00D721A1" w:rsidRDefault="007B6925">
      <w:pPr>
        <w:numPr>
          <w:ilvl w:val="1"/>
          <w:numId w:val="3"/>
        </w:numPr>
      </w:pPr>
      <w:r>
        <w:t>Fit and compare 1 vs 2 models</w:t>
      </w:r>
    </w:p>
    <w:p w14:paraId="4085D307" w14:textId="77777777" w:rsidR="00D721A1" w:rsidRDefault="007B6925">
      <w:pPr>
        <w:numPr>
          <w:ilvl w:val="1"/>
          <w:numId w:val="3"/>
        </w:numPr>
      </w:pPr>
      <w:r>
        <w:t>Plot 1 vs 2 models</w:t>
      </w:r>
    </w:p>
    <w:p w14:paraId="68FD8237" w14:textId="77777777" w:rsidR="00D721A1" w:rsidRDefault="007B6925">
      <w:pPr>
        <w:numPr>
          <w:ilvl w:val="1"/>
          <w:numId w:val="3"/>
        </w:numPr>
      </w:pPr>
      <w:r>
        <w:t>Incorporate Chinese literature</w:t>
      </w:r>
    </w:p>
    <w:p w14:paraId="60796D8B" w14:textId="77777777" w:rsidR="00D721A1" w:rsidRDefault="007B6925">
      <w:pPr>
        <w:numPr>
          <w:ilvl w:val="0"/>
          <w:numId w:val="3"/>
        </w:numPr>
      </w:pPr>
      <w:r>
        <w:t>Discussion</w:t>
      </w:r>
    </w:p>
    <w:p w14:paraId="2D6C471D" w14:textId="77777777" w:rsidR="00D721A1" w:rsidRDefault="007B6925">
      <w:pPr>
        <w:numPr>
          <w:ilvl w:val="1"/>
          <w:numId w:val="3"/>
        </w:numPr>
      </w:pPr>
      <w:r>
        <w:t>Conclusions paragraph</w:t>
      </w:r>
    </w:p>
    <w:p w14:paraId="2DF0E04E" w14:textId="77777777" w:rsidR="00D721A1" w:rsidRDefault="007B6925">
      <w:pPr>
        <w:numPr>
          <w:ilvl w:val="0"/>
          <w:numId w:val="3"/>
        </w:numPr>
      </w:pPr>
      <w:r>
        <w:t>Later</w:t>
      </w:r>
    </w:p>
    <w:p w14:paraId="0CD9CFBB" w14:textId="77777777" w:rsidR="00D721A1" w:rsidRDefault="007B6925">
      <w:pPr>
        <w:numPr>
          <w:ilvl w:val="1"/>
          <w:numId w:val="3"/>
        </w:numPr>
      </w:pPr>
      <w:r>
        <w:t>Build/add form for entering new data to GitHub</w:t>
      </w:r>
    </w:p>
    <w:p w14:paraId="1B02DFAD" w14:textId="77777777" w:rsidR="00D721A1" w:rsidRDefault="007B6925">
      <w:pPr>
        <w:numPr>
          <w:ilvl w:val="1"/>
          <w:numId w:val="3"/>
        </w:numPr>
      </w:pPr>
      <w:r>
        <w:t>PRISMA protocol appendices</w:t>
      </w:r>
    </w:p>
    <w:p w14:paraId="584B9FCD" w14:textId="77777777" w:rsidR="00D721A1" w:rsidRDefault="007B6925">
      <w:pPr>
        <w:pStyle w:val="Heading2"/>
      </w:pPr>
      <w:bookmarkStart w:id="18" w:name="_i6vi79qbtbhk" w:colFirst="0" w:colLast="0"/>
      <w:bookmarkEnd w:id="18"/>
      <w:r>
        <w:br w:type="page"/>
      </w:r>
    </w:p>
    <w:p w14:paraId="683E5EE6" w14:textId="77777777" w:rsidR="00D721A1" w:rsidRDefault="007B6925">
      <w:pPr>
        <w:pStyle w:val="Heading2"/>
      </w:pPr>
      <w:bookmarkStart w:id="19" w:name="_y43989f2i1z" w:colFirst="0" w:colLast="0"/>
      <w:bookmarkEnd w:id="19"/>
      <w:r>
        <w:lastRenderedPageBreak/>
        <w:t>1. Introduction</w:t>
      </w:r>
    </w:p>
    <w:p w14:paraId="3BCB9F2E" w14:textId="36BF57BF" w:rsidR="00D721A1" w:rsidRDefault="007B6925">
      <w:pPr>
        <w:rPr>
          <w:color w:val="FF0000"/>
        </w:rPr>
      </w:pPr>
      <w:r>
        <w:tab/>
      </w:r>
      <w:r>
        <w:t xml:space="preserve">Harmful algal blooms (HABs) that produce biotoxins that accumulate in seafood species represent a growing threat to public health and marine fisheries and aquaculture </w:t>
      </w:r>
      <w:hyperlink r:id="rId14">
        <w:r w:rsidR="00D721A1">
          <w:t>(</w:t>
        </w:r>
        <w:proofErr w:type="spellStart"/>
        <w:r w:rsidR="00D721A1">
          <w:t>Hallegraeff</w:t>
        </w:r>
        <w:proofErr w:type="spellEnd"/>
        <w:r w:rsidR="00D721A1">
          <w:t xml:space="preserve"> et al., 2021)</w:t>
        </w:r>
      </w:hyperlink>
      <w:r>
        <w:t xml:space="preserve">. More than 200 taxa of marine algae produce biotoxins that threaten human health </w:t>
      </w:r>
      <w:hyperlink r:id="rId15">
        <w:r w:rsidR="00D721A1">
          <w:t>(Lundholm et al., 2009)</w:t>
        </w:r>
      </w:hyperlink>
      <w:ins w:id="20" w:author="Chris Free" w:date="2025-12-11T11:36:00Z" w16du:dateUtc="2025-12-11T19:36:00Z">
        <w:r w:rsidR="00EC7ADF">
          <w:t>,</w:t>
        </w:r>
      </w:ins>
      <w:r>
        <w:t xml:space="preserve"> with risk present in nearly all coastal waters </w:t>
      </w:r>
      <w:hyperlink r:id="rId16">
        <w:r w:rsidR="00D721A1">
          <w:t>(OBIS, 2025)</w:t>
        </w:r>
      </w:hyperlink>
      <w:r>
        <w:t xml:space="preserve">. Collectively, these toxins cause seven major poisoning syndromes in humans – paralytic, amnesic, diarrhetic, neurotoxic, </w:t>
      </w:r>
      <w:proofErr w:type="spellStart"/>
      <w:r>
        <w:t>azaspiracid</w:t>
      </w:r>
      <w:proofErr w:type="spellEnd"/>
      <w:r>
        <w:t xml:space="preserve">, cyanotoxin, and ciguatera poisoning – with new toxins and syndromes discovered each decade </w:t>
      </w:r>
      <w:hyperlink r:id="rId17">
        <w:r w:rsidR="00D721A1">
          <w:t>(Nicolas et al., 2017)</w:t>
        </w:r>
      </w:hyperlink>
      <w:r>
        <w:t xml:space="preserve">. These syndromes cause symptoms ranging from gastrointestinal issues to neurological issues to death </w:t>
      </w:r>
      <w:hyperlink r:id="rId18">
        <w:r w:rsidR="00D721A1">
          <w:t>(Grattan et al., 2016)</w:t>
        </w:r>
      </w:hyperlink>
      <w:r>
        <w:t xml:space="preserve">. As a result, managers often close fisheries and aquaculture to protect public health, which </w:t>
      </w:r>
      <w:del w:id="21" w:author="Chris Free" w:date="2025-12-11T11:37:00Z" w16du:dateUtc="2025-12-11T19:37:00Z">
        <w:r w:rsidDel="00EC7ADF">
          <w:delText>results in</w:delText>
        </w:r>
      </w:del>
      <w:ins w:id="22" w:author="Chris Free" w:date="2025-12-11T11:37:00Z" w16du:dateUtc="2025-12-11T19:37:00Z">
        <w:r w:rsidR="00EC7ADF">
          <w:t>can cause</w:t>
        </w:r>
      </w:ins>
      <w:r>
        <w:t xml:space="preserve"> significant socioeconomic impacts </w:t>
      </w:r>
      <w:r>
        <w:t xml:space="preserve">from </w:t>
      </w:r>
      <w:r>
        <w:t xml:space="preserve">lost commercial, recreational, and cultural activities </w:t>
      </w:r>
      <w:hyperlink r:id="rId19">
        <w:r w:rsidR="00D721A1">
          <w:t>(Moore et al., 2020)</w:t>
        </w:r>
      </w:hyperlink>
      <w:r>
        <w:t xml:space="preserve">. HABs are expected to increase in frequency, duration, and intensity with climate change </w:t>
      </w:r>
      <w:hyperlink r:id="rId20">
        <w:r w:rsidR="00D721A1">
          <w:t>(IPCC, 2019)</w:t>
        </w:r>
      </w:hyperlink>
      <w:r>
        <w:t>, making them critical to study to ensure that seafood can safely remain a source of healthy, sustainable food for a growing human population.</w:t>
      </w:r>
    </w:p>
    <w:p w14:paraId="0DA68AB2" w14:textId="77777777" w:rsidR="00D721A1" w:rsidRDefault="00D721A1"/>
    <w:p w14:paraId="4923801E" w14:textId="77777777" w:rsidR="00D721A1" w:rsidRDefault="007B6925">
      <w:r>
        <w:tab/>
        <w:t xml:space="preserve">To protect public health, many governments </w:t>
      </w:r>
      <w:proofErr w:type="spellStart"/>
      <w:r>
        <w:t>use</w:t>
      </w:r>
      <w:proofErr w:type="spellEnd"/>
      <w:r>
        <w:t xml:space="preserve"> biotoxin monitoring programs to track seafood safety and manage fisheries and aquaculture operations that are vulnerable to biotoxin risk </w:t>
      </w:r>
      <w:hyperlink r:id="rId21">
        <w:r w:rsidR="00D721A1">
          <w:t>(Andersen et al., 2004)</w:t>
        </w:r>
      </w:hyperlink>
      <w:r>
        <w:t xml:space="preserve">. In general, these programs monitor the toxicity of seafood species and trigger management actions when toxicity rises above a threshold deemed unsafe for human consumption, commonly referred to as the “action threshold” </w:t>
      </w:r>
      <w:hyperlink r:id="rId22">
        <w:r w:rsidR="00D721A1">
          <w:t>(Langlois and Morton, 2018)</w:t>
        </w:r>
      </w:hyperlink>
      <w:r>
        <w:t xml:space="preserve">. The management action, which could be a closure or an evisceration requirement (i.e., required removal of toxic body parts), is not ceased until toxicity falls below the action threshold, often after several successive tests to ensure safety. Ideally, all vulnerable species would be monitored to fully protect public health </w:t>
      </w:r>
      <w:hyperlink r:id="rId23">
        <w:r w:rsidR="00D721A1">
          <w:t>(Costa et al., 2017)</w:t>
        </w:r>
      </w:hyperlink>
      <w:r>
        <w:t xml:space="preserve"> and sampling would be highly spatially and temporally resolved to protect public health while also avoiding unnecessary management restrictions </w:t>
      </w:r>
      <w:hyperlink r:id="rId24">
        <w:r w:rsidR="00D721A1">
          <w:t>(Free et al., 2022)</w:t>
        </w:r>
      </w:hyperlink>
      <w:r>
        <w:t xml:space="preserve">. However, given limited resources to support expensive lab testing, expansive taxonomic, spatial, and temporal coverage is rarely possible </w:t>
      </w:r>
      <w:hyperlink r:id="rId25">
        <w:r w:rsidR="00D721A1">
          <w:t>(Langlois and Morton, 2018)</w:t>
        </w:r>
      </w:hyperlink>
      <w:r>
        <w:t>. Improving the cost-effectiveness of biotoxin monitoring is thus necessary to monitor more species, in more places, at more times. This could be achieved by either lowering the cost of each test (i.e., cheaper monitoring) or by lowering the number of tests required to effectively manage risk (i.e., more efficient monitoring).</w:t>
      </w:r>
    </w:p>
    <w:p w14:paraId="71F6D43D" w14:textId="77777777" w:rsidR="00D721A1" w:rsidRDefault="00D721A1"/>
    <w:p w14:paraId="25392418" w14:textId="77777777" w:rsidR="00D721A1" w:rsidRDefault="007B6925">
      <w:r>
        <w:rPr>
          <w:b/>
          <w:bCs/>
        </w:rPr>
        <w:tab/>
      </w:r>
      <w:r>
        <w:t xml:space="preserve">One pathway for improving the efficiency of biotoxin monitoring programs is to tailor the frequency of sampling to the </w:t>
      </w:r>
      <w:proofErr w:type="spellStart"/>
      <w:r>
        <w:t>toxicokinetics</w:t>
      </w:r>
      <w:proofErr w:type="spellEnd"/>
      <w:r>
        <w:t xml:space="preserve"> of the monitored species </w:t>
      </w:r>
      <w:hyperlink r:id="rId26">
        <w:r w:rsidR="00D721A1">
          <w:t>(Blanco, 2009)</w:t>
        </w:r>
      </w:hyperlink>
      <w:r>
        <w:t xml:space="preserve">. </w:t>
      </w:r>
      <w:proofErr w:type="spellStart"/>
      <w:r>
        <w:t>Toxicokinetics</w:t>
      </w:r>
      <w:proofErr w:type="spellEnd"/>
      <w:r>
        <w:t xml:space="preserve"> describe the processes and rates of accumulation (a.k.a., uptake, adsorption), distribution, metabolism, and depuration (a.k.a., excretion, elimination, detoxification) of biotoxins within a species </w:t>
      </w:r>
      <w:hyperlink r:id="rId27">
        <w:r w:rsidR="00D721A1">
          <w:t>(Landrum et al., 1992)</w:t>
        </w:r>
      </w:hyperlink>
      <w:r>
        <w:t>. The rate at which species accumulate toxins determines how quickly monitoring should begin and proceed after a HAB is detected. For example, monitoring could begin later and advance more slowly if accumulation is slow</w:t>
      </w:r>
      <w:del w:id="23" w:author="Chris Free" w:date="2025-12-10T21:31:00Z" w16du:dateUtc="2025-12-11T05:31:00Z">
        <w:r w:rsidDel="0074513B">
          <w:delText>,</w:delText>
        </w:r>
      </w:del>
      <w:r>
        <w:t xml:space="preserve"> but should begin sooner and advance more quickly if accumulation is fast. The distribution of toxin burden among different tissues is important because it determines what tissue is the most useful indicator of public health risk and whether a species could be safely consumed and successfull</w:t>
      </w:r>
      <w:r>
        <w:t xml:space="preserve">y marketed following the evisceration (removal) of the most toxic tissue. The </w:t>
      </w:r>
      <w:r>
        <w:lastRenderedPageBreak/>
        <w:t xml:space="preserve">metabolism of the consumed toxin into new compounds, which can be either more or less toxic than the original compound </w:t>
      </w:r>
      <w:hyperlink r:id="rId28">
        <w:r w:rsidR="00D721A1">
          <w:t>(</w:t>
        </w:r>
        <w:proofErr w:type="spellStart"/>
        <w:r w:rsidR="00D721A1">
          <w:t>Bricelj</w:t>
        </w:r>
        <w:proofErr w:type="spellEnd"/>
        <w:r w:rsidR="00D721A1">
          <w:t xml:space="preserve"> and Shumway, 1998)</w:t>
        </w:r>
      </w:hyperlink>
      <w:r>
        <w:t>, contributes to the duration of seafood toxicity. Finally, the rate of depuration determines how frequently monitoring is needed after a species becomes toxic to facilitate the timely end of management actions. It can also be used to provide seafood harvesters, processors, and dealers forecasts of when management actions are likely to cease.</w:t>
      </w:r>
    </w:p>
    <w:p w14:paraId="1C2A70FB" w14:textId="77777777" w:rsidR="00D721A1" w:rsidRDefault="00D721A1"/>
    <w:p w14:paraId="233D12DE" w14:textId="4B7DC443" w:rsidR="00D721A1" w:rsidRDefault="007B6925">
      <w:pPr>
        <w:ind w:firstLine="720"/>
      </w:pPr>
      <w:r>
        <w:t xml:space="preserve">The use of depuration rates to design more efficient biotoxin monitoring and management is particularly promising because of the availability of good mathematical models for describing depuration and forecasting the duration of high toxicity. In general, depuration kinetics are theorized to follow either one- or two-compartment exponential decay </w:t>
      </w:r>
      <w:hyperlink r:id="rId29">
        <w:r w:rsidR="00D721A1">
          <w:t>(Blanco, 2009)</w:t>
        </w:r>
      </w:hyperlink>
      <w:r>
        <w:t xml:space="preserve">. </w:t>
      </w:r>
      <w:commentRangeStart w:id="24"/>
      <w:r>
        <w:t>In a one-compartment model, biotoxins are assumed to accumulate within a single “compartment”, which can represent a single tissue, a group of tissues, or even a whole organism, and are assumed to be exponentially lost to the environment at a single rate. For example, a toxin might accumulate in the digestive system following ingestion and then be quickly eliminated through egestion. In a two-compartment model, biotoxins are assumed to accumulate in an initial compartment (e.g., the digestive system) with</w:t>
      </w:r>
      <w:r>
        <w:t xml:space="preserve"> some transference to a second compartment (e.g., muscle) with a slower exponential depuration rate.</w:t>
      </w:r>
      <w:commentRangeEnd w:id="24"/>
      <w:r>
        <w:commentReference w:id="24"/>
      </w:r>
      <w:r>
        <w:t xml:space="preserve"> </w:t>
      </w:r>
      <w:ins w:id="25" w:author="Chris Free" w:date="2025-12-11T11:48:00Z" w16du:dateUtc="2025-12-11T19:48:00Z">
        <w:r w:rsidR="00BD3B50">
          <w:t>A</w:t>
        </w:r>
      </w:ins>
      <w:ins w:id="26" w:author="Chris Free" w:date="2025-12-11T11:46:00Z" w16du:dateUtc="2025-12-11T19:46:00Z">
        <w:r w:rsidR="00BD3B50">
          <w:t xml:space="preserve"> two compartment model can </w:t>
        </w:r>
      </w:ins>
      <w:ins w:id="27" w:author="Chris Free" w:date="2025-12-11T11:48:00Z" w16du:dateUtc="2025-12-11T19:48:00Z">
        <w:r w:rsidR="00BD3B50">
          <w:t xml:space="preserve">also </w:t>
        </w:r>
      </w:ins>
      <w:ins w:id="28" w:author="Chris Free" w:date="2025-12-11T11:46:00Z" w16du:dateUtc="2025-12-11T19:46:00Z">
        <w:r w:rsidR="00BD3B50">
          <w:t xml:space="preserve">be </w:t>
        </w:r>
      </w:ins>
      <w:ins w:id="29" w:author="Chris Free" w:date="2025-12-11T11:48:00Z" w16du:dateUtc="2025-12-11T19:48:00Z">
        <w:r w:rsidR="00BD3B50">
          <w:t xml:space="preserve">conceptualized and </w:t>
        </w:r>
      </w:ins>
      <w:ins w:id="30" w:author="Chris Free" w:date="2025-12-11T11:46:00Z" w16du:dateUtc="2025-12-11T19:46:00Z">
        <w:r w:rsidR="00BD3B50">
          <w:t xml:space="preserve">parameterized </w:t>
        </w:r>
      </w:ins>
      <w:ins w:id="31" w:author="Chris Free" w:date="2025-12-11T11:47:00Z" w16du:dateUtc="2025-12-11T19:47:00Z">
        <w:r w:rsidR="00BD3B50">
          <w:t>to represent the depuration of labile and strongly</w:t>
        </w:r>
      </w:ins>
      <w:ins w:id="32" w:author="Chris Free" w:date="2025-12-11T11:49:00Z" w16du:dateUtc="2025-12-11T19:49:00Z">
        <w:r w:rsidR="00BD3B50">
          <w:t xml:space="preserve"> </w:t>
        </w:r>
      </w:ins>
      <w:ins w:id="33" w:author="Chris Free" w:date="2025-12-11T11:47:00Z" w16du:dateUtc="2025-12-11T19:47:00Z">
        <w:r w:rsidR="00BD3B50">
          <w:t>bo</w:t>
        </w:r>
      </w:ins>
      <w:ins w:id="34" w:author="Chris Free" w:date="2025-12-11T11:49:00Z" w16du:dateUtc="2025-12-11T19:49:00Z">
        <w:r w:rsidR="00BD3B50">
          <w:t>u</w:t>
        </w:r>
      </w:ins>
      <w:ins w:id="35" w:author="Chris Free" w:date="2025-12-11T11:47:00Z" w16du:dateUtc="2025-12-11T19:47:00Z">
        <w:r w:rsidR="00BD3B50">
          <w:t xml:space="preserve">nd </w:t>
        </w:r>
      </w:ins>
      <w:ins w:id="36" w:author="Chris Free" w:date="2025-12-11T11:48:00Z" w16du:dateUtc="2025-12-11T19:48:00Z">
        <w:r w:rsidR="00BD3B50">
          <w:t xml:space="preserve">toxins or sub-tissues within a single compartment. </w:t>
        </w:r>
      </w:ins>
      <w:r>
        <w:t xml:space="preserve">Theoretically, depuration rates could be described using even more compartments, though statistical support for increasingly complex models to offer more parsimonious fits seems unlikely; to our knowledge, the maximum number of compartments used in practice is three </w:t>
      </w:r>
      <w:hyperlink r:id="rId33">
        <w:r w:rsidR="00D721A1">
          <w:t>(Ye et al., 2021)</w:t>
        </w:r>
      </w:hyperlink>
      <w:r>
        <w:t>. With knowledge of the exponential decay constants for any of these models, managers could forecast depuration timelines (</w:t>
      </w:r>
      <w:r>
        <w:rPr>
          <w:b/>
          <w:bCs/>
        </w:rPr>
        <w:t>Fig. 1</w:t>
      </w:r>
      <w:r>
        <w:t>) and provide themselves, fishermen, and aquaculture farmers with valuable predictions of when seafood is expected to be safe for consumption.</w:t>
      </w:r>
    </w:p>
    <w:p w14:paraId="7909A5A3" w14:textId="77777777" w:rsidR="00D721A1" w:rsidRDefault="00D721A1"/>
    <w:p w14:paraId="02245A00" w14:textId="4F97A715" w:rsidR="00D721A1" w:rsidRDefault="007B6925">
      <w:r>
        <w:rPr>
          <w:b/>
          <w:bCs/>
        </w:rPr>
        <w:tab/>
      </w:r>
      <w:r>
        <w:t>To illustrate how knowledge of depuration rates could improve the efficiency of biotoxin monitoring, we consider a species that depurates a biotoxin at 0.03 day</w:t>
      </w:r>
      <w:r>
        <w:rPr>
          <w:vertAlign w:val="superscript"/>
        </w:rPr>
        <w:t>-1</w:t>
      </w:r>
      <w:r>
        <w:t xml:space="preserve"> (2.9% day</w:t>
      </w:r>
      <w:r>
        <w:rPr>
          <w:vertAlign w:val="superscript"/>
        </w:rPr>
        <w:t>-1</w:t>
      </w:r>
      <w:r>
        <w:t xml:space="preserve">; </w:t>
      </w:r>
      <w:proofErr w:type="gramStart"/>
      <w:r>
        <w:t>23.1 day</w:t>
      </w:r>
      <w:proofErr w:type="gramEnd"/>
      <w:r>
        <w:t xml:space="preserve"> half-life) based on one-compartment depuration kinetics (</w:t>
      </w:r>
      <w:r>
        <w:rPr>
          <w:b/>
          <w:bCs/>
        </w:rPr>
        <w:t>Fig. 1</w:t>
      </w:r>
      <w:r>
        <w:t xml:space="preserve">). This is roughly equivalent to the rate at which Atlantic </w:t>
      </w:r>
      <w:proofErr w:type="spellStart"/>
      <w:r>
        <w:t>surfclams</w:t>
      </w:r>
      <w:proofErr w:type="spellEnd"/>
      <w:r>
        <w:t xml:space="preserve"> (</w:t>
      </w:r>
      <w:proofErr w:type="spellStart"/>
      <w:r>
        <w:rPr>
          <w:i/>
          <w:iCs/>
        </w:rPr>
        <w:t>Spisula</w:t>
      </w:r>
      <w:proofErr w:type="spellEnd"/>
      <w:r>
        <w:rPr>
          <w:i/>
          <w:iCs/>
        </w:rPr>
        <w:t xml:space="preserve"> </w:t>
      </w:r>
      <w:proofErr w:type="spellStart"/>
      <w:r>
        <w:rPr>
          <w:i/>
          <w:iCs/>
        </w:rPr>
        <w:t>solidissima</w:t>
      </w:r>
      <w:proofErr w:type="spellEnd"/>
      <w:r>
        <w:t xml:space="preserve">) depurate paralytic shellfish toxins (PSTs) under warm conditions </w:t>
      </w:r>
      <w:hyperlink r:id="rId34">
        <w:r w:rsidR="00D721A1">
          <w:t>(</w:t>
        </w:r>
        <w:proofErr w:type="spellStart"/>
        <w:r w:rsidR="00D721A1">
          <w:t>Bricelj</w:t>
        </w:r>
        <w:proofErr w:type="spellEnd"/>
        <w:r w:rsidR="00D721A1">
          <w:t xml:space="preserve"> et al., 2014)</w:t>
        </w:r>
      </w:hyperlink>
      <w:r>
        <w:t>. After reaching peak toxicity, managers could use this depuration rate to forecast when toxicity is expected to fall below the action threshold and tailor the cadence of monitoring accordingly (</w:t>
      </w:r>
      <w:r>
        <w:rPr>
          <w:b/>
          <w:bCs/>
        </w:rPr>
        <w:t>Fig. 1A</w:t>
      </w:r>
      <w:r>
        <w:t xml:space="preserve">). Specifically, managers could pause regular testing while toxicity is expected to remain well above the action threshold and resume it when toxicity is expected to approach the </w:t>
      </w:r>
      <w:del w:id="37" w:author="Chris Free" w:date="2025-12-11T11:51:00Z" w16du:dateUtc="2025-12-11T19:51:00Z">
        <w:r w:rsidDel="00BD3B50">
          <w:delText xml:space="preserve">action </w:delText>
        </w:r>
      </w:del>
      <w:r>
        <w:t>threshold. In this example, optimized testing eliminates the need for four tests, which accumulates when applied across many management zones (e.g., 10 zones = 40 saved tests). This frees up resources to monitor new management zones or new species at the same cost as the original monitoring program. Importantly, knowledge of depuration rates can improve efficiency even before peak toxicity is attained (</w:t>
      </w:r>
      <w:r>
        <w:rPr>
          <w:b/>
          <w:bCs/>
        </w:rPr>
        <w:t>Fig. 1B</w:t>
      </w:r>
      <w:r>
        <w:t>). If the first test conducted after a forecast is higher than expected (because the species is sti</w:t>
      </w:r>
      <w:r>
        <w:t xml:space="preserve">ll accumulating toxins from an ongoing bloom or from toxins in the food web), the forecast can be repeated and the cadence of monitoring updated accordingly. </w:t>
      </w:r>
    </w:p>
    <w:p w14:paraId="479D682C" w14:textId="77777777" w:rsidR="00D721A1" w:rsidRDefault="00D721A1">
      <w:pPr>
        <w:rPr>
          <w:b/>
          <w:bCs/>
        </w:rPr>
      </w:pPr>
    </w:p>
    <w:p w14:paraId="7CB24656" w14:textId="15661805" w:rsidR="00D721A1" w:rsidRDefault="007B6925">
      <w:r>
        <w:lastRenderedPageBreak/>
        <w:tab/>
        <w:t xml:space="preserve">The widespread use of depuration rates to increase the efficiency of biotoxin monitoring programs requires the consolidation of known depuration rates, identification of the factors that affect biotoxin depuration, and prioritization of depuration rates still needing study. This is partially supported by a small number of review papers. A </w:t>
      </w:r>
      <w:del w:id="38" w:author="Chris Free" w:date="2025-12-11T11:52:00Z" w16du:dateUtc="2025-12-11T19:52:00Z">
        <w:r w:rsidDel="00402E24">
          <w:delText xml:space="preserve">seminal </w:delText>
        </w:r>
      </w:del>
      <w:r>
        <w:t xml:space="preserve">review by </w:t>
      </w:r>
      <w:hyperlink r:id="rId35">
        <w:r w:rsidR="00D721A1">
          <w:t>(Fernandez et al., 2003)</w:t>
        </w:r>
      </w:hyperlink>
      <w:r>
        <w:t xml:space="preserve"> provided biotoxin “retention times”, the time required for toxicity to fall below either the action threshold or the limit of detection, for 34 species-toxin combinations representing 31 bivalve species and five toxin syndromes (paralytic, diarrhetic, amnesic, neurotoxic, other). Although these values provide credible evidence that depuration rates are species- and toxin-specific, they are challenging to interpret and cannot be operationalized as rates. A review by </w:t>
      </w:r>
      <w:hyperlink r:id="rId36">
        <w:r w:rsidR="00D721A1">
          <w:t>(</w:t>
        </w:r>
        <w:proofErr w:type="spellStart"/>
        <w:r w:rsidR="00D721A1">
          <w:t>Bricelj</w:t>
        </w:r>
        <w:proofErr w:type="spellEnd"/>
        <w:r w:rsidR="00D721A1">
          <w:t xml:space="preserve"> and Shumway, 1998)</w:t>
        </w:r>
      </w:hyperlink>
      <w:r>
        <w:t xml:space="preserve"> provides operational PST depuration rates (% per day) for 21 species of bivalves. </w:t>
      </w:r>
      <w:r>
        <w:t>A</w:t>
      </w:r>
      <w:r>
        <w:t xml:space="preserve"> handful of research papers provide non-systematically collated depuration rates to place measured depuration rates within a broader context </w:t>
      </w:r>
      <w:hyperlink r:id="rId37">
        <w:r w:rsidR="00D721A1">
          <w:t>(Garcia-Corona et al., 2024; Martins et al., 2020; Schultz et al., 2013)</w:t>
        </w:r>
      </w:hyperlink>
      <w:r>
        <w:t xml:space="preserve">. While valuable, these reviews collectively lack depuration rates for non-bivalves, three notable biotoxin syndromes (ciguatera, cyanotoxin, </w:t>
      </w:r>
      <w:proofErr w:type="spellStart"/>
      <w:r>
        <w:t>azaspiracid</w:t>
      </w:r>
      <w:proofErr w:type="spellEnd"/>
      <w:r>
        <w:t>), and over two decades of research into marine biotoxin depuration processes.</w:t>
      </w:r>
    </w:p>
    <w:p w14:paraId="5E4146BA" w14:textId="77777777" w:rsidR="00D721A1" w:rsidRDefault="00D721A1"/>
    <w:p w14:paraId="09434695" w14:textId="2947C1C8" w:rsidR="00D721A1" w:rsidRDefault="007B6925">
      <w:r>
        <w:tab/>
        <w:t>Here, we seek to empower more efficient marine biotoxin monitoring and management through a multi-pronged assessment of biotoxin depuration rates. First, we conduct</w:t>
      </w:r>
      <w:ins w:id="39" w:author="Chris Free" w:date="2025-12-11T11:54:00Z" w16du:dateUtc="2025-12-11T19:54:00Z">
        <w:r w:rsidR="00402E24">
          <w:t>ed</w:t>
        </w:r>
      </w:ins>
      <w:r>
        <w:t xml:space="preserve"> a systematic literature review to collate published depuration rates, synthesize information on the factors that impact biotoxin depuration, and identify best practices for future depuration studies. Second, we prioritize</w:t>
      </w:r>
      <w:ins w:id="40" w:author="Chris Free" w:date="2025-12-11T11:54:00Z" w16du:dateUtc="2025-12-11T19:54:00Z">
        <w:r w:rsidR="00402E24">
          <w:t>d</w:t>
        </w:r>
      </w:ins>
      <w:r>
        <w:t xml:space="preserve"> species for future depuration study by identifying highly produced seafood species that are vulnerable and exposed to each biotoxin syndrome yet have no published depuration rates. Finally, we use</w:t>
      </w:r>
      <w:ins w:id="41" w:author="Chris Free" w:date="2025-12-11T11:54:00Z" w16du:dateUtc="2025-12-11T19:54:00Z">
        <w:r w:rsidR="00402E24">
          <w:t>d</w:t>
        </w:r>
      </w:ins>
      <w:r>
        <w:t xml:space="preserve"> a Bayesian regression model trained on our database of biotoxin depuration rates to predict rates for unstudied species, which can be used to guide monitoring programs until depuration studies are completed. Overall, we demonstrate how biotoxin depuration rates can forecast depuration timelines, which can be used to design more efficient monitoring programs and to support informed management and business decisions.</w:t>
      </w:r>
    </w:p>
    <w:p w14:paraId="74F78304" w14:textId="77777777" w:rsidR="00D721A1" w:rsidRDefault="007B6925">
      <w:pPr>
        <w:pStyle w:val="Heading2"/>
      </w:pPr>
      <w:bookmarkStart w:id="42" w:name="_e70eh2rtk9qz" w:colFirst="0" w:colLast="0"/>
      <w:bookmarkEnd w:id="42"/>
      <w:r>
        <w:t>2. Methods</w:t>
      </w:r>
    </w:p>
    <w:p w14:paraId="566A15D4" w14:textId="77777777" w:rsidR="00D721A1" w:rsidRDefault="007B6925">
      <w:pPr>
        <w:pStyle w:val="Heading3"/>
      </w:pPr>
      <w:bookmarkStart w:id="43" w:name="_dke5r1qvn947" w:colFirst="0" w:colLast="0"/>
      <w:bookmarkEnd w:id="43"/>
      <w:r>
        <w:t>2.1 Literature review</w:t>
      </w:r>
    </w:p>
    <w:p w14:paraId="3ED45D14" w14:textId="77777777" w:rsidR="00D721A1" w:rsidRDefault="007B6925">
      <w:pPr>
        <w:pStyle w:val="Heading4"/>
      </w:pPr>
      <w:bookmarkStart w:id="44" w:name="_sbjw30id8llr" w:colFirst="0" w:colLast="0"/>
      <w:bookmarkEnd w:id="44"/>
      <w:r>
        <w:t>2.1.1 Database development</w:t>
      </w:r>
    </w:p>
    <w:p w14:paraId="740393CA" w14:textId="77777777" w:rsidR="00D721A1" w:rsidRDefault="007B6925">
      <w:pPr>
        <w:ind w:firstLine="720"/>
      </w:pPr>
      <w:r>
        <w:t>We conducted a systematic review of marine biotoxin depuration rates following the PRISMA review protocol (</w:t>
      </w:r>
      <w:r>
        <w:rPr>
          <w:b/>
          <w:bCs/>
        </w:rPr>
        <w:t>Fig. S1</w:t>
      </w:r>
      <w:r>
        <w:t xml:space="preserve">) </w:t>
      </w:r>
      <w:hyperlink r:id="rId38">
        <w:r w:rsidR="00D721A1">
          <w:t>(Page et al., 2021)</w:t>
        </w:r>
      </w:hyperlink>
      <w:r>
        <w:t xml:space="preserve">. First, we identified </w:t>
      </w:r>
      <w:r>
        <w:rPr>
          <w:highlight w:val="yellow"/>
        </w:rPr>
        <w:t>797</w:t>
      </w:r>
      <w:r>
        <w:t xml:space="preserve"> candidate papers by using the following search query in Web of Science on July 30, 2025: (“</w:t>
      </w:r>
      <w:proofErr w:type="spellStart"/>
      <w:r>
        <w:t>depurat</w:t>
      </w:r>
      <w:proofErr w:type="spellEnd"/>
      <w:r>
        <w:t>*” or “</w:t>
      </w:r>
      <w:proofErr w:type="spellStart"/>
      <w:r>
        <w:t>excret</w:t>
      </w:r>
      <w:proofErr w:type="spellEnd"/>
      <w:r>
        <w:t>*” or “</w:t>
      </w:r>
      <w:proofErr w:type="spellStart"/>
      <w:r>
        <w:t>eliminat</w:t>
      </w:r>
      <w:proofErr w:type="spellEnd"/>
      <w:r>
        <w:t>*” or “detox*”) AND (“toxin*” or “biotoxin*” or “phycotoxin” or “domoic” or “okadaic” or “saxitoxin” or “</w:t>
      </w:r>
      <w:proofErr w:type="spellStart"/>
      <w:r>
        <w:t>brevetoxin</w:t>
      </w:r>
      <w:proofErr w:type="spellEnd"/>
      <w:r>
        <w:t>” or “</w:t>
      </w:r>
      <w:proofErr w:type="spellStart"/>
      <w:r>
        <w:t>azaspiracid</w:t>
      </w:r>
      <w:proofErr w:type="spellEnd"/>
      <w:r>
        <w:t>” or “cyanotoxin” or “ciguatoxin”) AND (“marine” or “ocean”). This query was designed to identify papers that study the depuration (a.k.a. excretion, elimination, or detoxification; term 1) of marine phycotoxins (term 2) from marine species (term 3). We</w:t>
      </w:r>
      <w:r>
        <w:t xml:space="preserve"> only considered papers that either quantified the depuration rates of biotoxins produced by harmful algae from marine species or presented the data required for us to externally </w:t>
      </w:r>
      <w:r>
        <w:lastRenderedPageBreak/>
        <w:t xml:space="preserve">quantify depuration rates. Thus, we excluded </w:t>
      </w:r>
      <w:r>
        <w:rPr>
          <w:highlight w:val="yellow"/>
        </w:rPr>
        <w:t>642</w:t>
      </w:r>
      <w:r>
        <w:t xml:space="preserve"> papers that did not study a marine species, did not study a biotoxin produced by a harmful algae species, or did not quantify a depuration rate or present the data needed to externally derive a depuration rate (</w:t>
      </w:r>
      <w:r>
        <w:rPr>
          <w:b/>
          <w:bCs/>
        </w:rPr>
        <w:t>Fig. S1</w:t>
      </w:r>
      <w:r>
        <w:t>).</w:t>
      </w:r>
    </w:p>
    <w:p w14:paraId="4849B02E" w14:textId="77777777" w:rsidR="00D721A1" w:rsidRDefault="00D721A1">
      <w:pPr>
        <w:ind w:firstLine="720"/>
      </w:pPr>
    </w:p>
    <w:p w14:paraId="4DF8C208" w14:textId="022B919E" w:rsidR="00D721A1" w:rsidRDefault="007B6925">
      <w:pPr>
        <w:ind w:firstLine="720"/>
      </w:pPr>
      <w:r>
        <w:t xml:space="preserve">We reviewed the resulting </w:t>
      </w:r>
      <w:r>
        <w:rPr>
          <w:highlight w:val="yellow"/>
        </w:rPr>
        <w:t>155</w:t>
      </w:r>
      <w:r>
        <w:t xml:space="preserve"> papers (</w:t>
      </w:r>
      <w:r>
        <w:rPr>
          <w:b/>
          <w:bCs/>
        </w:rPr>
        <w:t>Fig. S2</w:t>
      </w:r>
      <w:r>
        <w:t>) and extracted the following attributes of the study (</w:t>
      </w:r>
      <w:r>
        <w:rPr>
          <w:b/>
          <w:bCs/>
        </w:rPr>
        <w:t>Table S1</w:t>
      </w:r>
      <w:r>
        <w:t>): species studied (common and scientific name), biotoxin studied and its causative agent, tissue studied (e.g., meat, viscera, hepatopancreas</w:t>
      </w:r>
      <w:ins w:id="45" w:author="Chris Free" w:date="2025-12-11T11:56:00Z" w16du:dateUtc="2025-12-11T19:56:00Z">
        <w:r w:rsidR="00402E24">
          <w:t>;</w:t>
        </w:r>
      </w:ins>
      <w:del w:id="46" w:author="Chris Free" w:date="2025-12-11T11:56:00Z" w16du:dateUtc="2025-12-11T19:56:00Z">
        <w:r w:rsidDel="00402E24">
          <w:delText>,</w:delText>
        </w:r>
      </w:del>
      <w:r>
        <w:t xml:space="preserve"> </w:t>
      </w:r>
      <w:r>
        <w:rPr>
          <w:b/>
          <w:bCs/>
        </w:rPr>
        <w:t>Table S2</w:t>
      </w:r>
      <w:r>
        <w:t xml:space="preserve">), study type (lab or field), feeding conditions during depuration (starved, fed a non-toxic diet, or foraged in the wild), and other experimental conditions (e.g., varied temperature, salinity, diets, etc.). If the depuration rate (exponential decay constant or </w:t>
      </w:r>
      <w:proofErr w:type="spellStart"/>
      <w:r>
        <w:t>half life</w:t>
      </w:r>
      <w:proofErr w:type="spellEnd"/>
      <w:r>
        <w:t xml:space="preserve">) was directly reported, we recorded the rate and whether it was derived from a </w:t>
      </w:r>
      <w:r>
        <w:t>one-</w:t>
      </w:r>
      <w:r>
        <w:t xml:space="preserve"> </w:t>
      </w:r>
      <w:r>
        <w:t>o</w:t>
      </w:r>
      <w:r>
        <w:t>r</w:t>
      </w:r>
      <w:r>
        <w:t xml:space="preserve"> </w:t>
      </w:r>
      <w:r>
        <w:t>two-</w:t>
      </w:r>
      <w:r>
        <w:t xml:space="preserve">compartment exponential decay model (details below). These are also known as first- or second-order or one- or two-phase (biphasic) decay models. We grouped the studied biotoxins into eight syndromes of shellfish poisoning </w:t>
      </w:r>
      <w:hyperlink r:id="rId39">
        <w:r w:rsidR="00D721A1">
          <w:t>(Nicolas et al., 2017)</w:t>
        </w:r>
      </w:hyperlink>
      <w:r>
        <w:t xml:space="preserve">: amnesic, diarrhetic, paralytic, ciguatera, neurotoxic, </w:t>
      </w:r>
      <w:proofErr w:type="spellStart"/>
      <w:r>
        <w:t>azaspiracid</w:t>
      </w:r>
      <w:proofErr w:type="spellEnd"/>
      <w:r>
        <w:t>, cyanotoxin, and other shellfish poisoning (</w:t>
      </w:r>
      <w:r>
        <w:rPr>
          <w:b/>
          <w:bCs/>
        </w:rPr>
        <w:t>Table 1</w:t>
      </w:r>
      <w:r>
        <w:t xml:space="preserve">). Cyanotoxin poisoning describes toxins formed by cyano-bacteria including microcystin, nodularin, and </w:t>
      </w:r>
      <w:proofErr w:type="spellStart"/>
      <w:r>
        <w:t>homoanotoxin</w:t>
      </w:r>
      <w:proofErr w:type="spellEnd"/>
      <w:r>
        <w:t xml:space="preserve">. The other category includes </w:t>
      </w:r>
      <w:proofErr w:type="spellStart"/>
      <w:r>
        <w:t>yessotoxins</w:t>
      </w:r>
      <w:proofErr w:type="spellEnd"/>
      <w:r>
        <w:t xml:space="preserve">, pectenotoxins, tetrodotoxins, </w:t>
      </w:r>
      <w:proofErr w:type="spellStart"/>
      <w:r>
        <w:t>gymnodimines</w:t>
      </w:r>
      <w:proofErr w:type="spellEnd"/>
      <w:r>
        <w:t>, and karlotoxins.</w:t>
      </w:r>
    </w:p>
    <w:p w14:paraId="5B388745" w14:textId="77777777" w:rsidR="00D721A1" w:rsidRDefault="007B6925">
      <w:pPr>
        <w:pStyle w:val="Heading4"/>
        <w:rPr>
          <w:color w:val="0000FF"/>
        </w:rPr>
      </w:pPr>
      <w:bookmarkStart w:id="47" w:name="_3a6sd1115is8" w:colFirst="0" w:colLast="0"/>
      <w:bookmarkEnd w:id="47"/>
      <w:r>
        <w:t>2.1.2 Deriving depuration rates</w:t>
      </w:r>
    </w:p>
    <w:p w14:paraId="22AA3E28" w14:textId="48132E72" w:rsidR="00D721A1" w:rsidRDefault="007B6925">
      <w:pPr>
        <w:ind w:firstLine="720"/>
      </w:pPr>
      <w:r>
        <w:t xml:space="preserve">If the depuration rate was not directly reported as either an exponential decay constant or </w:t>
      </w:r>
      <w:proofErr w:type="spellStart"/>
      <w:r>
        <w:t>half life</w:t>
      </w:r>
      <w:proofErr w:type="spellEnd"/>
      <w:r>
        <w:t xml:space="preserve">, we extracted the data needed to derive the depuration rate using </w:t>
      </w:r>
      <w:proofErr w:type="spellStart"/>
      <w:r>
        <w:t>WebPlotDigitizer</w:t>
      </w:r>
      <w:proofErr w:type="spellEnd"/>
      <w:r>
        <w:t xml:space="preserve"> </w:t>
      </w:r>
      <w:hyperlink r:id="rId40">
        <w:r w:rsidR="00D721A1">
          <w:t>(Rohatgi, 2025)</w:t>
        </w:r>
      </w:hyperlink>
      <w:r>
        <w:t>. We then fit both one- and two-compartment exponential decay models to the depuration phase of the data (</w:t>
      </w:r>
      <w:r>
        <w:rPr>
          <w:b/>
          <w:bCs/>
        </w:rPr>
        <w:t>Fig. S3</w:t>
      </w:r>
      <w:r>
        <w:t xml:space="preserve">). For field studies with long time series, depuration rates were often estimated for discrete depuration events </w:t>
      </w:r>
      <w:r>
        <w:rPr>
          <w:b/>
          <w:bCs/>
        </w:rPr>
        <w:t>(Fig. S4</w:t>
      </w:r>
      <w:r>
        <w:t xml:space="preserve">). </w:t>
      </w:r>
      <w:ins w:id="48" w:author="Chris Free" w:date="2025-12-11T12:00:00Z" w16du:dateUtc="2025-12-11T20:00:00Z">
        <w:r w:rsidR="00402E24">
          <w:t xml:space="preserve">We calculated tissue-specific depuration rates. Thus, </w:t>
        </w:r>
      </w:ins>
      <w:ins w:id="49" w:author="Chris Free" w:date="2025-12-11T11:58:00Z" w16du:dateUtc="2025-12-11T19:58:00Z">
        <w:r w:rsidR="00402E24">
          <w:t>our</w:t>
        </w:r>
      </w:ins>
      <w:del w:id="50" w:author="Chris Free" w:date="2025-12-11T11:58:00Z" w16du:dateUtc="2025-12-11T19:58:00Z">
        <w:r w:rsidDel="00402E24">
          <w:delText>A</w:delText>
        </w:r>
      </w:del>
      <w:r>
        <w:t xml:space="preserve"> one-compartment model assumes that biotoxins are </w:t>
      </w:r>
      <w:ins w:id="51" w:author="Chris Free" w:date="2025-12-11T12:01:00Z" w16du:dateUtc="2025-12-11T20:01:00Z">
        <w:r w:rsidR="00402E24">
          <w:t>lost at a single rate from the study tissue such tha</w:t>
        </w:r>
      </w:ins>
      <w:ins w:id="52" w:author="Chris Free" w:date="2025-12-11T12:02:00Z" w16du:dateUtc="2025-12-11T20:02:00Z">
        <w:r w:rsidR="00402E24">
          <w:t>t</w:t>
        </w:r>
      </w:ins>
      <w:del w:id="53" w:author="Chris Free" w:date="2025-12-11T12:02:00Z" w16du:dateUtc="2025-12-11T20:02:00Z">
        <w:r w:rsidDel="00402E24">
          <w:delText xml:space="preserve">uniformly distributed </w:delText>
        </w:r>
        <w:commentRangeStart w:id="54"/>
        <w:r w:rsidDel="00402E24">
          <w:delText>throughout an organism (i.e., the organism is one homogenous compartment that depurates toxins at a single constant rate)</w:delText>
        </w:r>
        <w:commentRangeEnd w:id="54"/>
        <w:r w:rsidDel="00402E24">
          <w:commentReference w:id="54"/>
        </w:r>
        <w:r w:rsidDel="00402E24">
          <w:delText xml:space="preserve"> and is described as</w:delText>
        </w:r>
      </w:del>
      <w:r>
        <w:t>:</w:t>
      </w:r>
    </w:p>
    <w:p w14:paraId="781F4112" w14:textId="77777777" w:rsidR="00D721A1" w:rsidRDefault="00D721A1">
      <w:pPr>
        <w:ind w:firstLine="720"/>
      </w:pPr>
    </w:p>
    <w:p w14:paraId="621046C0" w14:textId="77777777" w:rsidR="00D721A1" w:rsidRDefault="007B6925">
      <w:pPr>
        <w:jc w:val="center"/>
      </w:pPr>
      <m:oMathPara>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m:t>
              </m:r>
            </m:sub>
          </m:sSub>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kt</m:t>
              </m:r>
            </m:sup>
          </m:sSup>
        </m:oMath>
      </m:oMathPara>
    </w:p>
    <w:p w14:paraId="25770D4B" w14:textId="77777777" w:rsidR="00D721A1" w:rsidRDefault="00D721A1"/>
    <w:p w14:paraId="6345AC0B" w14:textId="29C32F49" w:rsidR="00D721A1" w:rsidRDefault="007B6925">
      <w:r>
        <w:t xml:space="preserve">where toxicity at time </w:t>
      </w:r>
      <w:r>
        <w:rPr>
          <w:i/>
          <w:iCs/>
        </w:rPr>
        <w:t>t</w:t>
      </w:r>
      <w:r>
        <w:t xml:space="preserve"> (</w:t>
      </w:r>
      <w:proofErr w:type="spellStart"/>
      <w:r>
        <w:rPr>
          <w:i/>
          <w:iCs/>
        </w:rPr>
        <w:t>N</w:t>
      </w:r>
      <w:r>
        <w:rPr>
          <w:i/>
          <w:iCs/>
          <w:vertAlign w:val="subscript"/>
        </w:rPr>
        <w:t>t</w:t>
      </w:r>
      <w:proofErr w:type="spellEnd"/>
      <w:r>
        <w:t>) is a function of initial toxicity (</w:t>
      </w:r>
      <w:r>
        <w:rPr>
          <w:i/>
          <w:iCs/>
        </w:rPr>
        <w:t>N</w:t>
      </w:r>
      <w:r>
        <w:rPr>
          <w:i/>
          <w:iCs/>
          <w:vertAlign w:val="subscript"/>
        </w:rPr>
        <w:t>0</w:t>
      </w:r>
      <w:r>
        <w:t xml:space="preserve">) and the decay constant </w:t>
      </w:r>
      <w:r>
        <w:rPr>
          <w:i/>
          <w:iCs/>
        </w:rPr>
        <w:t>k</w:t>
      </w:r>
      <w:r>
        <w:t xml:space="preserve">. </w:t>
      </w:r>
      <w:ins w:id="55" w:author="Chris Free" w:date="2025-12-11T12:02:00Z" w16du:dateUtc="2025-12-11T20:02:00Z">
        <w:r w:rsidR="00402E24">
          <w:t xml:space="preserve">Our </w:t>
        </w:r>
      </w:ins>
      <w:del w:id="56" w:author="Chris Free" w:date="2025-12-11T12:02:00Z" w16du:dateUtc="2025-12-11T20:02:00Z">
        <w:r w:rsidDel="00402E24">
          <w:delText>A</w:delText>
        </w:r>
      </w:del>
      <w:r>
        <w:t xml:space="preserve"> two-compartment model </w:t>
      </w:r>
      <w:ins w:id="57" w:author="Chris Free" w:date="2025-12-11T12:06:00Z" w16du:dateUtc="2025-12-11T20:06:00Z">
        <w:r w:rsidR="00BB1EF8">
          <w:t>accommodates</w:t>
        </w:r>
      </w:ins>
      <w:ins w:id="58" w:author="Chris Free" w:date="2025-12-11T12:05:00Z" w16du:dateUtc="2025-12-11T20:05:00Z">
        <w:r w:rsidR="00BB1EF8">
          <w:t xml:space="preserve"> the estimation of fast and slow depuration rates, which could result from sub-compartment structure in the tissue or the </w:t>
        </w:r>
      </w:ins>
      <w:ins w:id="59" w:author="Chris Free" w:date="2025-12-11T12:06:00Z" w16du:dateUtc="2025-12-11T20:06:00Z">
        <w:r w:rsidR="00BB1EF8">
          <w:t>presence of labile and strongly bound toxin compounds, such that:</w:t>
        </w:r>
      </w:ins>
      <w:del w:id="60" w:author="Chris Free" w:date="2025-12-11T12:06:00Z" w16du:dateUtc="2025-12-11T20:06:00Z">
        <w:r w:rsidDel="00BB1EF8">
          <w:delText xml:space="preserve">accounts for the non-uniform </w:delText>
        </w:r>
      </w:del>
      <w:del w:id="61" w:author="Chris Free" w:date="2025-12-11T12:02:00Z" w16du:dateUtc="2025-12-11T20:02:00Z">
        <w:r w:rsidDel="00BB1EF8">
          <w:delText xml:space="preserve">distribution and </w:delText>
        </w:r>
      </w:del>
      <w:del w:id="62" w:author="Chris Free" w:date="2025-12-11T12:06:00Z" w16du:dateUtc="2025-12-11T20:06:00Z">
        <w:r w:rsidDel="00BB1EF8">
          <w:delText>depuration of biotoxins from an organism and models separate fast and slow compartments (e.g., guts vs. muscle) as</w:delText>
        </w:r>
      </w:del>
      <w:r>
        <w:t>:</w:t>
      </w:r>
    </w:p>
    <w:p w14:paraId="02E60BE0" w14:textId="77777777" w:rsidR="00D721A1" w:rsidRDefault="00D721A1"/>
    <w:p w14:paraId="4E6236BD" w14:textId="77777777" w:rsidR="00D721A1" w:rsidRDefault="007B6925">
      <w:pPr>
        <w:jc w:val="center"/>
      </w:pPr>
      <m:oMathPara>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m:t>
              </m:r>
              <m:r>
                <w:rPr>
                  <w:rFonts w:ascii="Cambria Math" w:hAnsi="Cambria Math"/>
                </w:rPr>
                <m:t>,1</m:t>
              </m:r>
            </m:sub>
          </m:sSub>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k</m:t>
              </m:r>
              <m:r>
                <w:rPr>
                  <w:rFonts w:ascii="Cambria Math" w:hAnsi="Cambria Math"/>
                </w:rPr>
                <m:t>1</m:t>
              </m:r>
              <m:r>
                <w:rPr>
                  <w:rFonts w:ascii="Cambria Math" w:hAnsi="Cambria Math"/>
                </w:rPr>
                <m:t>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m:t>
              </m:r>
              <m:r>
                <w:rPr>
                  <w:rFonts w:ascii="Cambria Math" w:hAnsi="Cambria Math"/>
                </w:rPr>
                <m:t>,2</m:t>
              </m:r>
            </m:sub>
          </m:sSub>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k</m:t>
              </m:r>
              <m:r>
                <w:rPr>
                  <w:rFonts w:ascii="Cambria Math" w:hAnsi="Cambria Math"/>
                </w:rPr>
                <m:t>2</m:t>
              </m:r>
              <m:r>
                <w:rPr>
                  <w:rFonts w:ascii="Cambria Math" w:hAnsi="Cambria Math"/>
                </w:rPr>
                <m:t>t</m:t>
              </m:r>
            </m:sup>
          </m:sSup>
        </m:oMath>
      </m:oMathPara>
    </w:p>
    <w:p w14:paraId="28DACA81" w14:textId="77777777" w:rsidR="00D721A1" w:rsidRDefault="00D721A1"/>
    <w:p w14:paraId="6C97792C" w14:textId="420AD226" w:rsidR="00D721A1" w:rsidRDefault="007B6925">
      <w:r>
        <w:t xml:space="preserve">where </w:t>
      </w:r>
      <w:r>
        <w:rPr>
          <w:i/>
          <w:iCs/>
        </w:rPr>
        <w:t>N</w:t>
      </w:r>
      <w:r>
        <w:rPr>
          <w:i/>
          <w:iCs/>
          <w:vertAlign w:val="subscript"/>
        </w:rPr>
        <w:t>0,1</w:t>
      </w:r>
      <w:r>
        <w:t xml:space="preserve"> and </w:t>
      </w:r>
      <w:r>
        <w:rPr>
          <w:i/>
          <w:iCs/>
        </w:rPr>
        <w:t>N</w:t>
      </w:r>
      <w:r>
        <w:rPr>
          <w:i/>
          <w:iCs/>
          <w:vertAlign w:val="subscript"/>
        </w:rPr>
        <w:t>0,2</w:t>
      </w:r>
      <w:r>
        <w:t xml:space="preserve"> are the initial concentrations in compartments 1 and 2, respectively, and </w:t>
      </w:r>
      <w:r>
        <w:rPr>
          <w:i/>
          <w:iCs/>
        </w:rPr>
        <w:t>k</w:t>
      </w:r>
      <w:proofErr w:type="gramStart"/>
      <w:r>
        <w:rPr>
          <w:i/>
          <w:iCs/>
          <w:vertAlign w:val="subscript"/>
        </w:rPr>
        <w:t>1</w:t>
      </w:r>
      <w:r>
        <w:t xml:space="preserve">  and</w:t>
      </w:r>
      <w:proofErr w:type="gramEnd"/>
      <w:r>
        <w:t xml:space="preserve"> </w:t>
      </w:r>
      <w:r>
        <w:rPr>
          <w:i/>
          <w:iCs/>
        </w:rPr>
        <w:t>k</w:t>
      </w:r>
      <w:r>
        <w:rPr>
          <w:i/>
          <w:iCs/>
          <w:vertAlign w:val="subscript"/>
        </w:rPr>
        <w:t>2</w:t>
      </w:r>
      <w:r>
        <w:t xml:space="preserve"> are the depuration rates from compartments 1 and 2, respectively. Although a two-compartment model should generally fit the data better given its two extra parameters, it may not be more parsimonious than a simpler one-compartment model. We selected the most </w:t>
      </w:r>
      <w:r>
        <w:lastRenderedPageBreak/>
        <w:t>parsimonious model as the model generating the smallest small-sample corrected Akaike information criterion (</w:t>
      </w:r>
      <w:proofErr w:type="spellStart"/>
      <w:r>
        <w:t>AICc</w:t>
      </w:r>
      <w:proofErr w:type="spellEnd"/>
      <w:r>
        <w:t xml:space="preserve">) value </w:t>
      </w:r>
      <w:hyperlink r:id="rId41">
        <w:r w:rsidR="00D721A1">
          <w:t>(Burnham and Anderson, 2004)</w:t>
        </w:r>
      </w:hyperlink>
      <w:r>
        <w:t xml:space="preserve">. </w:t>
      </w:r>
      <w:ins w:id="63" w:author="Chris Free" w:date="2025-12-11T12:07:00Z" w16du:dateUtc="2025-12-11T20:07:00Z">
        <w:r w:rsidR="00BB1EF8">
          <w:t>Even i</w:t>
        </w:r>
      </w:ins>
      <w:commentRangeStart w:id="64"/>
      <w:del w:id="65" w:author="Chris Free" w:date="2025-12-11T12:07:00Z" w16du:dateUtc="2025-12-11T20:07:00Z">
        <w:r w:rsidDel="00BB1EF8">
          <w:delText>I</w:delText>
        </w:r>
      </w:del>
      <w:r>
        <w:t>f a two-compartment model was selected as the most parsimonious model, we used the fast depuration rate as the primary depuration rate</w:t>
      </w:r>
      <w:ins w:id="66" w:author="Chris Free" w:date="2025-12-11T12:08:00Z" w16du:dateUtc="2025-12-11T20:08:00Z">
        <w:r w:rsidR="00BB1EF8">
          <w:t xml:space="preserve"> for further analysis</w:t>
        </w:r>
      </w:ins>
      <w:r>
        <w:t xml:space="preserve">, </w:t>
      </w:r>
      <w:ins w:id="67" w:author="Chris Free" w:date="2025-12-11T12:08:00Z" w16du:dateUtc="2025-12-11T20:08:00Z">
        <w:r w:rsidR="00BB1EF8">
          <w:t>to maintain consistency with the majority of s</w:t>
        </w:r>
      </w:ins>
      <w:ins w:id="68" w:author="Chris Free" w:date="2025-12-11T12:09:00Z" w16du:dateUtc="2025-12-11T20:09:00Z">
        <w:r w:rsidR="00BB1EF8">
          <w:t xml:space="preserve">tudies directly reporting a depuration rate </w:t>
        </w:r>
      </w:ins>
      <w:ins w:id="69" w:author="Chris Free" w:date="2025-12-11T12:10:00Z" w16du:dateUtc="2025-12-11T20:10:00Z">
        <w:r w:rsidR="00BB1EF8">
          <w:t>(</w:t>
        </w:r>
        <w:r w:rsidR="00BB1EF8" w:rsidRPr="00BB1EF8">
          <w:rPr>
            <w:b/>
            <w:bCs/>
            <w:rPrChange w:id="70" w:author="Chris Free" w:date="2025-12-11T12:10:00Z" w16du:dateUtc="2025-12-11T20:10:00Z">
              <w:rPr/>
            </w:rPrChange>
          </w:rPr>
          <w:t>Fig. 3E</w:t>
        </w:r>
        <w:r w:rsidR="00BB1EF8">
          <w:t>)</w:t>
        </w:r>
      </w:ins>
      <w:ins w:id="71" w:author="Chris Free" w:date="2025-12-11T12:11:00Z" w16du:dateUtc="2025-12-11T20:11:00Z">
        <w:r w:rsidR="00FA4706">
          <w:t>.</w:t>
        </w:r>
      </w:ins>
      <w:del w:id="72" w:author="Chris Free" w:date="2025-12-11T12:09:00Z" w16du:dateUtc="2025-12-11T20:09:00Z">
        <w:r w:rsidDel="00BB1EF8">
          <w:delText>as</w:delText>
        </w:r>
      </w:del>
      <w:del w:id="73" w:author="Chris Free" w:date="2025-12-11T12:11:00Z" w16du:dateUtc="2025-12-11T20:11:00Z">
        <w:r w:rsidDel="00FA4706">
          <w:delText xml:space="preserve"> this rate generally describes the depuration process through toxicities below management action thresholds (</w:delText>
        </w:r>
        <w:r w:rsidDel="00FA4706">
          <w:rPr>
            <w:b/>
            <w:bCs/>
          </w:rPr>
          <w:delText>Fig. S3</w:delText>
        </w:r>
        <w:r w:rsidDel="00FA4706">
          <w:delText>).</w:delText>
        </w:r>
        <w:commentRangeEnd w:id="64"/>
        <w:r w:rsidDel="00FA4706">
          <w:commentReference w:id="64"/>
        </w:r>
      </w:del>
    </w:p>
    <w:p w14:paraId="0A1083AD" w14:textId="77777777" w:rsidR="00D721A1" w:rsidRDefault="00D721A1"/>
    <w:p w14:paraId="36982C89" w14:textId="77777777" w:rsidR="00D721A1" w:rsidRDefault="007B6925">
      <w:pPr>
        <w:ind w:firstLine="720"/>
      </w:pPr>
      <w:r>
        <w:t xml:space="preserve">We calculated the </w:t>
      </w:r>
      <w:proofErr w:type="spellStart"/>
      <w:r>
        <w:t>half life</w:t>
      </w:r>
      <w:proofErr w:type="spellEnd"/>
      <w:r>
        <w:t xml:space="preserve">, the time required for toxicity to halve, associated with each reported or derived one-compartment model depuration rate as: </w:t>
      </w:r>
    </w:p>
    <w:p w14:paraId="06F14F73" w14:textId="77777777" w:rsidR="00D721A1" w:rsidRDefault="00D721A1"/>
    <w:p w14:paraId="7281B3C9" w14:textId="77777777" w:rsidR="00D721A1" w:rsidRDefault="007B6925">
      <w:pPr>
        <w:jc w:val="center"/>
      </w:pPr>
      <m:oMathPara>
        <m:oMath>
          <m:sSub>
            <m:sSubPr>
              <m:ctrlPr>
                <w:rPr>
                  <w:rFonts w:ascii="Cambria Math" w:hAnsi="Cambria Math"/>
                </w:rPr>
              </m:ctrlPr>
            </m:sSubPr>
            <m:e>
              <m:r>
                <w:rPr>
                  <w:rFonts w:ascii="Cambria Math" w:hAnsi="Cambria Math"/>
                </w:rPr>
                <m:t>t</m:t>
              </m:r>
            </m:e>
            <m:sub>
              <m:r>
                <w:rPr>
                  <w:rFonts w:ascii="Cambria Math" w:hAnsi="Cambria Math"/>
                </w:rPr>
                <m:t>1/2</m:t>
              </m:r>
            </m:sub>
          </m:sSub>
          <m:r>
            <w:rPr>
              <w:rFonts w:ascii="Cambria Math" w:hAnsi="Cambria Math"/>
            </w:rPr>
            <m:t>=</m:t>
          </m:r>
          <m:r>
            <w:rPr>
              <w:rFonts w:ascii="Cambria Math" w:hAnsi="Cambria Math"/>
            </w:rPr>
            <m:t>ln</m:t>
          </m:r>
          <m:r>
            <w:rPr>
              <w:rFonts w:ascii="Cambria Math" w:hAnsi="Cambria Math"/>
            </w:rPr>
            <m:t>(2)/</m:t>
          </m:r>
          <m:r>
            <w:rPr>
              <w:rFonts w:ascii="Cambria Math" w:hAnsi="Cambria Math"/>
            </w:rPr>
            <m:t>k</m:t>
          </m:r>
        </m:oMath>
      </m:oMathPara>
    </w:p>
    <w:p w14:paraId="74DB0B05" w14:textId="77777777" w:rsidR="00D721A1" w:rsidRDefault="00D721A1"/>
    <w:p w14:paraId="1242B954" w14:textId="77777777" w:rsidR="00D721A1" w:rsidRDefault="007B6925">
      <w:r>
        <w:t xml:space="preserve">If a paper reported a </w:t>
      </w:r>
      <w:proofErr w:type="spellStart"/>
      <w:r>
        <w:t>half life</w:t>
      </w:r>
      <w:proofErr w:type="spellEnd"/>
      <w:r>
        <w:t xml:space="preserve"> but not the decay constant (</w:t>
      </w:r>
      <w:r>
        <w:rPr>
          <w:i/>
          <w:iCs/>
        </w:rPr>
        <w:t>k</w:t>
      </w:r>
      <w:r>
        <w:t xml:space="preserve">), we inverted this equation to calculate the decay constant. We standardized all decay constants and </w:t>
      </w:r>
      <w:proofErr w:type="spellStart"/>
      <w:r>
        <w:t>half lives</w:t>
      </w:r>
      <w:proofErr w:type="spellEnd"/>
      <w:r>
        <w:t xml:space="preserve"> to be in terms of days (i.e., some fast depuration rates were reported or derived in terms of hours). Finally, we calculated the percent daily loss of biotoxin burden as:</w:t>
      </w:r>
    </w:p>
    <w:p w14:paraId="24CC7E65" w14:textId="77777777" w:rsidR="00D721A1" w:rsidRDefault="00D721A1"/>
    <w:p w14:paraId="5419A8FB" w14:textId="77777777" w:rsidR="00D721A1" w:rsidRDefault="007B6925">
      <w:pPr>
        <w:jc w:val="center"/>
        <w:rPr>
          <w:i/>
          <w:iCs/>
        </w:rPr>
      </w:pPr>
      <w:r>
        <w:rPr>
          <w:i/>
          <w:iCs/>
        </w:rPr>
        <w:t>% daily loss = 1 – exp(-k)</w:t>
      </w:r>
    </w:p>
    <w:p w14:paraId="7774792D" w14:textId="77777777" w:rsidR="00D721A1" w:rsidRDefault="007B6925">
      <w:pPr>
        <w:pStyle w:val="Heading4"/>
      </w:pPr>
      <w:bookmarkStart w:id="74" w:name="_ligxxutdr9wx" w:colFirst="0" w:colLast="0"/>
      <w:bookmarkEnd w:id="74"/>
      <w:r>
        <w:t>2.1.3 Ad hoc meta-analyses</w:t>
      </w:r>
    </w:p>
    <w:p w14:paraId="4A59A4F0" w14:textId="77777777" w:rsidR="00D721A1" w:rsidRDefault="007B6925">
      <w:pPr>
        <w:rPr>
          <w:color w:val="FF0000"/>
        </w:rPr>
      </w:pPr>
      <w:r>
        <w:rPr>
          <w:color w:val="FF0000"/>
        </w:rPr>
        <w:t>Insert text here.</w:t>
      </w:r>
    </w:p>
    <w:p w14:paraId="6C19731C" w14:textId="77777777" w:rsidR="00D721A1" w:rsidRDefault="007B6925">
      <w:pPr>
        <w:pStyle w:val="Heading3"/>
      </w:pPr>
      <w:bookmarkStart w:id="75" w:name="_ej5hor3oxjbp" w:colFirst="0" w:colLast="0"/>
      <w:bookmarkEnd w:id="75"/>
      <w:r>
        <w:t>2.2 Priority species for depuration study</w:t>
      </w:r>
    </w:p>
    <w:p w14:paraId="2761F6E7" w14:textId="77777777" w:rsidR="00D721A1" w:rsidRDefault="007B6925">
      <w:r>
        <w:tab/>
        <w:t>We identified priority species for depuration study as vulnerable species that have high commercial harvests from countries with HAB exposure but that lack published depuration rates. First, we identified countries exposed to HAB species associated with each biotoxin syndrome (</w:t>
      </w:r>
      <w:r>
        <w:rPr>
          <w:b/>
          <w:bCs/>
        </w:rPr>
        <w:t>Table 1</w:t>
      </w:r>
      <w:r>
        <w:t xml:space="preserve">) using data from the Ocean Biodiversity Information System (OBIS) </w:t>
      </w:r>
      <w:hyperlink r:id="rId42">
        <w:r w:rsidR="00D721A1">
          <w:t>(OBIS, 2025)</w:t>
        </w:r>
      </w:hyperlink>
      <w:r>
        <w:t>, which provides geotagged observations of HAB species (</w:t>
      </w:r>
      <w:r>
        <w:rPr>
          <w:b/>
          <w:bCs/>
        </w:rPr>
        <w:t>Fig. S5</w:t>
      </w:r>
      <w:r>
        <w:t xml:space="preserve">). We classified a country’s waters as exposed to biotoxin syndrome if an associated species (OBIS) has ever been recorded within its Exclusive Economic Zone (EEZ) </w:t>
      </w:r>
      <w:hyperlink r:id="rId43">
        <w:r w:rsidR="00D721A1">
          <w:t>(Flanders Marine Institute, 2025)</w:t>
        </w:r>
      </w:hyperlink>
      <w:r>
        <w:t>.</w:t>
      </w:r>
    </w:p>
    <w:p w14:paraId="7449CDF6" w14:textId="77777777" w:rsidR="00D721A1" w:rsidRDefault="00D721A1"/>
    <w:p w14:paraId="4E6F5299" w14:textId="77777777" w:rsidR="00D721A1" w:rsidRDefault="007B6925">
      <w:r>
        <w:tab/>
        <w:t xml:space="preserve">Second, we identified shellfish and finfish species that are vulnerable to HABs and harvested in exposed countries using national fisheries and aquaculture production data from the Food and Agriculture Organization (FAO) of the United Nations </w:t>
      </w:r>
      <w:hyperlink r:id="rId44">
        <w:r w:rsidR="00D721A1">
          <w:t>(FAO, 2024)</w:t>
        </w:r>
      </w:hyperlink>
      <w:r>
        <w:t xml:space="preserve">. We identified vulnerable shellfish as filter-feeding </w:t>
      </w:r>
      <w:proofErr w:type="spellStart"/>
      <w:r>
        <w:t>molluscs</w:t>
      </w:r>
      <w:proofErr w:type="spellEnd"/>
      <w:r>
        <w:t xml:space="preserve"> (e.g., oysters, mussels, clams, scallops), as they readily accumulate toxins by directly consuming HAB species, even within aquaculture facilities where they generally feed directly from the surrounding environment. We excluded predatory </w:t>
      </w:r>
      <w:proofErr w:type="spellStart"/>
      <w:r>
        <w:t>molluscs</w:t>
      </w:r>
      <w:proofErr w:type="spellEnd"/>
      <w:r>
        <w:t xml:space="preserve"> (e.g., cephalopods), grazing </w:t>
      </w:r>
      <w:proofErr w:type="spellStart"/>
      <w:r>
        <w:t>molluscs</w:t>
      </w:r>
      <w:proofErr w:type="spellEnd"/>
      <w:r>
        <w:t xml:space="preserve"> (e.g., gastropods), and non-</w:t>
      </w:r>
      <w:proofErr w:type="spellStart"/>
      <w:r>
        <w:t>mollusc</w:t>
      </w:r>
      <w:proofErr w:type="spellEnd"/>
      <w:r>
        <w:t xml:space="preserve"> shellfish (e.g., crustaceans, echinoderms), which are challenging to prioritize because their indirect biotoxin accumulation pa</w:t>
      </w:r>
      <w:r>
        <w:t xml:space="preserve">thways make their vulnerability to biotoxins highly heterogeneous. The shellfish prioritization excludes ciguatera, which is principally a finfish biotoxin syndrome. </w:t>
      </w:r>
    </w:p>
    <w:p w14:paraId="1FC097B8" w14:textId="77777777" w:rsidR="00D721A1" w:rsidRDefault="00D721A1"/>
    <w:p w14:paraId="3A89230B" w14:textId="77777777" w:rsidR="00D721A1" w:rsidRDefault="007B6925">
      <w:pPr>
        <w:ind w:firstLine="720"/>
      </w:pPr>
      <w:r>
        <w:lastRenderedPageBreak/>
        <w:t xml:space="preserve">We identified vulnerable finfish as those vulnerable to ciguatera, the primary biotoxin syndrome affecting finfish. Ciguatera is most common in large, tropical, reef-associated, predators </w:t>
      </w:r>
      <w:hyperlink r:id="rId45">
        <w:r w:rsidR="00D721A1">
          <w:t>(Lewis and Holmes, 1993; Randall, 1958)</w:t>
        </w:r>
      </w:hyperlink>
      <w:r>
        <w:t xml:space="preserve">. We thus used information on habitat associations, maximum length, and trophic level from </w:t>
      </w:r>
      <w:proofErr w:type="spellStart"/>
      <w:r>
        <w:t>FishBase</w:t>
      </w:r>
      <w:proofErr w:type="spellEnd"/>
      <w:r>
        <w:t xml:space="preserve"> </w:t>
      </w:r>
      <w:hyperlink r:id="rId46">
        <w:r w:rsidR="00D721A1">
          <w:t>(Boettiger et al., 2012; Froese and Pauly, 2025)</w:t>
        </w:r>
      </w:hyperlink>
      <w:r>
        <w:t xml:space="preserve"> to identify reef-associated predators larger than 25 cm that are harvested in capture fisheries. A threshold of 25 cm was selected as the smallest fish with detectable ciguatoxins in the review of </w:t>
      </w:r>
      <w:hyperlink r:id="rId47">
        <w:r w:rsidR="00D721A1">
          <w:t>(Li et al., 2023)</w:t>
        </w:r>
      </w:hyperlink>
      <w:r>
        <w:t xml:space="preserve"> was striated surgeonfish (</w:t>
      </w:r>
      <w:proofErr w:type="spellStart"/>
      <w:r>
        <w:rPr>
          <w:i/>
          <w:iCs/>
        </w:rPr>
        <w:t>Ctenochaetus</w:t>
      </w:r>
      <w:proofErr w:type="spellEnd"/>
      <w:r>
        <w:rPr>
          <w:i/>
          <w:iCs/>
        </w:rPr>
        <w:t xml:space="preserve"> striatus</w:t>
      </w:r>
      <w:r>
        <w:t xml:space="preserve">) at 26 cm maximum length. Because </w:t>
      </w:r>
      <w:proofErr w:type="spellStart"/>
      <w:r>
        <w:t>FishBase</w:t>
      </w:r>
      <w:proofErr w:type="spellEnd"/>
      <w:r>
        <w:t xml:space="preserve"> information on trophic level is relatively sparse, we could only exclude known herbivores (i.e., we could not filter for known predators). </w:t>
      </w:r>
      <w:proofErr w:type="spellStart"/>
      <w:r>
        <w:t>FishBase</w:t>
      </w:r>
      <w:proofErr w:type="spellEnd"/>
      <w:r>
        <w:t xml:space="preserve"> also identifies fish with known ciguatera observations; these species were considered in the prioritization even if they did not meet the criteria above. We excluded aquaculture production from the finfish prioritization analysis because predatory finfish are generally fe</w:t>
      </w:r>
      <w:r>
        <w:t>d non-toxic food and are thus less exposed to ciguatoxins through the food web.</w:t>
      </w:r>
    </w:p>
    <w:p w14:paraId="3A12357D" w14:textId="77777777" w:rsidR="00D721A1" w:rsidRDefault="00D721A1"/>
    <w:p w14:paraId="679AC3BD" w14:textId="77777777" w:rsidR="00D721A1" w:rsidRDefault="007B6925">
      <w:pPr>
        <w:ind w:firstLine="720"/>
        <w:rPr>
          <w:ins w:id="76" w:author="Chris Free" w:date="2025-12-11T12:16:00Z" w16du:dateUtc="2025-12-11T20:16:00Z"/>
        </w:rPr>
      </w:pPr>
      <w:r>
        <w:t xml:space="preserve">Finally, we identified the 20 vulnerable species with the highest annual production (bivalves: </w:t>
      </w:r>
      <w:proofErr w:type="spellStart"/>
      <w:r>
        <w:t>aquaculture+fisheries</w:t>
      </w:r>
      <w:proofErr w:type="spellEnd"/>
      <w:r>
        <w:t xml:space="preserve">; finfish: fisheries only) from 2014-2023 in EEZs exposed to each biotoxin syndrome and classified species without published depuration rates as priorities for study. We highlighted unstudied species that would provide the first depuration estimate at the order, family, or genus levels as particularly valuable. To illustrate the value of these estimates, we quantified the (1) number of currently harvested species in the taxonomic group using the FAO data and (2) total number of species </w:t>
      </w:r>
      <w:r>
        <w:t xml:space="preserve">in the group using </w:t>
      </w:r>
      <w:proofErr w:type="spellStart"/>
      <w:r>
        <w:t>FishBase</w:t>
      </w:r>
      <w:proofErr w:type="spellEnd"/>
      <w:r>
        <w:t xml:space="preserve"> and </w:t>
      </w:r>
      <w:proofErr w:type="spellStart"/>
      <w:r>
        <w:t>SeaLifeBase</w:t>
      </w:r>
      <w:proofErr w:type="spellEnd"/>
      <w:r>
        <w:t xml:space="preserve"> </w:t>
      </w:r>
      <w:hyperlink r:id="rId48">
        <w:r w:rsidR="00D721A1">
          <w:t>(Palomares and Pauly, 2025)</w:t>
        </w:r>
      </w:hyperlink>
      <w:r>
        <w:t>, which captures potential future harvest diversity.</w:t>
      </w:r>
    </w:p>
    <w:p w14:paraId="264B38F0" w14:textId="77777777" w:rsidR="003228F3" w:rsidRDefault="003228F3">
      <w:pPr>
        <w:ind w:firstLine="720"/>
        <w:rPr>
          <w:ins w:id="77" w:author="Chris Free" w:date="2025-12-11T12:16:00Z" w16du:dateUtc="2025-12-11T20:16:00Z"/>
        </w:rPr>
      </w:pPr>
    </w:p>
    <w:p w14:paraId="46CC87C5" w14:textId="50CE0CFA" w:rsidR="003228F3" w:rsidRDefault="003228F3">
      <w:pPr>
        <w:ind w:firstLine="720"/>
      </w:pPr>
      <w:ins w:id="78" w:author="Chris Free" w:date="2025-12-11T12:16:00Z" w16du:dateUtc="2025-12-11T20:16:00Z">
        <w:r>
          <w:t>Although we did not prioritize non-bivalve</w:t>
        </w:r>
      </w:ins>
      <w:ins w:id="79" w:author="Chris Free" w:date="2025-12-11T12:17:00Z" w16du:dateUtc="2025-12-11T20:17:00Z">
        <w:r w:rsidR="009841C7">
          <w:t xml:space="preserve"> invertebrates for depuration study, we </w:t>
        </w:r>
      </w:ins>
      <w:ins w:id="80" w:author="Chris Free" w:date="2025-12-11T12:19:00Z" w16du:dateUtc="2025-12-11T20:19:00Z">
        <w:r w:rsidR="009841C7">
          <w:t xml:space="preserve">compared </w:t>
        </w:r>
      </w:ins>
      <w:ins w:id="81" w:author="Chris Free" w:date="2025-12-11T12:18:00Z" w16du:dateUtc="2025-12-11T20:18:00Z">
        <w:r w:rsidR="009841C7">
          <w:t>maximum biotoxin toxicities observed in non</w:t>
        </w:r>
      </w:ins>
      <w:ins w:id="82" w:author="Chris Free" w:date="2025-12-11T12:19:00Z" w16du:dateUtc="2025-12-11T20:19:00Z">
        <w:r w:rsidR="009841C7">
          <w:t xml:space="preserve">-bivalves in select review papers </w:t>
        </w:r>
      </w:ins>
      <w:ins w:id="83" w:author="Chris Free" w:date="2025-12-11T12:21:00Z" w16du:dateUtc="2025-12-11T20:21:00Z">
        <w:r w:rsidR="00F035E9">
          <w:t xml:space="preserve">(citations) </w:t>
        </w:r>
      </w:ins>
      <w:ins w:id="84" w:author="Chris Free" w:date="2025-12-11T12:19:00Z" w16du:dateUtc="2025-12-11T20:19:00Z">
        <w:r w:rsidR="009841C7">
          <w:t>relative to common international action thresholds</w:t>
        </w:r>
      </w:ins>
      <w:ins w:id="85" w:author="Chris Free" w:date="2025-12-11T12:21:00Z" w16du:dateUtc="2025-12-11T20:21:00Z">
        <w:r w:rsidR="00F035E9">
          <w:t xml:space="preserve"> (citation)</w:t>
        </w:r>
      </w:ins>
      <w:ins w:id="86" w:author="Chris Free" w:date="2025-12-11T12:19:00Z" w16du:dateUtc="2025-12-11T20:19:00Z">
        <w:r w:rsidR="009841C7">
          <w:t xml:space="preserve"> to</w:t>
        </w:r>
      </w:ins>
      <w:ins w:id="87" w:author="Chris Free" w:date="2025-12-11T12:20:00Z" w16du:dateUtc="2025-12-11T20:20:00Z">
        <w:r w:rsidR="00F035E9">
          <w:t xml:space="preserve"> assess the importance of conducting depuration studies for non-</w:t>
        </w:r>
      </w:ins>
      <w:ins w:id="88" w:author="Chris Free" w:date="2025-12-11T12:21:00Z" w16du:dateUtc="2025-12-11T20:21:00Z">
        <w:r w:rsidR="00F035E9">
          <w:t>bivalve vectors of seafood poisoning syndromes. These review papers were opportunistically select</w:t>
        </w:r>
      </w:ins>
      <w:ins w:id="89" w:author="Chris Free" w:date="2025-12-11T12:22:00Z" w16du:dateUtc="2025-12-11T20:22:00Z">
        <w:r w:rsidR="00F035E9">
          <w:t>ed from the systematic literature search but do not constitute a systematic review of all observed non-bivalve toxicities.</w:t>
        </w:r>
      </w:ins>
    </w:p>
    <w:p w14:paraId="375426DE" w14:textId="77777777" w:rsidR="00D721A1" w:rsidRDefault="007B6925">
      <w:pPr>
        <w:pStyle w:val="Heading3"/>
      </w:pPr>
      <w:bookmarkStart w:id="90" w:name="_vs2ueqlvfjka" w:colFirst="0" w:colLast="0"/>
      <w:bookmarkEnd w:id="90"/>
      <w:r>
        <w:t>2.3 Phylogenetic meta-analysis</w:t>
      </w:r>
    </w:p>
    <w:p w14:paraId="3263DA22" w14:textId="0B29648F" w:rsidR="00D721A1" w:rsidRDefault="007B6925">
      <w:r>
        <w:tab/>
      </w:r>
      <w:r>
        <w:t xml:space="preserve">We compared the ability for one generalized linear model and three mixed effects models to predict paralytic shellfish toxin (PST) depuration rates in marine bivalves. We focused on PST depuration rates in bivalves based on the </w:t>
      </w:r>
      <w:r>
        <w:rPr>
          <w:i/>
          <w:iCs/>
        </w:rPr>
        <w:t>a priori</w:t>
      </w:r>
      <w:r>
        <w:t xml:space="preserve"> expectation that this was the only clade-</w:t>
      </w:r>
      <w:del w:id="91" w:author="Chris Free" w:date="2025-12-10T21:42:00Z" w16du:dateUtc="2025-12-11T05:42:00Z">
        <w:r w:rsidDel="00352ECC">
          <w:delText xml:space="preserve">toxin </w:delText>
        </w:r>
      </w:del>
      <w:ins w:id="92" w:author="Chris Free" w:date="2025-12-10T21:42:00Z" w16du:dateUtc="2025-12-11T05:42:00Z">
        <w:r w:rsidR="00352ECC">
          <w:t xml:space="preserve">syndrome </w:t>
        </w:r>
      </w:ins>
      <w:r>
        <w:t>combination with sufficient data (</w:t>
      </w:r>
      <w:r>
        <w:rPr>
          <w:b/>
          <w:bCs/>
        </w:rPr>
        <w:t>Fig. 2</w:t>
      </w:r>
      <w:r>
        <w:t xml:space="preserve">) to generate a model with good predictive skill. All four models predict the log depuration rate to normalize the response </w:t>
      </w:r>
      <w:ins w:id="93" w:author="Chris Free" w:date="2025-12-11T12:24:00Z" w16du:dateUtc="2025-12-11T20:24:00Z">
        <w:r w:rsidR="005E14C3">
          <w:t xml:space="preserve">variable </w:t>
        </w:r>
      </w:ins>
      <w:r>
        <w:t xml:space="preserve">and </w:t>
      </w:r>
      <w:ins w:id="94" w:author="Chris Free" w:date="2025-12-10T21:42:00Z" w16du:dateUtc="2025-12-11T05:42:00Z">
        <w:r w:rsidR="00352ECC">
          <w:t xml:space="preserve">to </w:t>
        </w:r>
      </w:ins>
      <w:r>
        <w:t xml:space="preserve">constrain predictions to positive </w:t>
      </w:r>
      <w:ins w:id="95" w:author="Chris Free" w:date="2025-12-11T12:24:00Z" w16du:dateUtc="2025-12-11T20:24:00Z">
        <w:r w:rsidR="005E14C3">
          <w:t xml:space="preserve">depuration </w:t>
        </w:r>
      </w:ins>
      <w:r>
        <w:t>rates</w:t>
      </w:r>
      <w:ins w:id="96" w:author="Chris Free" w:date="2025-12-11T12:24:00Z" w16du:dateUtc="2025-12-11T20:24:00Z">
        <w:r w:rsidR="005E14C3">
          <w:t xml:space="preserve"> (i.e., exponential decay rather than exponential growth)</w:t>
        </w:r>
      </w:ins>
      <w:r>
        <w:t xml:space="preserve">. All four models </w:t>
      </w:r>
      <w:ins w:id="97" w:author="Chris Free" w:date="2025-12-10T21:42:00Z" w16du:dateUtc="2025-12-11T05:42:00Z">
        <w:r w:rsidR="00352ECC">
          <w:t xml:space="preserve">also </w:t>
        </w:r>
      </w:ins>
      <w:r>
        <w:t xml:space="preserve">include five fixed effects: (1) study type (lab vs. field), (2) tissue type; (3) maximum length (cm), (4) von </w:t>
      </w:r>
      <w:proofErr w:type="spellStart"/>
      <w:r>
        <w:t>Bertallanffy</w:t>
      </w:r>
      <w:proofErr w:type="spellEnd"/>
      <w:r>
        <w:t xml:space="preserve"> somatic growth rate (1/yr), and (5) preferred temperature (°C). These variables were selected based on hypotheses that (a) depuration rates would be faster in the lab, where species are fed non-toxic diets; (b) depuration rates would vary by tissue; and (c) depuration rates would be faster for smaller, faster growing, warmer water species, which are expected to ha</w:t>
      </w:r>
      <w:r>
        <w:t xml:space="preserve">ve faster metabolisms </w:t>
      </w:r>
      <w:hyperlink r:id="rId49">
        <w:r w:rsidR="00D721A1">
          <w:t>(Robinson et al., 1983)</w:t>
        </w:r>
      </w:hyperlink>
      <w:r>
        <w:t xml:space="preserve"> and therefore faster egestion. We retrieved the </w:t>
      </w:r>
      <w:del w:id="98" w:author="Chris Free" w:date="2025-12-10T21:44:00Z" w16du:dateUtc="2025-12-11T05:44:00Z">
        <w:r w:rsidDel="00352ECC">
          <w:delText xml:space="preserve">growth rate, </w:delText>
        </w:r>
      </w:del>
      <w:r>
        <w:t xml:space="preserve">maximum length, </w:t>
      </w:r>
      <w:ins w:id="99" w:author="Chris Free" w:date="2025-12-10T21:44:00Z" w16du:dateUtc="2025-12-11T05:44:00Z">
        <w:r w:rsidR="00352ECC">
          <w:t xml:space="preserve">growth rate, </w:t>
        </w:r>
      </w:ins>
      <w:r>
        <w:t xml:space="preserve">and </w:t>
      </w:r>
      <w:r>
        <w:lastRenderedPageBreak/>
        <w:t xml:space="preserve">preferred temperature from </w:t>
      </w:r>
      <w:proofErr w:type="spellStart"/>
      <w:r>
        <w:t>SeaLifeBase</w:t>
      </w:r>
      <w:proofErr w:type="spellEnd"/>
      <w:r>
        <w:t xml:space="preserve"> </w:t>
      </w:r>
      <w:hyperlink r:id="rId50">
        <w:r w:rsidR="00D721A1">
          <w:t>(Palomares and Pauly, 2025)</w:t>
        </w:r>
      </w:hyperlink>
      <w:r>
        <w:t xml:space="preserve"> using the </w:t>
      </w:r>
      <w:proofErr w:type="spellStart"/>
      <w:r>
        <w:rPr>
          <w:i/>
          <w:iCs/>
        </w:rPr>
        <w:t>rfishbase</w:t>
      </w:r>
      <w:proofErr w:type="spellEnd"/>
      <w:r>
        <w:t xml:space="preserve"> R package </w:t>
      </w:r>
      <w:hyperlink r:id="rId51">
        <w:r w:rsidR="00D721A1">
          <w:t>(Boettiger et al., 2012)</w:t>
        </w:r>
      </w:hyperlink>
      <w:r>
        <w:t xml:space="preserve">. When </w:t>
      </w:r>
      <w:del w:id="100" w:author="Chris Free" w:date="2025-12-10T21:44:00Z" w16du:dateUtc="2025-12-11T05:44:00Z">
        <w:r w:rsidDel="00F60BCA">
          <w:delText xml:space="preserve">trait </w:delText>
        </w:r>
      </w:del>
      <w:r>
        <w:t>values were missing for a species, we preferentially used the genus-, family-, order-, or class-level median, depending on availability.</w:t>
      </w:r>
    </w:p>
    <w:p w14:paraId="3BB408C4" w14:textId="77777777" w:rsidR="00D721A1" w:rsidRDefault="00D721A1"/>
    <w:p w14:paraId="04C12CCF" w14:textId="14CBADF8" w:rsidR="00D721A1" w:rsidRDefault="007B6925">
      <w:pPr>
        <w:ind w:firstLine="720"/>
      </w:pPr>
      <w:commentRangeStart w:id="101"/>
      <w:r>
        <w:t>The</w:t>
      </w:r>
      <w:commentRangeEnd w:id="101"/>
      <w:r>
        <w:commentReference w:id="101"/>
      </w:r>
      <w:r>
        <w:t xml:space="preserve"> first model includes only the fixed effects (the “fixed effects only” model) while the subsequent models use different approaches for incorporating taxonomic random effects. The “phylogenetic random effects” </w:t>
      </w:r>
      <w:ins w:id="102" w:author="Chris Free" w:date="2025-12-10T21:45:00Z" w16du:dateUtc="2025-12-11T05:45:00Z">
        <w:r w:rsidR="00187717">
          <w:t>evalu</w:t>
        </w:r>
      </w:ins>
      <w:ins w:id="103" w:author="Chris Free" w:date="2025-12-10T21:46:00Z" w16du:dateUtc="2025-12-11T05:46:00Z">
        <w:r w:rsidR="00187717">
          <w:t xml:space="preserve">ates the hypothesis </w:t>
        </w:r>
        <w:r w:rsidR="008D5EE5">
          <w:t>that depurati</w:t>
        </w:r>
      </w:ins>
      <w:ins w:id="104" w:author="Chris Free" w:date="2025-12-10T21:47:00Z" w16du:dateUtc="2025-12-11T05:47:00Z">
        <w:r w:rsidR="008D5EE5">
          <w:t xml:space="preserve">on rates are phylogenetically conserved and determined by ancestry. This </w:t>
        </w:r>
      </w:ins>
      <w:r>
        <w:t xml:space="preserve">model includes species-specific random effects that were modelled using a variance-covariance matrix derived from the bivalve phylogenetic tree. We constructed a phylogenetic tree of all bivalve species using the Open Tree of Life API </w:t>
      </w:r>
      <w:hyperlink r:id="rId52">
        <w:r w:rsidR="00D721A1">
          <w:t>(Hinchliff et al., 2015)</w:t>
        </w:r>
      </w:hyperlink>
      <w:r>
        <w:t xml:space="preserve"> via the </w:t>
      </w:r>
      <w:r>
        <w:rPr>
          <w:i/>
          <w:iCs/>
        </w:rPr>
        <w:t xml:space="preserve">rotl </w:t>
      </w:r>
      <w:r>
        <w:t xml:space="preserve">R package </w:t>
      </w:r>
      <w:hyperlink r:id="rId53">
        <w:r w:rsidR="00D721A1">
          <w:t>(</w:t>
        </w:r>
        <w:proofErr w:type="spellStart"/>
        <w:r w:rsidR="00D721A1">
          <w:t>Michonneau</w:t>
        </w:r>
        <w:proofErr w:type="spellEnd"/>
        <w:r w:rsidR="00D721A1">
          <w:t xml:space="preserve"> et al., 2016)</w:t>
        </w:r>
      </w:hyperlink>
      <w:r>
        <w:t xml:space="preserve">. We estimated branch lengths using the </w:t>
      </w:r>
      <w:proofErr w:type="spellStart"/>
      <w:r>
        <w:t>Grafen</w:t>
      </w:r>
      <w:proofErr w:type="spellEnd"/>
      <w:r>
        <w:t xml:space="preserve"> method </w:t>
      </w:r>
      <w:hyperlink r:id="rId54">
        <w:r w:rsidR="00D721A1">
          <w:t>(</w:t>
        </w:r>
        <w:proofErr w:type="spellStart"/>
        <w:r w:rsidR="00D721A1">
          <w:t>Grafen</w:t>
        </w:r>
        <w:proofErr w:type="spellEnd"/>
        <w:r w:rsidR="00D721A1">
          <w:t>, 1997)</w:t>
        </w:r>
      </w:hyperlink>
      <w:r>
        <w:t>,</w:t>
      </w:r>
      <w:ins w:id="105" w:author="Chris Free" w:date="2025-12-10T21:27:00Z" w16du:dateUtc="2025-12-11T05:27:00Z">
        <w:r w:rsidR="0074513B">
          <w:t xml:space="preserve"> </w:t>
        </w:r>
      </w:ins>
      <w:r>
        <w:t xml:space="preserve">which scales internal nodes to approximate evolutionary divergence when branch-length information is incomplete, implemented through the </w:t>
      </w:r>
      <w:r>
        <w:rPr>
          <w:i/>
          <w:iCs/>
        </w:rPr>
        <w:t>ape</w:t>
      </w:r>
      <w:r>
        <w:t xml:space="preserve"> R package </w:t>
      </w:r>
      <w:hyperlink r:id="rId55">
        <w:r w:rsidR="00D721A1">
          <w:t>(Paradis and Schliep, 2019)</w:t>
        </w:r>
      </w:hyperlink>
      <w:r>
        <w:t xml:space="preserve">. The “non-phylogenetic model” includes species-level random effects that are not structured by phylogeny. </w:t>
      </w:r>
      <w:ins w:id="106" w:author="Chris Free" w:date="2025-12-10T21:48:00Z" w16du:dateUtc="2025-12-11T05:48:00Z">
        <w:r w:rsidR="008D5EE5">
          <w:t>This model provides a null model against which to compare; statistical suppo</w:t>
        </w:r>
      </w:ins>
      <w:ins w:id="107" w:author="Chris Free" w:date="2025-12-10T21:49:00Z" w16du:dateUtc="2025-12-11T05:49:00Z">
        <w:r w:rsidR="008D5EE5">
          <w:t>rt for this model would suggest that depuration rates vary idiosyncratically between species for reasons not fully explained by the fixed effects.</w:t>
        </w:r>
      </w:ins>
      <w:ins w:id="108" w:author="Chris Free" w:date="2025-12-10T21:48:00Z" w16du:dateUtc="2025-12-11T05:48:00Z">
        <w:r w:rsidR="008D5EE5">
          <w:t xml:space="preserve"> </w:t>
        </w:r>
      </w:ins>
      <w:r>
        <w:t>The “tax</w:t>
      </w:r>
      <w:ins w:id="109" w:author="Chris Free" w:date="2025-12-10T21:27:00Z" w16du:dateUtc="2025-12-11T05:27:00Z">
        <w:r w:rsidR="0074513B">
          <w:t>o</w:t>
        </w:r>
      </w:ins>
      <w:del w:id="110" w:author="Chris Free" w:date="2025-12-10T21:27:00Z" w16du:dateUtc="2025-12-11T05:27:00Z">
        <w:r w:rsidDel="0074513B">
          <w:delText>a</w:delText>
        </w:r>
      </w:del>
      <w:r>
        <w:t xml:space="preserve">nomically nested model” has hierarchically nested order, family, genus, and species random effects. </w:t>
      </w:r>
      <w:ins w:id="111" w:author="Chris Free" w:date="2025-12-10T21:49:00Z" w16du:dateUtc="2025-12-11T05:49:00Z">
        <w:r w:rsidR="008D5EE5">
          <w:t>Stat</w:t>
        </w:r>
      </w:ins>
      <w:ins w:id="112" w:author="Chris Free" w:date="2025-12-10T21:50:00Z" w16du:dateUtc="2025-12-11T05:50:00Z">
        <w:r w:rsidR="008D5EE5">
          <w:t xml:space="preserve">istical support for this model </w:t>
        </w:r>
      </w:ins>
      <w:ins w:id="113" w:author="Chris Free" w:date="2025-12-10T21:51:00Z" w16du:dateUtc="2025-12-11T05:51:00Z">
        <w:r w:rsidR="008D5EE5">
          <w:t xml:space="preserve">would </w:t>
        </w:r>
      </w:ins>
      <w:ins w:id="114" w:author="Chris Free" w:date="2025-12-10T21:50:00Z" w16du:dateUtc="2025-12-11T05:50:00Z">
        <w:r w:rsidR="008D5EE5">
          <w:t>suggests that species within hierarchical clades share depuration rates</w:t>
        </w:r>
      </w:ins>
      <w:ins w:id="115" w:author="Chris Free" w:date="2025-12-10T21:52:00Z" w16du:dateUtc="2025-12-11T05:52:00Z">
        <w:r w:rsidR="008D5EE5">
          <w:t xml:space="preserve"> (e.g., species within a family are similar)</w:t>
        </w:r>
      </w:ins>
      <w:ins w:id="116" w:author="Chris Free" w:date="2025-12-10T21:51:00Z" w16du:dateUtc="2025-12-11T05:51:00Z">
        <w:r w:rsidR="008D5EE5">
          <w:t xml:space="preserve">, but that differences between </w:t>
        </w:r>
      </w:ins>
      <w:ins w:id="117" w:author="Chris Free" w:date="2025-12-10T21:52:00Z" w16du:dateUtc="2025-12-11T05:52:00Z">
        <w:r w:rsidR="008D5EE5">
          <w:t>clades of the same level is not explained by relatedness of those clades (</w:t>
        </w:r>
      </w:ins>
      <w:ins w:id="118" w:author="Chris Free" w:date="2025-12-10T21:53:00Z" w16du:dateUtc="2025-12-11T05:53:00Z">
        <w:r w:rsidR="008D5EE5">
          <w:t>the phylogenetic model).</w:t>
        </w:r>
      </w:ins>
    </w:p>
    <w:p w14:paraId="01E0C05E" w14:textId="77777777" w:rsidR="00D721A1" w:rsidRDefault="00D721A1">
      <w:pPr>
        <w:ind w:firstLine="720"/>
      </w:pPr>
    </w:p>
    <w:p w14:paraId="26408E59" w14:textId="5ED61BE0" w:rsidR="00D721A1" w:rsidRDefault="007B6925">
      <w:pPr>
        <w:ind w:firstLine="720"/>
        <w:rPr>
          <w:color w:val="0000FF"/>
        </w:rPr>
      </w:pPr>
      <w:r>
        <w:t xml:space="preserve">We fit all four models using a Bayesian estimation approach implemented through the </w:t>
      </w:r>
      <w:r>
        <w:rPr>
          <w:i/>
          <w:iCs/>
        </w:rPr>
        <w:t>brms</w:t>
      </w:r>
      <w:r>
        <w:t xml:space="preserve"> R package </w:t>
      </w:r>
      <w:hyperlink r:id="rId56">
        <w:r w:rsidR="00D721A1">
          <w:t>(</w:t>
        </w:r>
        <w:proofErr w:type="spellStart"/>
        <w:r w:rsidR="00D721A1">
          <w:t>Bürkner</w:t>
        </w:r>
        <w:proofErr w:type="spellEnd"/>
        <w:r w:rsidR="00D721A1">
          <w:t>, 2017)</w:t>
        </w:r>
      </w:hyperlink>
      <w:r>
        <w:t xml:space="preserve">. The models were compared using efficient approximate leave-one-out cross-validation (LOO) using the </w:t>
      </w:r>
      <w:r>
        <w:rPr>
          <w:i/>
          <w:iCs/>
        </w:rPr>
        <w:t>loo</w:t>
      </w:r>
      <w:r>
        <w:t xml:space="preserve"> R package </w:t>
      </w:r>
      <w:hyperlink r:id="rId57">
        <w:r w:rsidR="00D721A1">
          <w:t>(</w:t>
        </w:r>
        <w:proofErr w:type="spellStart"/>
        <w:r w:rsidR="00D721A1">
          <w:t>Vehtari</w:t>
        </w:r>
        <w:proofErr w:type="spellEnd"/>
        <w:r w:rsidR="00D721A1">
          <w:t xml:space="preserve"> et al., 2024)</w:t>
        </w:r>
      </w:hyperlink>
      <w:r>
        <w:t>, where the best model was identified as the one with the largest expected log predictive density (ELPD)</w:t>
      </w:r>
      <w:ins w:id="119" w:author="Chris Free" w:date="2025-12-11T12:29:00Z" w16du:dateUtc="2025-12-11T20:29:00Z">
        <w:r w:rsidR="00FA239D">
          <w:t xml:space="preserve">, which characterizes the ability of the model to predict the </w:t>
        </w:r>
      </w:ins>
      <w:ins w:id="120" w:author="Chris Free" w:date="2025-12-11T12:30:00Z" w16du:dateUtc="2025-12-11T20:30:00Z">
        <w:r w:rsidR="00FA239D">
          <w:t xml:space="preserve">data </w:t>
        </w:r>
      </w:ins>
      <w:ins w:id="121" w:author="Chris Free" w:date="2025-12-11T12:29:00Z" w16du:dateUtc="2025-12-11T20:29:00Z">
        <w:r w:rsidR="00FA239D">
          <w:t xml:space="preserve">withheld </w:t>
        </w:r>
      </w:ins>
      <w:ins w:id="122" w:author="Chris Free" w:date="2025-12-11T12:30:00Z" w16du:dateUtc="2025-12-11T20:30:00Z">
        <w:r w:rsidR="00FA239D">
          <w:t>in the cross-validation</w:t>
        </w:r>
      </w:ins>
      <w:r>
        <w:t>.</w:t>
      </w:r>
      <w:r>
        <w:t xml:space="preserve"> The fit of all four models was also evaluated through the estimation of </w:t>
      </w:r>
      <w:ins w:id="123" w:author="Chris Free" w:date="2025-12-10T21:54:00Z" w16du:dateUtc="2025-12-11T05:54:00Z">
        <w:r w:rsidR="002D7F04">
          <w:t>a</w:t>
        </w:r>
      </w:ins>
      <w:del w:id="124" w:author="Chris Free" w:date="2025-12-10T21:54:00Z" w16du:dateUtc="2025-12-11T05:54:00Z">
        <w:r w:rsidDel="002D7F04">
          <w:delText>the</w:delText>
        </w:r>
      </w:del>
      <w:r>
        <w:t xml:space="preserve"> Bayesian R</w:t>
      </w:r>
      <w:r>
        <w:rPr>
          <w:vertAlign w:val="superscript"/>
        </w:rPr>
        <w:t>2</w:t>
      </w:r>
      <w:r>
        <w:t xml:space="preserve"> </w:t>
      </w:r>
      <w:hyperlink r:id="rId58">
        <w:r w:rsidR="00D721A1">
          <w:t>(Gelman et al., 2019)</w:t>
        </w:r>
      </w:hyperlink>
      <w:r>
        <w:t xml:space="preserve">. We evaluated the coefficients and conditional effects of predictors in the best fitting model to understand the impact of each variable on PST depuration rates. </w:t>
      </w:r>
      <w:ins w:id="125" w:author="Chris Free" w:date="2025-12-10T21:54:00Z" w16du:dateUtc="2025-12-11T05:54:00Z">
        <w:r w:rsidR="00D048F1">
          <w:t>Finally, w</w:t>
        </w:r>
      </w:ins>
      <w:del w:id="126" w:author="Chris Free" w:date="2025-12-10T21:54:00Z" w16du:dateUtc="2025-12-11T05:54:00Z">
        <w:r w:rsidDel="00D048F1">
          <w:delText>W</w:delText>
        </w:r>
      </w:del>
      <w:r>
        <w:t xml:space="preserve">e used the best fitting model to estimate PST depuration rates for all harvested marine bivalves, as determined through the analysis of the FAO production data </w:t>
      </w:r>
      <w:hyperlink r:id="rId59">
        <w:r w:rsidR="00D721A1">
          <w:t>(FAO, 2024)</w:t>
        </w:r>
      </w:hyperlink>
      <w:r>
        <w:t xml:space="preserve"> described above. </w:t>
      </w:r>
      <w:ins w:id="127" w:author="Chris Free" w:date="2025-12-10T21:55:00Z" w16du:dateUtc="2025-12-11T05:55:00Z">
        <w:r w:rsidR="0011454E">
          <w:t>We included all har</w:t>
        </w:r>
      </w:ins>
      <w:ins w:id="128" w:author="Chris Free" w:date="2025-12-11T12:30:00Z" w16du:dateUtc="2025-12-11T20:30:00Z">
        <w:r w:rsidR="00FA239D">
          <w:t>vested</w:t>
        </w:r>
      </w:ins>
      <w:ins w:id="129" w:author="Chris Free" w:date="2025-12-10T21:55:00Z" w16du:dateUtc="2025-12-11T05:55:00Z">
        <w:r w:rsidR="0011454E">
          <w:t xml:space="preserve"> biva</w:t>
        </w:r>
      </w:ins>
      <w:ins w:id="130" w:author="Chris Free" w:date="2025-12-11T12:31:00Z" w16du:dateUtc="2025-12-11T20:31:00Z">
        <w:r w:rsidR="00FA239D">
          <w:t>lves, not just those harvested from EEZs with known PST occurrence (</w:t>
        </w:r>
        <w:r w:rsidR="00FA239D" w:rsidRPr="00FA239D">
          <w:rPr>
            <w:b/>
            <w:bCs/>
            <w:rPrChange w:id="131" w:author="Chris Free" w:date="2025-12-11T12:32:00Z" w16du:dateUtc="2025-12-11T20:32:00Z">
              <w:rPr/>
            </w:rPrChange>
          </w:rPr>
          <w:t>Fig. S5</w:t>
        </w:r>
        <w:r w:rsidR="00FA239D">
          <w:t xml:space="preserve">), given that PST may be present but undetected in many of these EEZs and the potential for the range of PST </w:t>
        </w:r>
      </w:ins>
      <w:ins w:id="132" w:author="Chris Free" w:date="2025-12-11T12:32:00Z" w16du:dateUtc="2025-12-11T20:32:00Z">
        <w:r w:rsidR="00FA239D">
          <w:t>causative</w:t>
        </w:r>
      </w:ins>
      <w:ins w:id="133" w:author="Chris Free" w:date="2025-12-11T12:31:00Z" w16du:dateUtc="2025-12-11T20:31:00Z">
        <w:r w:rsidR="00FA239D">
          <w:t xml:space="preserve"> agents to expand in the future.</w:t>
        </w:r>
      </w:ins>
      <w:ins w:id="134" w:author="Chris Free" w:date="2025-12-10T21:55:00Z" w16du:dateUtc="2025-12-11T05:55:00Z">
        <w:r w:rsidR="0011454E">
          <w:t xml:space="preserve"> </w:t>
        </w:r>
      </w:ins>
      <w:r>
        <w:t xml:space="preserve">The life history traits for these species were also retrieved from </w:t>
      </w:r>
      <w:proofErr w:type="spellStart"/>
      <w:r>
        <w:t>SeaLifeBase</w:t>
      </w:r>
      <w:proofErr w:type="spellEnd"/>
      <w:r>
        <w:t xml:space="preserve"> using the </w:t>
      </w:r>
      <w:proofErr w:type="spellStart"/>
      <w:r>
        <w:rPr>
          <w:i/>
          <w:iCs/>
        </w:rPr>
        <w:t>rfishbase</w:t>
      </w:r>
      <w:proofErr w:type="spellEnd"/>
      <w:r>
        <w:t xml:space="preserve"> R package.</w:t>
      </w:r>
    </w:p>
    <w:p w14:paraId="15A1A8A8" w14:textId="77777777" w:rsidR="00D721A1" w:rsidRDefault="007B6925">
      <w:pPr>
        <w:pStyle w:val="Heading2"/>
      </w:pPr>
      <w:bookmarkStart w:id="135" w:name="_5qa0yjiqx4b0" w:colFirst="0" w:colLast="0"/>
      <w:bookmarkEnd w:id="135"/>
      <w:r>
        <w:lastRenderedPageBreak/>
        <w:t>3. Results</w:t>
      </w:r>
    </w:p>
    <w:p w14:paraId="75CFE19C" w14:textId="77777777" w:rsidR="00D721A1" w:rsidRDefault="007B6925">
      <w:pPr>
        <w:pStyle w:val="Heading3"/>
      </w:pPr>
      <w:bookmarkStart w:id="136" w:name="_jf6xof7m9pn7" w:colFirst="0" w:colLast="0"/>
      <w:bookmarkEnd w:id="136"/>
      <w:r>
        <w:t>3.1 Literature review</w:t>
      </w:r>
    </w:p>
    <w:p w14:paraId="430F20CC" w14:textId="77777777" w:rsidR="00D721A1" w:rsidRDefault="007B6925">
      <w:pPr>
        <w:pStyle w:val="Heading4"/>
      </w:pPr>
      <w:bookmarkStart w:id="137" w:name="_ru16f2gt02ri" w:colFirst="0" w:colLast="0"/>
      <w:bookmarkEnd w:id="137"/>
      <w:r>
        <w:t>3.1.1 General characteristics</w:t>
      </w:r>
    </w:p>
    <w:p w14:paraId="366A0727" w14:textId="54ED8823" w:rsidR="00D721A1" w:rsidRDefault="007B6925">
      <w:r>
        <w:tab/>
        <w:t>Biotoxin depuration rates have been studied in 85 marine species spanning 66 genera, 39 families, 26 orders, and 10 classes (</w:t>
      </w:r>
      <w:r>
        <w:rPr>
          <w:b/>
          <w:bCs/>
        </w:rPr>
        <w:t>Fig. 2A; Table S3</w:t>
      </w:r>
      <w:r>
        <w:t xml:space="preserve">). Marine invertebrates, especially bivalves, have been much more studied than marine vertebrates: only 14 papers (9%) have evaluated biotoxin depuration rates in finfish whereas 143 papers (92%) have assessed biotoxin depuration rates in invertebrates. </w:t>
      </w:r>
      <w:del w:id="138" w:author="Chris Free" w:date="2025-12-10T21:30:00Z" w16du:dateUtc="2025-12-11T05:30:00Z">
        <w:r w:rsidDel="0074513B">
          <w:delText>The majority of</w:delText>
        </w:r>
      </w:del>
      <w:ins w:id="139" w:author="Chris Free" w:date="2025-12-10T21:30:00Z" w16du:dateUtc="2025-12-11T05:30:00Z">
        <w:r w:rsidR="0074513B">
          <w:t>Most of</w:t>
        </w:r>
      </w:ins>
      <w:r>
        <w:t xml:space="preserve"> the evaluated papers </w:t>
      </w:r>
      <w:del w:id="140" w:author="Chris Free" w:date="2025-12-10T21:30:00Z" w16du:dateUtc="2025-12-11T05:30:00Z">
        <w:r w:rsidDel="0074513B">
          <w:delText xml:space="preserve">have </w:delText>
        </w:r>
      </w:del>
      <w:r>
        <w:t>studied bivalves (122 papers; 79%), with a particular focus on blue mussels (33 papers; 21%), Mediterranean mussels (17 papers; 11%), Pacific oysters (12 papers; 7%), eastern oysters (8 papers</w:t>
      </w:r>
      <w:r>
        <w:t>; 5%), and king scallops (6 papers; 4%). Notably, blue mussels are the only species with depuration rates estimated for six of the eight biotoxin syndromes (</w:t>
      </w:r>
      <w:r>
        <w:rPr>
          <w:b/>
          <w:bCs/>
        </w:rPr>
        <w:t>Fig. 2B</w:t>
      </w:r>
      <w:r>
        <w:t>).</w:t>
      </w:r>
    </w:p>
    <w:p w14:paraId="1CA1433B" w14:textId="77777777" w:rsidR="00D721A1" w:rsidRDefault="007B6925">
      <w:r>
        <w:tab/>
      </w:r>
    </w:p>
    <w:p w14:paraId="719CDCA9" w14:textId="77777777" w:rsidR="00D721A1" w:rsidRDefault="007B6925">
      <w:r>
        <w:tab/>
        <w:t>The depuration of PSTs from marine species has been studied more than the depuration of any other biotoxin (61 papers; 39%) (</w:t>
      </w:r>
      <w:r>
        <w:rPr>
          <w:b/>
          <w:bCs/>
        </w:rPr>
        <w:t>Fig. 2B</w:t>
      </w:r>
      <w:r>
        <w:t xml:space="preserve">). Domoic acid </w:t>
      </w:r>
      <w:proofErr w:type="gramStart"/>
      <w:r>
        <w:t>( 26</w:t>
      </w:r>
      <w:proofErr w:type="gramEnd"/>
      <w:r>
        <w:t xml:space="preserve"> papers, 17%), diarrhetic shellfish toxin (DST) (24 papers; 16%), and cyanotoxin (18 papers; 12%) depuration rates have received similar levels of attention. </w:t>
      </w:r>
      <w:proofErr w:type="spellStart"/>
      <w:r>
        <w:t>Brevetoxin</w:t>
      </w:r>
      <w:proofErr w:type="spellEnd"/>
      <w:r>
        <w:t xml:space="preserve"> depuration has been evaluated in 9 papers (6%), </w:t>
      </w:r>
      <w:r>
        <w:rPr>
          <w:color w:val="FF0000"/>
        </w:rPr>
        <w:t xml:space="preserve">which evaluate 4 bivalve and 2 finfish species. Ciguatoxin depuration has only been studied in three finfish species (3 papers) and </w:t>
      </w:r>
      <w:proofErr w:type="spellStart"/>
      <w:r>
        <w:rPr>
          <w:color w:val="FF0000"/>
        </w:rPr>
        <w:t>azaspiracid</w:t>
      </w:r>
      <w:proofErr w:type="spellEnd"/>
      <w:r>
        <w:rPr>
          <w:color w:val="FF0000"/>
        </w:rPr>
        <w:t xml:space="preserve"> depuration has only been measured in a single paper on blue mussels.</w:t>
      </w:r>
      <w:r>
        <w:t xml:space="preserve"> Twelve papers (8%) have assessed the depuration rates of</w:t>
      </w:r>
      <w:r>
        <w:t xml:space="preserve"> “other” biotoxins (</w:t>
      </w:r>
      <w:r>
        <w:rPr>
          <w:b/>
          <w:bCs/>
        </w:rPr>
        <w:t>Table 1</w:t>
      </w:r>
      <w:r>
        <w:t xml:space="preserve">), which include </w:t>
      </w:r>
      <w:proofErr w:type="spellStart"/>
      <w:r>
        <w:t>yessotoxins</w:t>
      </w:r>
      <w:proofErr w:type="spellEnd"/>
      <w:r>
        <w:t xml:space="preserve">, tetrodotoxins, pectenotoxins, karlotoxins, and </w:t>
      </w:r>
      <w:proofErr w:type="spellStart"/>
      <w:r>
        <w:t>gymnodimines</w:t>
      </w:r>
      <w:proofErr w:type="spellEnd"/>
      <w:r>
        <w:t xml:space="preserve"> (</w:t>
      </w:r>
      <w:r>
        <w:rPr>
          <w:b/>
          <w:bCs/>
        </w:rPr>
        <w:t>Fig. 2B</w:t>
      </w:r>
      <w:r>
        <w:t>).</w:t>
      </w:r>
    </w:p>
    <w:p w14:paraId="29CA425F" w14:textId="77777777" w:rsidR="00D721A1" w:rsidRDefault="00D721A1"/>
    <w:p w14:paraId="4F60FD78" w14:textId="3A511632" w:rsidR="00D721A1" w:rsidRDefault="007B6925">
      <w:r>
        <w:tab/>
        <w:t>Biotoxin depuration has been studied in many tissue types (</w:t>
      </w:r>
      <w:r>
        <w:rPr>
          <w:b/>
          <w:bCs/>
        </w:rPr>
        <w:t>Fig. S6</w:t>
      </w:r>
      <w:r>
        <w:t>) with some papers comparing depuration rates among many tissues (</w:t>
      </w:r>
      <w:r>
        <w:rPr>
          <w:b/>
          <w:bCs/>
        </w:rPr>
        <w:t>Fig. 3B</w:t>
      </w:r>
      <w:r>
        <w:t xml:space="preserve">). In general, the tissues </w:t>
      </w:r>
      <w:del w:id="141" w:author="Chris Free" w:date="2025-12-10T21:30:00Z" w16du:dateUtc="2025-12-11T05:30:00Z">
        <w:r w:rsidDel="0074513B">
          <w:delText>most commonly evaluated</w:delText>
        </w:r>
      </w:del>
      <w:ins w:id="142" w:author="Chris Free" w:date="2025-12-10T21:30:00Z" w16du:dateUtc="2025-12-11T05:30:00Z">
        <w:r w:rsidR="0074513B">
          <w:t>most evaluated</w:t>
        </w:r>
      </w:ins>
      <w:r>
        <w:t xml:space="preserve"> are those that either harbor the greatest toxin burden or are consumed by people. For bivalves, studies have largely focused on the soft tissue (eaten by people) and the hepatopancreas (greatest toxin burden, </w:t>
      </w:r>
      <w:hyperlink r:id="rId60">
        <w:r w:rsidR="00D721A1">
          <w:t>(</w:t>
        </w:r>
        <w:proofErr w:type="spellStart"/>
        <w:r w:rsidR="00D721A1">
          <w:t>Bricelj</w:t>
        </w:r>
        <w:proofErr w:type="spellEnd"/>
        <w:r w:rsidR="00D721A1">
          <w:t xml:space="preserve"> and Shumway, 1998)</w:t>
        </w:r>
      </w:hyperlink>
      <w:r>
        <w:t xml:space="preserve">). Similarly, crustacean depuration rates have only been evaluated in the hepatopancreas (greatest toxin burden, </w:t>
      </w:r>
      <w:hyperlink r:id="rId61">
        <w:r w:rsidR="00D721A1">
          <w:t>(Schultz et al., 2013)</w:t>
        </w:r>
      </w:hyperlink>
      <w:r>
        <w:t>) and the soft tissue (eaten by people). For finfish, the dominant tissues studied are the liver and muscle (eaten by people). All gastropod studies have measured depuration in the foot (eaten by people), all cephalopod studies have focused exclusively on the viscera, and all zooplankton studies have exclusively analy</w:t>
      </w:r>
      <w:ins w:id="143" w:author="Chris Free" w:date="2025-12-10T21:28:00Z" w16du:dateUtc="2025-12-11T05:28:00Z">
        <w:r w:rsidR="0074513B">
          <w:t>z</w:t>
        </w:r>
      </w:ins>
      <w:del w:id="144" w:author="Chris Free" w:date="2025-12-10T21:28:00Z" w16du:dateUtc="2025-12-11T05:28:00Z">
        <w:r w:rsidDel="0074513B">
          <w:delText>s</w:delText>
        </w:r>
      </w:del>
      <w:r>
        <w:t>ed the whole organism (</w:t>
      </w:r>
      <w:r>
        <w:rPr>
          <w:b/>
          <w:bCs/>
        </w:rPr>
        <w:t>Fig. S6</w:t>
      </w:r>
      <w:r>
        <w:t>).</w:t>
      </w:r>
    </w:p>
    <w:p w14:paraId="56E8BEF5" w14:textId="77777777" w:rsidR="00D721A1" w:rsidRDefault="00D721A1"/>
    <w:p w14:paraId="39F29917" w14:textId="5A8F01C5" w:rsidR="00D721A1" w:rsidRDefault="007B6925">
      <w:pPr>
        <w:ind w:firstLine="720"/>
        <w:rPr>
          <w:highlight w:val="yellow"/>
        </w:rPr>
      </w:pPr>
      <w:del w:id="145" w:author="Chris Free" w:date="2025-12-10T21:28:00Z" w16du:dateUtc="2025-12-11T05:28:00Z">
        <w:r w:rsidDel="0074513B">
          <w:delText>The majority of</w:delText>
        </w:r>
      </w:del>
      <w:ins w:id="146" w:author="Chris Free" w:date="2025-12-10T21:28:00Z" w16du:dateUtc="2025-12-11T05:28:00Z">
        <w:r w:rsidR="0074513B">
          <w:t>Most</w:t>
        </w:r>
      </w:ins>
      <w:r>
        <w:t xml:space="preserve"> depuration studies occur in the lab (71%; 76 papers), where depuration can be measured under controlled diet and environmental conditions (</w:t>
      </w:r>
      <w:r>
        <w:rPr>
          <w:b/>
          <w:bCs/>
        </w:rPr>
        <w:t>Fig. 3C</w:t>
      </w:r>
      <w:r>
        <w:t>). 22% (24 papers) of depuration studies occur in the field, where organisms are potentially exposed to toxic algae while depurating (i.e., depuration may be offset by uptake), but where depuration is quantified in a real</w:t>
      </w:r>
      <w:ins w:id="147" w:author="Chris Free" w:date="2025-12-10T21:28:00Z" w16du:dateUtc="2025-12-11T05:28:00Z">
        <w:r w:rsidR="0074513B">
          <w:t>-</w:t>
        </w:r>
      </w:ins>
      <w:del w:id="148" w:author="Chris Free" w:date="2025-12-10T21:28:00Z" w16du:dateUtc="2025-12-11T05:28:00Z">
        <w:r w:rsidDel="0074513B">
          <w:delText xml:space="preserve"> </w:delText>
        </w:r>
      </w:del>
      <w:r>
        <w:t xml:space="preserve">world setting. Four studies (4%) depurate organisms fed toxic algae in the lab at non-toxic field sites to mimic depuration in a natural, but </w:t>
      </w:r>
      <w:r>
        <w:t xml:space="preserve">non-toxic, setting. Three studies </w:t>
      </w:r>
      <w:r>
        <w:lastRenderedPageBreak/>
        <w:t xml:space="preserve">(3%) directly compare lab and field depuration rates. </w:t>
      </w:r>
      <w:hyperlink r:id="rId62">
        <w:r w:rsidR="00D721A1">
          <w:t>(Houle et al., 2023)</w:t>
        </w:r>
      </w:hyperlink>
      <w:r>
        <w:t xml:space="preserve"> find that PST depuration in Purple-hinged rock scallop (</w:t>
      </w:r>
      <w:proofErr w:type="spellStart"/>
      <w:r>
        <w:rPr>
          <w:i/>
          <w:iCs/>
        </w:rPr>
        <w:t>Crassadoma</w:t>
      </w:r>
      <w:proofErr w:type="spellEnd"/>
      <w:r>
        <w:rPr>
          <w:i/>
          <w:iCs/>
        </w:rPr>
        <w:t xml:space="preserve"> gigantea</w:t>
      </w:r>
      <w:r>
        <w:t xml:space="preserve">) is 3.1 times slower in the field. Although </w:t>
      </w:r>
      <w:hyperlink r:id="rId63">
        <w:r w:rsidR="00D721A1">
          <w:t>(Alvarez et al., 2020)</w:t>
        </w:r>
      </w:hyperlink>
      <w:r>
        <w:t xml:space="preserve"> do not make direct quantitative comparisons, our analysis of their data shows that Peruvian calico scallops (</w:t>
      </w:r>
      <w:proofErr w:type="spellStart"/>
      <w:r>
        <w:rPr>
          <w:i/>
          <w:iCs/>
        </w:rPr>
        <w:t>Argopecten</w:t>
      </w:r>
      <w:proofErr w:type="spellEnd"/>
      <w:r>
        <w:rPr>
          <w:i/>
          <w:iCs/>
        </w:rPr>
        <w:t xml:space="preserve"> </w:t>
      </w:r>
      <w:proofErr w:type="spellStart"/>
      <w:r>
        <w:rPr>
          <w:i/>
          <w:iCs/>
        </w:rPr>
        <w:t>purpuratus</w:t>
      </w:r>
      <w:proofErr w:type="spellEnd"/>
      <w:r>
        <w:t xml:space="preserve">) depurate domoic acid </w:t>
      </w:r>
      <w:r>
        <w:rPr>
          <w:highlight w:val="yellow"/>
        </w:rPr>
        <w:t>XX</w:t>
      </w:r>
      <w:r>
        <w:t xml:space="preserve"> times slower in the field (</w:t>
      </w:r>
      <w:r>
        <w:rPr>
          <w:b/>
          <w:bCs/>
          <w:highlight w:val="yellow"/>
        </w:rPr>
        <w:t>Fig. S7A</w:t>
      </w:r>
      <w:r>
        <w:rPr>
          <w:highlight w:val="yellow"/>
        </w:rPr>
        <w:t>)</w:t>
      </w:r>
      <w:r>
        <w:t>. Similarly, our reanalysis of ​</w:t>
      </w:r>
      <w:hyperlink r:id="rId64">
        <w:r w:rsidR="00D721A1">
          <w:t>(Chen and Chou, 2002)</w:t>
        </w:r>
      </w:hyperlink>
      <w:r>
        <w:t xml:space="preserve"> indicates that purple clams (</w:t>
      </w:r>
      <w:proofErr w:type="spellStart"/>
      <w:r>
        <w:rPr>
          <w:i/>
          <w:iCs/>
        </w:rPr>
        <w:t>Hiatula</w:t>
      </w:r>
      <w:proofErr w:type="spellEnd"/>
      <w:r>
        <w:rPr>
          <w:i/>
          <w:iCs/>
        </w:rPr>
        <w:t xml:space="preserve"> rostrata</w:t>
      </w:r>
      <w:r>
        <w:t xml:space="preserve">) depurate​ PSTs </w:t>
      </w:r>
      <w:r>
        <w:rPr>
          <w:highlight w:val="yellow"/>
        </w:rPr>
        <w:t>XX</w:t>
      </w:r>
      <w:r>
        <w:t xml:space="preserve"> times slower in the field (</w:t>
      </w:r>
      <w:r>
        <w:rPr>
          <w:b/>
          <w:bCs/>
          <w:highlight w:val="yellow"/>
        </w:rPr>
        <w:t>Fig. S7B</w:t>
      </w:r>
      <w:r>
        <w:rPr>
          <w:highlight w:val="yellow"/>
        </w:rPr>
        <w:t>)</w:t>
      </w:r>
      <w:r>
        <w:t xml:space="preserve">. </w:t>
      </w:r>
      <w:r>
        <w:rPr>
          <w:highlight w:val="yellow"/>
        </w:rPr>
        <w:t>Our meta-analysis confirms this result for all species with depuration rates estimated for common tissues in field and lab studies (</w:t>
      </w:r>
      <w:r>
        <w:rPr>
          <w:b/>
          <w:bCs/>
          <w:highlight w:val="yellow"/>
        </w:rPr>
        <w:t>Fig. S8</w:t>
      </w:r>
      <w:r>
        <w:rPr>
          <w:highlight w:val="yellow"/>
        </w:rPr>
        <w:t>).</w:t>
      </w:r>
    </w:p>
    <w:p w14:paraId="2AE7EA43" w14:textId="77777777" w:rsidR="00D721A1" w:rsidRDefault="007B6925">
      <w:pPr>
        <w:pStyle w:val="Heading4"/>
      </w:pPr>
      <w:bookmarkStart w:id="149" w:name="_fzildce5z3kp" w:colFirst="0" w:colLast="0"/>
      <w:bookmarkEnd w:id="149"/>
      <w:r>
        <w:t>3.1.2 Experimental results</w:t>
      </w:r>
    </w:p>
    <w:p w14:paraId="1E12DD31" w14:textId="0AAEB820" w:rsidR="00D721A1" w:rsidRDefault="007B6925">
      <w:pPr>
        <w:ind w:firstLine="720"/>
      </w:pPr>
      <w:r>
        <w:t>Many of the evaluated papers assessed depuration rates under different experimental treatments (</w:t>
      </w:r>
      <w:r>
        <w:rPr>
          <w:b/>
          <w:bCs/>
        </w:rPr>
        <w:t>Fig. 3F</w:t>
      </w:r>
      <w:r>
        <w:t xml:space="preserve">). </w:t>
      </w:r>
      <w:proofErr w:type="gramStart"/>
      <w:r>
        <w:t>In particular, many</w:t>
      </w:r>
      <w:proofErr w:type="gramEnd"/>
      <w:r>
        <w:t xml:space="preserve"> lab studies considered the impacts of water temperature, dietary factors, and biotoxin exposure intensity on depuration rates. A few lab studies also considered the impacts of size and/or age on depuration rates, the ability for industrial additives to enhance depuration rates, and the sensitivity of depuration rate estimates to measurement technique. Many field studies assessed depuration rates across different locations and/or years</w:t>
      </w:r>
      <w:ins w:id="150" w:author="Chris Free" w:date="2025-12-10T21:32:00Z" w16du:dateUtc="2025-12-11T05:32:00Z">
        <w:r w:rsidR="0074513B">
          <w:t>,</w:t>
        </w:r>
      </w:ins>
      <w:r>
        <w:t xml:space="preserve"> and two field studies compared depuration </w:t>
      </w:r>
      <w:r>
        <w:t>rates at the seafloor and surface. Two studies directly compared depuration rates in the lab, where organisms are fed a controlled non-toxic diet, versus the field, where organisms experience a natural diet that may not be completely toxin-free (</w:t>
      </w:r>
      <w:r>
        <w:rPr>
          <w:b/>
          <w:bCs/>
        </w:rPr>
        <w:t>Fig. 3G</w:t>
      </w:r>
      <w:r>
        <w:t>).</w:t>
      </w:r>
    </w:p>
    <w:p w14:paraId="54BC53E7" w14:textId="77777777" w:rsidR="00D721A1" w:rsidRDefault="007B6925">
      <w:pPr>
        <w:pStyle w:val="Heading5"/>
      </w:pPr>
      <w:bookmarkStart w:id="151" w:name="_l298knxlo82b" w:colFirst="0" w:colLast="0"/>
      <w:bookmarkEnd w:id="151"/>
      <w:r>
        <w:t>3.1.2.1 Impacts of exposure intensity</w:t>
      </w:r>
    </w:p>
    <w:p w14:paraId="57EB9A1C" w14:textId="77777777" w:rsidR="00D721A1" w:rsidRDefault="00D721A1">
      <w:pPr>
        <w:numPr>
          <w:ilvl w:val="0"/>
          <w:numId w:val="5"/>
        </w:numPr>
      </w:pPr>
      <w:hyperlink r:id="rId65">
        <w:r>
          <w:t>(Sephton et al., 2007)</w:t>
        </w:r>
      </w:hyperlink>
      <w:r w:rsidR="007B6925">
        <w:t xml:space="preserve"> Blue mussel (Mytilus edulis) - Paralytic</w:t>
      </w:r>
    </w:p>
    <w:p w14:paraId="0484122C" w14:textId="77777777" w:rsidR="00D721A1" w:rsidRDefault="00D721A1">
      <w:pPr>
        <w:numPr>
          <w:ilvl w:val="0"/>
          <w:numId w:val="5"/>
        </w:numPr>
        <w:rPr>
          <w:highlight w:val="yellow"/>
        </w:rPr>
      </w:pPr>
      <w:hyperlink r:id="rId66">
        <w:r>
          <w:rPr>
            <w:highlight w:val="yellow"/>
          </w:rPr>
          <w:t>(Tang et al., 2021)</w:t>
        </w:r>
      </w:hyperlink>
      <w:r w:rsidR="007B6925">
        <w:rPr>
          <w:highlight w:val="yellow"/>
        </w:rPr>
        <w:t xml:space="preserve"> Korean hard-shelled mussel (Mytilus </w:t>
      </w:r>
      <w:proofErr w:type="spellStart"/>
      <w:r w:rsidR="007B6925">
        <w:rPr>
          <w:highlight w:val="yellow"/>
        </w:rPr>
        <w:t>coruscus</w:t>
      </w:r>
      <w:proofErr w:type="spellEnd"/>
      <w:r w:rsidR="007B6925">
        <w:rPr>
          <w:highlight w:val="yellow"/>
        </w:rPr>
        <w:t>) - Paralytic</w:t>
      </w:r>
    </w:p>
    <w:p w14:paraId="59B9C7F9" w14:textId="77777777" w:rsidR="00D721A1" w:rsidRDefault="00D721A1">
      <w:pPr>
        <w:numPr>
          <w:ilvl w:val="0"/>
          <w:numId w:val="5"/>
        </w:numPr>
        <w:rPr>
          <w:highlight w:val="yellow"/>
        </w:rPr>
      </w:pPr>
      <w:hyperlink r:id="rId67">
        <w:r>
          <w:rPr>
            <w:highlight w:val="yellow"/>
          </w:rPr>
          <w:t>(Gibble et al., 2016)</w:t>
        </w:r>
      </w:hyperlink>
      <w:r w:rsidR="007B6925">
        <w:rPr>
          <w:highlight w:val="yellow"/>
        </w:rPr>
        <w:t xml:space="preserve"> California mussel (Mytilus californianus) - Cyanotoxin</w:t>
      </w:r>
    </w:p>
    <w:p w14:paraId="473978D1" w14:textId="77777777" w:rsidR="00D721A1" w:rsidRDefault="00D721A1">
      <w:pPr>
        <w:numPr>
          <w:ilvl w:val="0"/>
          <w:numId w:val="5"/>
        </w:numPr>
        <w:rPr>
          <w:highlight w:val="yellow"/>
        </w:rPr>
      </w:pPr>
      <w:hyperlink r:id="rId68">
        <w:r>
          <w:rPr>
            <w:highlight w:val="yellow"/>
          </w:rPr>
          <w:t>(Lewis et al., 2022)</w:t>
        </w:r>
      </w:hyperlink>
      <w:r w:rsidR="007B6925">
        <w:rPr>
          <w:highlight w:val="yellow"/>
        </w:rPr>
        <w:t xml:space="preserve"> Mussels (Mytilus spp.) - Paralytic; found that mussels depurated PSTs at similar rates under different diets of different HAB species but that diet impacted the toxin profile, suggesting that causative agents could be determined based on toxin profiles.</w:t>
      </w:r>
    </w:p>
    <w:p w14:paraId="02DCD035" w14:textId="77777777" w:rsidR="00D721A1" w:rsidRDefault="00D721A1">
      <w:pPr>
        <w:numPr>
          <w:ilvl w:val="0"/>
          <w:numId w:val="5"/>
        </w:numPr>
        <w:rPr>
          <w:highlight w:val="yellow"/>
        </w:rPr>
      </w:pPr>
      <w:hyperlink r:id="rId69">
        <w:r>
          <w:rPr>
            <w:highlight w:val="yellow"/>
          </w:rPr>
          <w:t>(Kim et al., 2017)</w:t>
        </w:r>
      </w:hyperlink>
      <w:r w:rsidR="007B6925">
        <w:rPr>
          <w:highlight w:val="yellow"/>
        </w:rPr>
        <w:t xml:space="preserve"> Pacific oyster (Crassostrea gigas) - Cyanotoxin</w:t>
      </w:r>
    </w:p>
    <w:p w14:paraId="6C2C3268" w14:textId="77777777" w:rsidR="00D721A1" w:rsidRDefault="00D721A1">
      <w:pPr>
        <w:numPr>
          <w:ilvl w:val="0"/>
          <w:numId w:val="5"/>
        </w:numPr>
        <w:rPr>
          <w:highlight w:val="yellow"/>
        </w:rPr>
      </w:pPr>
      <w:hyperlink r:id="rId70">
        <w:r>
          <w:rPr>
            <w:highlight w:val="yellow"/>
          </w:rPr>
          <w:t>(Kim et al., 2017)</w:t>
        </w:r>
      </w:hyperlink>
      <w:r w:rsidR="007B6925">
        <w:rPr>
          <w:highlight w:val="yellow"/>
        </w:rPr>
        <w:t xml:space="preserve"> Blue mussel (Mytilus edulis) - Cyanotoxin</w:t>
      </w:r>
    </w:p>
    <w:p w14:paraId="76969F9D" w14:textId="77777777" w:rsidR="00D721A1" w:rsidRDefault="00D721A1">
      <w:pPr>
        <w:numPr>
          <w:ilvl w:val="0"/>
          <w:numId w:val="5"/>
        </w:numPr>
        <w:rPr>
          <w:highlight w:val="yellow"/>
        </w:rPr>
      </w:pPr>
      <w:hyperlink r:id="rId71">
        <w:r>
          <w:rPr>
            <w:highlight w:val="yellow"/>
          </w:rPr>
          <w:t>(Kim et al., 2018)</w:t>
        </w:r>
      </w:hyperlink>
      <w:r w:rsidR="007B6925">
        <w:rPr>
          <w:highlight w:val="yellow"/>
        </w:rPr>
        <w:t xml:space="preserve"> Pacific oyster (Crassostrea gigas) - Cyanotoxin</w:t>
      </w:r>
    </w:p>
    <w:p w14:paraId="0B764718" w14:textId="77777777" w:rsidR="00D721A1" w:rsidRDefault="00D721A1">
      <w:pPr>
        <w:numPr>
          <w:ilvl w:val="0"/>
          <w:numId w:val="5"/>
        </w:numPr>
        <w:rPr>
          <w:highlight w:val="yellow"/>
        </w:rPr>
      </w:pPr>
      <w:hyperlink r:id="rId72">
        <w:r>
          <w:rPr>
            <w:highlight w:val="yellow"/>
          </w:rPr>
          <w:t>(Kim et al., 2018)</w:t>
        </w:r>
      </w:hyperlink>
      <w:r w:rsidR="007B6925">
        <w:rPr>
          <w:highlight w:val="yellow"/>
        </w:rPr>
        <w:t xml:space="preserve"> Blue mussel (Mytilus edulis) - Cyanotoxin</w:t>
      </w:r>
    </w:p>
    <w:p w14:paraId="53921D56" w14:textId="77777777" w:rsidR="00D721A1" w:rsidRDefault="00D721A1">
      <w:pPr>
        <w:numPr>
          <w:ilvl w:val="0"/>
          <w:numId w:val="5"/>
        </w:numPr>
        <w:rPr>
          <w:highlight w:val="yellow"/>
        </w:rPr>
      </w:pPr>
      <w:hyperlink r:id="rId73">
        <w:r>
          <w:rPr>
            <w:highlight w:val="yellow"/>
          </w:rPr>
          <w:t>(Min et al., 2018)</w:t>
        </w:r>
      </w:hyperlink>
      <w:r w:rsidR="007B6925">
        <w:rPr>
          <w:highlight w:val="yellow"/>
        </w:rPr>
        <w:t xml:space="preserve"> Mysid crustacean (</w:t>
      </w:r>
      <w:proofErr w:type="spellStart"/>
      <w:r w:rsidR="007B6925">
        <w:rPr>
          <w:highlight w:val="yellow"/>
        </w:rPr>
        <w:t>Neomysis</w:t>
      </w:r>
      <w:proofErr w:type="spellEnd"/>
      <w:r w:rsidR="007B6925">
        <w:rPr>
          <w:highlight w:val="yellow"/>
        </w:rPr>
        <w:t xml:space="preserve"> </w:t>
      </w:r>
      <w:proofErr w:type="spellStart"/>
      <w:r w:rsidR="007B6925">
        <w:rPr>
          <w:highlight w:val="yellow"/>
        </w:rPr>
        <w:t>awatschensis</w:t>
      </w:r>
      <w:proofErr w:type="spellEnd"/>
      <w:r w:rsidR="007B6925">
        <w:rPr>
          <w:highlight w:val="yellow"/>
        </w:rPr>
        <w:t>) - Cyanotoxin</w:t>
      </w:r>
    </w:p>
    <w:p w14:paraId="277C603C" w14:textId="77777777" w:rsidR="00D721A1" w:rsidRDefault="00D721A1">
      <w:pPr>
        <w:numPr>
          <w:ilvl w:val="0"/>
          <w:numId w:val="5"/>
        </w:numPr>
        <w:rPr>
          <w:highlight w:val="yellow"/>
        </w:rPr>
      </w:pPr>
      <w:hyperlink r:id="rId74">
        <w:r>
          <w:rPr>
            <w:highlight w:val="yellow"/>
          </w:rPr>
          <w:t>(</w:t>
        </w:r>
        <w:proofErr w:type="spellStart"/>
        <w:r>
          <w:rPr>
            <w:highlight w:val="yellow"/>
          </w:rPr>
          <w:t>Jauffrais</w:t>
        </w:r>
        <w:proofErr w:type="spellEnd"/>
        <w:r>
          <w:rPr>
            <w:highlight w:val="yellow"/>
          </w:rPr>
          <w:t xml:space="preserve"> et al., 2012)</w:t>
        </w:r>
      </w:hyperlink>
      <w:r w:rsidR="007B6925">
        <w:rPr>
          <w:highlight w:val="yellow"/>
        </w:rPr>
        <w:t xml:space="preserve"> Blue mussel (Mytilus edulis) - </w:t>
      </w:r>
      <w:proofErr w:type="spellStart"/>
      <w:r w:rsidR="007B6925">
        <w:rPr>
          <w:highlight w:val="yellow"/>
        </w:rPr>
        <w:t>Azaspiracid</w:t>
      </w:r>
      <w:proofErr w:type="spellEnd"/>
      <w:r w:rsidR="007B6925">
        <w:rPr>
          <w:highlight w:val="yellow"/>
        </w:rPr>
        <w:t xml:space="preserve">; found slight differences in the </w:t>
      </w:r>
      <w:proofErr w:type="spellStart"/>
      <w:r w:rsidR="007B6925">
        <w:rPr>
          <w:highlight w:val="yellow"/>
        </w:rPr>
        <w:t>azaspiracid</w:t>
      </w:r>
      <w:proofErr w:type="spellEnd"/>
      <w:r w:rsidR="007B6925">
        <w:rPr>
          <w:highlight w:val="yellow"/>
        </w:rPr>
        <w:t xml:space="preserve"> depuration of blue mussels fed different diets</w:t>
      </w:r>
    </w:p>
    <w:p w14:paraId="6984982A" w14:textId="77777777" w:rsidR="00D721A1" w:rsidRDefault="00D721A1"/>
    <w:p w14:paraId="1ECE7035" w14:textId="77777777" w:rsidR="00D721A1" w:rsidRDefault="007B6925">
      <w:pPr>
        <w:pStyle w:val="Heading5"/>
        <w:rPr>
          <w:b/>
          <w:bCs/>
        </w:rPr>
      </w:pPr>
      <w:bookmarkStart w:id="152" w:name="_mwxrbl4b3xkz" w:colFirst="0" w:colLast="0"/>
      <w:bookmarkEnd w:id="152"/>
      <w:r>
        <w:t>3.1.2.2 Impacts of dietary factors</w:t>
      </w:r>
    </w:p>
    <w:p w14:paraId="70B358C6" w14:textId="77777777" w:rsidR="00D721A1" w:rsidRDefault="007B6925">
      <w:r>
        <w:tab/>
      </w:r>
      <w:r>
        <w:t xml:space="preserve">The eleven papers that evaluate the impact of dietary factors on biotoxin depuration rates generally find that individuals depurate faster when fed than when starved and that they depurate even faster when provided more food or when hungrier. This is generally believed to occur because depuration largely occurs through egestion of feces or </w:t>
      </w:r>
      <w:proofErr w:type="spellStart"/>
      <w:r>
        <w:t>pseudofeces</w:t>
      </w:r>
      <w:proofErr w:type="spellEnd"/>
      <w:r>
        <w:t xml:space="preserve"> and egestion is generally higher when eating </w:t>
      </w:r>
      <w:hyperlink r:id="rId75">
        <w:r w:rsidR="00D721A1">
          <w:t>(</w:t>
        </w:r>
        <w:proofErr w:type="spellStart"/>
        <w:r w:rsidR="00D721A1">
          <w:t>Bricelj</w:t>
        </w:r>
        <w:proofErr w:type="spellEnd"/>
        <w:r w:rsidR="00D721A1">
          <w:t xml:space="preserve"> and Shumway, 1998)</w:t>
        </w:r>
      </w:hyperlink>
      <w:r>
        <w:t xml:space="preserve">. Faster depuration has </w:t>
      </w:r>
      <w:r>
        <w:lastRenderedPageBreak/>
        <w:t>been found for fed versus starved individuals for: (</w:t>
      </w:r>
      <w:proofErr w:type="spellStart"/>
      <w:r>
        <w:t>i</w:t>
      </w:r>
      <w:proofErr w:type="spellEnd"/>
      <w:r>
        <w:t>) PSTs in Pacific oysters (</w:t>
      </w:r>
      <w:r>
        <w:rPr>
          <w:i/>
          <w:iCs/>
        </w:rPr>
        <w:t>Crassostrea gigas</w:t>
      </w:r>
      <w:r>
        <w:t xml:space="preserve">) </w:t>
      </w:r>
      <w:hyperlink r:id="rId76">
        <w:r w:rsidR="00D721A1">
          <w:t>(</w:t>
        </w:r>
        <w:proofErr w:type="spellStart"/>
        <w:r w:rsidR="00D721A1">
          <w:t>Medhioub</w:t>
        </w:r>
        <w:proofErr w:type="spellEnd"/>
        <w:r w:rsidR="00D721A1">
          <w:t xml:space="preserve"> et al., 2012)</w:t>
        </w:r>
      </w:hyperlink>
      <w:r>
        <w:t xml:space="preserve"> and Jinjiang oysters (</w:t>
      </w:r>
      <w:r>
        <w:rPr>
          <w:i/>
          <w:iCs/>
        </w:rPr>
        <w:t xml:space="preserve">Ostrea </w:t>
      </w:r>
      <w:proofErr w:type="spellStart"/>
      <w:r>
        <w:rPr>
          <w:i/>
          <w:iCs/>
        </w:rPr>
        <w:t>rivularis</w:t>
      </w:r>
      <w:proofErr w:type="spellEnd"/>
      <w:r>
        <w:t xml:space="preserve">) </w:t>
      </w:r>
      <w:hyperlink r:id="rId77">
        <w:r w:rsidR="00D721A1">
          <w:t>(Yang et al., 2021)</w:t>
        </w:r>
      </w:hyperlink>
      <w:r>
        <w:t xml:space="preserve">; (ii) okadaic acid in blue mussels </w:t>
      </w:r>
      <w:hyperlink r:id="rId78">
        <w:r w:rsidR="00D721A1">
          <w:t>(</w:t>
        </w:r>
        <w:proofErr w:type="spellStart"/>
        <w:r w:rsidR="00D721A1">
          <w:t>Marcaillou</w:t>
        </w:r>
        <w:proofErr w:type="spellEnd"/>
        <w:r w:rsidR="00D721A1">
          <w:t xml:space="preserve"> et al., 2010)</w:t>
        </w:r>
      </w:hyperlink>
      <w:r>
        <w:t>; (iii) domoic acid in Dungeness crab (</w:t>
      </w:r>
      <w:proofErr w:type="spellStart"/>
      <w:r>
        <w:rPr>
          <w:i/>
          <w:iCs/>
        </w:rPr>
        <w:t>Metacarcinus</w:t>
      </w:r>
      <w:proofErr w:type="spellEnd"/>
      <w:r>
        <w:rPr>
          <w:i/>
          <w:iCs/>
        </w:rPr>
        <w:t xml:space="preserve"> magister</w:t>
      </w:r>
      <w:r>
        <w:t xml:space="preserve">) </w:t>
      </w:r>
      <w:hyperlink r:id="rId79">
        <w:r w:rsidR="00D721A1">
          <w:t>(Lund et al., 1997)</w:t>
        </w:r>
      </w:hyperlink>
      <w:r>
        <w:t xml:space="preserve">; and (iv) </w:t>
      </w:r>
      <w:proofErr w:type="spellStart"/>
      <w:r>
        <w:t>gymnodimines</w:t>
      </w:r>
      <w:proofErr w:type="spellEnd"/>
      <w:r>
        <w:t xml:space="preserve"> in grooved carpet shells (</w:t>
      </w:r>
      <w:proofErr w:type="spellStart"/>
      <w:r>
        <w:rPr>
          <w:i/>
          <w:iCs/>
        </w:rPr>
        <w:t>Ruditapes</w:t>
      </w:r>
      <w:proofErr w:type="spellEnd"/>
      <w:r>
        <w:rPr>
          <w:i/>
          <w:iCs/>
        </w:rPr>
        <w:t xml:space="preserve"> </w:t>
      </w:r>
      <w:proofErr w:type="spellStart"/>
      <w:r>
        <w:rPr>
          <w:i/>
          <w:iCs/>
        </w:rPr>
        <w:t>decussatus</w:t>
      </w:r>
      <w:proofErr w:type="spellEnd"/>
      <w:r>
        <w:t xml:space="preserve">) </w:t>
      </w:r>
      <w:hyperlink r:id="rId80">
        <w:r w:rsidR="00D721A1">
          <w:t>(</w:t>
        </w:r>
        <w:proofErr w:type="spellStart"/>
        <w:r w:rsidR="00D721A1">
          <w:t>Medhioub</w:t>
        </w:r>
        <w:proofErr w:type="spellEnd"/>
        <w:r w:rsidR="00D721A1">
          <w:t xml:space="preserve"> et al., 2010)</w:t>
        </w:r>
      </w:hyperlink>
      <w:r>
        <w:t xml:space="preserve">. Blue mussels depurated okadaic acid faster when fed more food </w:t>
      </w:r>
      <w:hyperlink r:id="rId81">
        <w:r w:rsidR="00D721A1">
          <w:t>(</w:t>
        </w:r>
        <w:proofErr w:type="spellStart"/>
        <w:r w:rsidR="00D721A1">
          <w:t>Marcaillou</w:t>
        </w:r>
        <w:proofErr w:type="spellEnd"/>
        <w:r w:rsidR="00D721A1">
          <w:t xml:space="preserve"> et al., 2010)</w:t>
        </w:r>
      </w:hyperlink>
      <w:r>
        <w:t>. Relatedly, field-collected brown crabs (</w:t>
      </w:r>
      <w:r>
        <w:rPr>
          <w:i/>
          <w:iCs/>
        </w:rPr>
        <w:t xml:space="preserve">Cancer </w:t>
      </w:r>
      <w:proofErr w:type="spellStart"/>
      <w:r>
        <w:rPr>
          <w:i/>
          <w:iCs/>
        </w:rPr>
        <w:t>pagrus</w:t>
      </w:r>
      <w:proofErr w:type="spellEnd"/>
      <w:r>
        <w:t xml:space="preserve">) in poor body condition (hungrier) depurated faster okadaic acid faster than lab-fed brown crabs in better body condition (less hungry). The depuration rate of okadaic acid </w:t>
      </w:r>
      <w:hyperlink r:id="rId82">
        <w:r w:rsidR="00D721A1">
          <w:t>(Svensson, 2003)</w:t>
        </w:r>
      </w:hyperlink>
      <w:r>
        <w:t xml:space="preserve"> and domoic acid </w:t>
      </w:r>
      <w:hyperlink r:id="rId83">
        <w:r w:rsidR="00D721A1">
          <w:t>(</w:t>
        </w:r>
        <w:proofErr w:type="spellStart"/>
        <w:r w:rsidR="00D721A1">
          <w:t>Wohlgeschaffen</w:t>
        </w:r>
        <w:proofErr w:type="spellEnd"/>
        <w:r w:rsidR="00D721A1">
          <w:t xml:space="preserve"> et al., 1992)</w:t>
        </w:r>
      </w:hyperlink>
      <w:r>
        <w:t xml:space="preserve"> from blue mussels and of domoic acid from three </w:t>
      </w:r>
      <w:r>
        <w:rPr>
          <w:i/>
          <w:iCs/>
        </w:rPr>
        <w:t xml:space="preserve">Calanus </w:t>
      </w:r>
      <w:r>
        <w:t>copepod species (</w:t>
      </w:r>
      <w:r>
        <w:rPr>
          <w:i/>
          <w:iCs/>
        </w:rPr>
        <w:t>C. finmarchicus, C. glacialis, C. finmarchicus</w:t>
      </w:r>
      <w:r>
        <w:t xml:space="preserve">) </w:t>
      </w:r>
      <w:hyperlink r:id="rId84">
        <w:r w:rsidR="00D721A1">
          <w:t>(Hardardottir et al., 2019; Leandro et al., 2010)</w:t>
        </w:r>
      </w:hyperlink>
      <w:r>
        <w:t xml:space="preserve"> were all so rapid that they were not affected by whether they were starved or fed. Only northern quahog (</w:t>
      </w:r>
      <w:r>
        <w:rPr>
          <w:i/>
          <w:iCs/>
        </w:rPr>
        <w:t>Mercenaria mercenaria</w:t>
      </w:r>
      <w:r>
        <w:t xml:space="preserve">) and constricted </w:t>
      </w:r>
      <w:proofErr w:type="spellStart"/>
      <w:r>
        <w:t>tagelus</w:t>
      </w:r>
      <w:proofErr w:type="spellEnd"/>
      <w:r>
        <w:t xml:space="preserve"> (</w:t>
      </w:r>
      <w:proofErr w:type="spellStart"/>
      <w:r>
        <w:rPr>
          <w:i/>
          <w:iCs/>
        </w:rPr>
        <w:t>Sinonovacula</w:t>
      </w:r>
      <w:proofErr w:type="spellEnd"/>
      <w:r>
        <w:rPr>
          <w:i/>
          <w:iCs/>
        </w:rPr>
        <w:t xml:space="preserve"> </w:t>
      </w:r>
      <w:proofErr w:type="spellStart"/>
      <w:r>
        <w:rPr>
          <w:i/>
          <w:iCs/>
        </w:rPr>
        <w:t>constricta</w:t>
      </w:r>
      <w:proofErr w:type="spellEnd"/>
      <w:r>
        <w:t xml:space="preserve">) were found to depurate karlotoxins faster when starved than when fed </w:t>
      </w:r>
      <w:hyperlink r:id="rId85">
        <w:r w:rsidR="00D721A1">
          <w:t>(Li et al., 2024)</w:t>
        </w:r>
      </w:hyperlink>
      <w:r>
        <w:t>. The authors hypothesize that this surprising finding may be because stomach contents, including residual toxic algae, are evacuated more efficiently when starved.</w:t>
      </w:r>
    </w:p>
    <w:p w14:paraId="2B6194A0" w14:textId="77777777" w:rsidR="00D721A1" w:rsidRDefault="007B6925">
      <w:pPr>
        <w:pStyle w:val="Heading5"/>
        <w:rPr>
          <w:b/>
          <w:bCs/>
        </w:rPr>
      </w:pPr>
      <w:bookmarkStart w:id="153" w:name="_7f52tt6v0plx" w:colFirst="0" w:colLast="0"/>
      <w:bookmarkEnd w:id="153"/>
      <w:r>
        <w:t>3.1.2.3 Impacts of temperature</w:t>
      </w:r>
    </w:p>
    <w:p w14:paraId="598F78CB" w14:textId="77777777" w:rsidR="00D721A1" w:rsidRDefault="007B6925">
      <w:pPr>
        <w:rPr>
          <w:b/>
          <w:bCs/>
        </w:rPr>
      </w:pPr>
      <w:r>
        <w:rPr>
          <w:b/>
          <w:bCs/>
        </w:rPr>
        <w:tab/>
      </w:r>
      <w:r>
        <w:t>The seven papers that evaluated the impact of temperature on biotoxin rates generally find that depuration is faster in warmer waters. Blue mussels (</w:t>
      </w:r>
      <w:r>
        <w:rPr>
          <w:i/>
          <w:iCs/>
        </w:rPr>
        <w:t>Mytilus edulis</w:t>
      </w:r>
      <w:r>
        <w:t xml:space="preserve">) depurated domoic acid faster at 11°C than 6°C </w:t>
      </w:r>
      <w:hyperlink r:id="rId86">
        <w:r w:rsidR="00D721A1">
          <w:t>(</w:t>
        </w:r>
        <w:proofErr w:type="spellStart"/>
        <w:r w:rsidR="00D721A1">
          <w:t>Novaczek</w:t>
        </w:r>
        <w:proofErr w:type="spellEnd"/>
        <w:r w:rsidR="00D721A1">
          <w:t xml:space="preserve"> et al., 1992)</w:t>
        </w:r>
      </w:hyperlink>
      <w:r>
        <w:t>. Similarly, wedge shells (</w:t>
      </w:r>
      <w:r>
        <w:rPr>
          <w:i/>
          <w:iCs/>
        </w:rPr>
        <w:t xml:space="preserve">Donax </w:t>
      </w:r>
      <w:proofErr w:type="spellStart"/>
      <w:r>
        <w:rPr>
          <w:i/>
          <w:iCs/>
        </w:rPr>
        <w:t>trunculus</w:t>
      </w:r>
      <w:proofErr w:type="spellEnd"/>
      <w:r>
        <w:t xml:space="preserve">) depurated okadaic acid 71% faster at 20°C than at 17°C </w:t>
      </w:r>
      <w:hyperlink r:id="rId87">
        <w:r w:rsidR="00D721A1">
          <w:t>(Botelho et al., 2018)</w:t>
        </w:r>
      </w:hyperlink>
      <w:r>
        <w:t xml:space="preserve">. Atlantic </w:t>
      </w:r>
      <w:proofErr w:type="spellStart"/>
      <w:r>
        <w:t>surfclams</w:t>
      </w:r>
      <w:proofErr w:type="spellEnd"/>
      <w:r>
        <w:t xml:space="preserve"> (</w:t>
      </w:r>
      <w:proofErr w:type="spellStart"/>
      <w:r>
        <w:rPr>
          <w:i/>
          <w:iCs/>
        </w:rPr>
        <w:t>Spisula</w:t>
      </w:r>
      <w:proofErr w:type="spellEnd"/>
      <w:r>
        <w:rPr>
          <w:i/>
          <w:iCs/>
        </w:rPr>
        <w:t xml:space="preserve"> </w:t>
      </w:r>
      <w:proofErr w:type="spellStart"/>
      <w:r>
        <w:rPr>
          <w:i/>
          <w:iCs/>
        </w:rPr>
        <w:t>solidissima</w:t>
      </w:r>
      <w:proofErr w:type="spellEnd"/>
      <w:r>
        <w:t xml:space="preserve">) viscera, where toxicity is highest, depurated okadaic acid faster under warmer conditions though temperature did not impact depuration rates in other tissues </w:t>
      </w:r>
      <w:hyperlink r:id="rId88">
        <w:r w:rsidR="00D721A1">
          <w:t>(</w:t>
        </w:r>
        <w:proofErr w:type="spellStart"/>
        <w:r w:rsidR="00D721A1">
          <w:t>Bricelj</w:t>
        </w:r>
        <w:proofErr w:type="spellEnd"/>
        <w:r w:rsidR="00D721A1">
          <w:t xml:space="preserve"> et al., 2014)</w:t>
        </w:r>
      </w:hyperlink>
      <w:r>
        <w:t xml:space="preserve">. On the other hand, </w:t>
      </w:r>
      <w:hyperlink r:id="rId89">
        <w:r w:rsidR="00D721A1">
          <w:t xml:space="preserve">(Svensson and </w:t>
        </w:r>
        <w:proofErr w:type="spellStart"/>
        <w:r w:rsidR="00D721A1">
          <w:t>Förlin</w:t>
        </w:r>
        <w:proofErr w:type="spellEnd"/>
        <w:r w:rsidR="00D721A1">
          <w:t>, 2004)</w:t>
        </w:r>
      </w:hyperlink>
      <w:r>
        <w:t xml:space="preserve"> found that even though blue mussels (</w:t>
      </w:r>
      <w:r>
        <w:rPr>
          <w:i/>
          <w:iCs/>
        </w:rPr>
        <w:t>Mytilus edulis</w:t>
      </w:r>
      <w:r>
        <w:t xml:space="preserve">) eliminated lipids faster in warmer waters, water temperature did not affect the depuration rate of okadaic acid, a lipophilic phycotoxin. </w:t>
      </w:r>
      <w:hyperlink r:id="rId90">
        <w:r w:rsidR="00D721A1">
          <w:t>(Farrell et al., 2015)</w:t>
        </w:r>
      </w:hyperlink>
      <w:r>
        <w:t xml:space="preserve"> found that Sydney rock oyster (</w:t>
      </w:r>
      <w:r>
        <w:rPr>
          <w:i/>
          <w:iCs/>
        </w:rPr>
        <w:t>Saccostrea glomerata</w:t>
      </w:r>
      <w:r>
        <w:t>) and dipl</w:t>
      </w:r>
      <w:del w:id="154" w:author="Chris Free" w:date="2025-12-10T21:32:00Z" w16du:dateUtc="2025-12-11T05:32:00Z">
        <w:r w:rsidDel="0074513B">
          <w:delText>o</w:delText>
        </w:r>
      </w:del>
      <w:r>
        <w:t>oid Pacific oysters (</w:t>
      </w:r>
      <w:r>
        <w:rPr>
          <w:i/>
          <w:iCs/>
        </w:rPr>
        <w:t>Crassostrea gigas</w:t>
      </w:r>
      <w:r>
        <w:t xml:space="preserve">) depurated PST faster at 27°C than at 22°C, but that temperature did not affect depuration rates for triploid Pacific oysters. Finally, in the only study examining the impact of temperature on the biotoxin depuration rate of a finfish, </w:t>
      </w:r>
      <w:hyperlink r:id="rId91">
        <w:r w:rsidR="00D721A1">
          <w:t>(Barbosa et al., 2019)</w:t>
        </w:r>
      </w:hyperlink>
      <w:r>
        <w:t xml:space="preserve"> found that gilthead seabream (</w:t>
      </w:r>
      <w:r>
        <w:rPr>
          <w:i/>
          <w:iCs/>
        </w:rPr>
        <w:t>Sparus aurata</w:t>
      </w:r>
      <w:r>
        <w:t>) depurated PST so quickly that an impact of temperature could not be measured.</w:t>
      </w:r>
    </w:p>
    <w:p w14:paraId="7019E633" w14:textId="77777777" w:rsidR="00D721A1" w:rsidRDefault="007B6925">
      <w:pPr>
        <w:pStyle w:val="Heading5"/>
        <w:rPr>
          <w:b/>
          <w:bCs/>
        </w:rPr>
      </w:pPr>
      <w:bookmarkStart w:id="155" w:name="_lyoholwg6p02" w:colFirst="0" w:colLast="0"/>
      <w:bookmarkEnd w:id="155"/>
      <w:r>
        <w:t>3.1.2.4 Impacts of body size and age</w:t>
      </w:r>
    </w:p>
    <w:p w14:paraId="2CA1264B" w14:textId="77777777" w:rsidR="00D721A1" w:rsidRDefault="007B6925">
      <w:r>
        <w:rPr>
          <w:b/>
          <w:bCs/>
        </w:rPr>
        <w:tab/>
      </w:r>
      <w:r>
        <w:t xml:space="preserve">The five papers that considered the impact of size or age on biotoxin depuration rates generally found that smaller/younger individuals depurate faster than larger/older individuals. </w:t>
      </w:r>
      <w:hyperlink r:id="rId92">
        <w:r w:rsidR="00D721A1">
          <w:t>(Bogan et al., 2007)</w:t>
        </w:r>
      </w:hyperlink>
      <w:r>
        <w:t xml:space="preserve"> found that smaller king scallops (</w:t>
      </w:r>
      <w:r>
        <w:rPr>
          <w:i/>
          <w:iCs/>
        </w:rPr>
        <w:t>Pecten maximus</w:t>
      </w:r>
      <w:r>
        <w:t xml:space="preserve">) depurated domoic acid faster than larger scallops. </w:t>
      </w:r>
      <w:hyperlink r:id="rId93">
        <w:r w:rsidR="00D721A1">
          <w:t>(Mafra et al., 2010)</w:t>
        </w:r>
      </w:hyperlink>
      <w:r>
        <w:t xml:space="preserve"> found that smaller Eastern oysters (</w:t>
      </w:r>
      <w:r>
        <w:rPr>
          <w:i/>
          <w:iCs/>
        </w:rPr>
        <w:t>Crassostrea virginica</w:t>
      </w:r>
      <w:r>
        <w:t>) depurated domoic acid faster than larger oysters but that size did not affect the domoic acid depuration rates of blue mussels (</w:t>
      </w:r>
      <w:r>
        <w:rPr>
          <w:i/>
          <w:iCs/>
        </w:rPr>
        <w:t>Mytilus edulis</w:t>
      </w:r>
      <w:r>
        <w:t xml:space="preserve">). Similarly, </w:t>
      </w:r>
      <w:hyperlink r:id="rId94">
        <w:r w:rsidR="00D721A1">
          <w:t>(</w:t>
        </w:r>
        <w:proofErr w:type="spellStart"/>
        <w:r w:rsidR="00D721A1">
          <w:t>Duinker</w:t>
        </w:r>
        <w:proofErr w:type="spellEnd"/>
        <w:r w:rsidR="00D721A1">
          <w:t xml:space="preserve"> et al., 2007a)</w:t>
        </w:r>
      </w:hyperlink>
      <w:r>
        <w:t xml:space="preserve"> found no difference in the okadaic acid depuration rates of 1- and 2-year-old blue mussels. Finally, </w:t>
      </w:r>
      <w:hyperlink r:id="rId95">
        <w:r w:rsidR="00D721A1">
          <w:t>(Min et al., 2018)</w:t>
        </w:r>
      </w:hyperlink>
      <w:r>
        <w:t xml:space="preserve"> show that cyanotoxin depuration began earlier for juvenile mysid crustaceans (</w:t>
      </w:r>
      <w:proofErr w:type="spellStart"/>
      <w:r>
        <w:rPr>
          <w:i/>
          <w:iCs/>
        </w:rPr>
        <w:t>Neomysis</w:t>
      </w:r>
      <w:proofErr w:type="spellEnd"/>
      <w:r>
        <w:rPr>
          <w:i/>
          <w:iCs/>
        </w:rPr>
        <w:t xml:space="preserve"> </w:t>
      </w:r>
      <w:proofErr w:type="spellStart"/>
      <w:r>
        <w:rPr>
          <w:i/>
          <w:iCs/>
        </w:rPr>
        <w:t>awatschensis</w:t>
      </w:r>
      <w:proofErr w:type="spellEnd"/>
      <w:r>
        <w:t xml:space="preserve">) than for adults; </w:t>
      </w:r>
      <w:commentRangeStart w:id="156"/>
      <w:r>
        <w:t>although they did not directly compare rates, our analysis of their data shows that the juveniles depurate faster (</w:t>
      </w:r>
      <w:r>
        <w:rPr>
          <w:b/>
          <w:bCs/>
        </w:rPr>
        <w:t>Fig. S7C</w:t>
      </w:r>
      <w:r>
        <w:t>).</w:t>
      </w:r>
      <w:commentRangeEnd w:id="156"/>
      <w:r>
        <w:commentReference w:id="156"/>
      </w:r>
    </w:p>
    <w:p w14:paraId="3D46D726" w14:textId="77777777" w:rsidR="00D721A1" w:rsidRDefault="007B6925">
      <w:pPr>
        <w:pStyle w:val="Heading5"/>
        <w:rPr>
          <w:b/>
          <w:bCs/>
        </w:rPr>
      </w:pPr>
      <w:bookmarkStart w:id="157" w:name="_iitr5w31wdn" w:colFirst="0" w:colLast="0"/>
      <w:bookmarkEnd w:id="157"/>
      <w:r>
        <w:lastRenderedPageBreak/>
        <w:t>3.1.2.5 Impacts of depuration enhancers</w:t>
      </w:r>
    </w:p>
    <w:p w14:paraId="61B8A6B8" w14:textId="77777777" w:rsidR="00D721A1" w:rsidRDefault="007B6925">
      <w:pPr>
        <w:ind w:firstLine="720"/>
      </w:pPr>
      <w:r>
        <w:t xml:space="preserve">A few papers examined the ability for additives to enhance the depuration process. </w:t>
      </w:r>
      <w:hyperlink r:id="rId96">
        <w:r w:rsidR="00D721A1">
          <w:t>(Xie et al., 2013)</w:t>
        </w:r>
      </w:hyperlink>
      <w:r>
        <w:t xml:space="preserve"> found that supplementing Jinjiang oyster (</w:t>
      </w:r>
      <w:r>
        <w:rPr>
          <w:i/>
          <w:iCs/>
        </w:rPr>
        <w:t xml:space="preserve">Ostrea </w:t>
      </w:r>
      <w:proofErr w:type="spellStart"/>
      <w:r>
        <w:rPr>
          <w:i/>
          <w:iCs/>
        </w:rPr>
        <w:t>rivularis</w:t>
      </w:r>
      <w:proofErr w:type="spellEnd"/>
      <w:r>
        <w:t xml:space="preserve">) diets with chitosan, a natural polymer that adsorbs PST toxins and prevents their reuptake by depurating filter feeders, significantly accelerated their PST depuration. </w:t>
      </w:r>
      <w:hyperlink r:id="rId97">
        <w:r w:rsidR="00D721A1">
          <w:t>(Qiu et al., 2018)</w:t>
        </w:r>
      </w:hyperlink>
      <w:r>
        <w:t xml:space="preserve"> found that adding activated carbon, which also adsorbs PST toxins and prevents their reuptake by depurating filter feeders, to depuration tanks significantly accelerated PST depuration from both Mediterranean mussels (</w:t>
      </w:r>
      <w:r>
        <w:rPr>
          <w:i/>
          <w:iCs/>
        </w:rPr>
        <w:t xml:space="preserve">Mytilus </w:t>
      </w:r>
      <w:proofErr w:type="spellStart"/>
      <w:r>
        <w:rPr>
          <w:i/>
          <w:iCs/>
        </w:rPr>
        <w:t>galloprovincialis</w:t>
      </w:r>
      <w:proofErr w:type="spellEnd"/>
      <w:r>
        <w:t>) and Farrer’s scallops (</w:t>
      </w:r>
      <w:r>
        <w:rPr>
          <w:i/>
          <w:iCs/>
        </w:rPr>
        <w:t xml:space="preserve">Chlamys </w:t>
      </w:r>
      <w:proofErr w:type="spellStart"/>
      <w:r>
        <w:rPr>
          <w:i/>
          <w:iCs/>
        </w:rPr>
        <w:t>farreri</w:t>
      </w:r>
      <w:proofErr w:type="spellEnd"/>
      <w:r>
        <w:t xml:space="preserve">). Activated carbon is a highly effective biotoxin adsorbent because of its high porosity, surface area, and cationic charge. Similarly, </w:t>
      </w:r>
      <w:hyperlink r:id="rId98">
        <w:r w:rsidR="00D721A1">
          <w:t>(Peña-Llopis et al., 2014)</w:t>
        </w:r>
      </w:hyperlink>
      <w:r>
        <w:t xml:space="preserve"> found that adding N-Acetylcysteine, which boosts the production of compounds central to the detoxification process, resulted in a four-fold increase in the depuration of domoic acid from king scallops (</w:t>
      </w:r>
      <w:r>
        <w:rPr>
          <w:i/>
          <w:iCs/>
        </w:rPr>
        <w:t>Pecten maximus</w:t>
      </w:r>
      <w:r>
        <w:t xml:space="preserve">), one of the slowest depurating bivalve species </w:t>
      </w:r>
      <w:hyperlink r:id="rId99">
        <w:r w:rsidR="00D721A1">
          <w:t>(Blanco et al., 2002)</w:t>
        </w:r>
      </w:hyperlink>
      <w:r>
        <w:t xml:space="preserve">. On the other hand, </w:t>
      </w:r>
      <w:hyperlink r:id="rId100">
        <w:r w:rsidR="00D721A1">
          <w:t>(Leal et al., 2023)</w:t>
        </w:r>
      </w:hyperlink>
      <w:r>
        <w:t xml:space="preserve"> found that adding cation-exchange resins (CER), which adsorb positively charged toxic compounds, did not significantly accelerate PST depuration in blue mussel (</w:t>
      </w:r>
      <w:r>
        <w:rPr>
          <w:i/>
          <w:iCs/>
        </w:rPr>
        <w:t>Mytilus edulis</w:t>
      </w:r>
      <w:r>
        <w:t xml:space="preserve">). </w:t>
      </w:r>
    </w:p>
    <w:p w14:paraId="03E0B97D" w14:textId="77777777" w:rsidR="00D721A1" w:rsidRDefault="007B6925">
      <w:pPr>
        <w:pStyle w:val="Heading4"/>
      </w:pPr>
      <w:bookmarkStart w:id="158" w:name="_3w1zvf9071tc" w:colFirst="0" w:colLast="0"/>
      <w:bookmarkEnd w:id="158"/>
      <w:r>
        <w:t>3.1.3 Depuration rates by species</w:t>
      </w:r>
    </w:p>
    <w:p w14:paraId="5F389F50" w14:textId="77777777" w:rsidR="00D721A1" w:rsidRDefault="007B6925">
      <w:r>
        <w:rPr>
          <w:color w:val="0000FF"/>
        </w:rPr>
        <w:tab/>
      </w:r>
      <w:r>
        <w:t xml:space="preserve">Only 41% (n=44) of the evaluated studies reported biotoxin depuration rates in terms of exponential decay constants or </w:t>
      </w:r>
      <w:proofErr w:type="spellStart"/>
      <w:r>
        <w:t>half lives</w:t>
      </w:r>
      <w:proofErr w:type="spellEnd"/>
      <w:r>
        <w:t>, which are quantitative values that can be directly compared across studies, species, tissues, experimental conditions, biotoxins, etc. (</w:t>
      </w:r>
      <w:r>
        <w:rPr>
          <w:b/>
          <w:bCs/>
        </w:rPr>
        <w:t>Fig. 3E</w:t>
      </w:r>
      <w:r>
        <w:t>). The remaining 59% of studies (n=63) described depuration rates in bespoke terms that are not directly comparable across studies, such as “</w:t>
      </w:r>
      <w:r>
        <w:rPr>
          <w:i/>
          <w:iCs/>
        </w:rPr>
        <w:t>after 14 days, the [domoic acid] concentration in the fed crabs decreased by 73%</w:t>
      </w:r>
      <w:r>
        <w:t xml:space="preserve">” </w:t>
      </w:r>
      <w:hyperlink r:id="rId101">
        <w:r w:rsidR="00D721A1">
          <w:t>(Lund et al., 1997)</w:t>
        </w:r>
      </w:hyperlink>
      <w:r>
        <w:t xml:space="preserve"> or “</w:t>
      </w:r>
      <w:r>
        <w:rPr>
          <w:i/>
          <w:iCs/>
        </w:rPr>
        <w:t xml:space="preserve">[toxicity decreased] </w:t>
      </w:r>
      <w:r>
        <w:t>f</w:t>
      </w:r>
      <w:r>
        <w:rPr>
          <w:i/>
          <w:iCs/>
        </w:rPr>
        <w:t xml:space="preserve">rom 3.1 </w:t>
      </w:r>
      <w:proofErr w:type="spellStart"/>
      <w:r>
        <w:rPr>
          <w:i/>
          <w:iCs/>
        </w:rPr>
        <w:t>μg</w:t>
      </w:r>
      <w:proofErr w:type="spellEnd"/>
      <w:r>
        <w:rPr>
          <w:i/>
          <w:iCs/>
        </w:rPr>
        <w:t xml:space="preserve"> [okadaic acid] g</w:t>
      </w:r>
      <w:r>
        <w:rPr>
          <w:i/>
          <w:iCs/>
          <w:vertAlign w:val="superscript"/>
        </w:rPr>
        <w:t>-1</w:t>
      </w:r>
      <w:r>
        <w:rPr>
          <w:i/>
          <w:iCs/>
        </w:rPr>
        <w:t xml:space="preserve"> …. at day 1 to 1.51 </w:t>
      </w:r>
      <w:proofErr w:type="spellStart"/>
      <w:r>
        <w:rPr>
          <w:i/>
          <w:iCs/>
        </w:rPr>
        <w:t>μg</w:t>
      </w:r>
      <w:proofErr w:type="spellEnd"/>
      <w:r>
        <w:rPr>
          <w:i/>
          <w:iCs/>
        </w:rPr>
        <w:t xml:space="preserve"> [okadaic acid] g</w:t>
      </w:r>
      <w:r>
        <w:rPr>
          <w:i/>
          <w:iCs/>
          <w:vertAlign w:val="superscript"/>
        </w:rPr>
        <w:t>-1</w:t>
      </w:r>
      <w:r>
        <w:rPr>
          <w:i/>
          <w:iCs/>
        </w:rPr>
        <w:t xml:space="preserve"> at day 32</w:t>
      </w:r>
      <w:r>
        <w:t xml:space="preserve">” </w:t>
      </w:r>
      <w:hyperlink r:id="rId102">
        <w:r w:rsidR="00D721A1">
          <w:t>(Svensson, 2003)</w:t>
        </w:r>
      </w:hyperlink>
      <w:r>
        <w:t xml:space="preserve">. Among the 44 studies that reported exponential decay constants or </w:t>
      </w:r>
      <w:proofErr w:type="spellStart"/>
      <w:r>
        <w:t>half lives</w:t>
      </w:r>
      <w:proofErr w:type="spellEnd"/>
      <w:r>
        <w:t xml:space="preserve">, 36 (82%) estimated these values using one-compartment exponential decay models, 2 (4%) estimated these values using two-compartment models </w:t>
      </w:r>
      <w:hyperlink r:id="rId103">
        <w:r w:rsidR="00D721A1">
          <w:t>(Choi et al., 2003; Yu et al., 2005)</w:t>
        </w:r>
      </w:hyperlink>
      <w:r>
        <w:t xml:space="preserve">, and 6 (14%) compared the results of one- and two-compartment models </w:t>
      </w:r>
      <w:hyperlink r:id="rId104">
        <w:r w:rsidR="00D721A1">
          <w:t xml:space="preserve">(Alvarez et al., 2020; </w:t>
        </w:r>
        <w:proofErr w:type="spellStart"/>
        <w:r w:rsidR="00D721A1">
          <w:t>Jauffrais</w:t>
        </w:r>
        <w:proofErr w:type="spellEnd"/>
        <w:r w:rsidR="00D721A1">
          <w:t xml:space="preserve"> et al., 2012; Lopes et al., 2014; Mafra et al., 2010; </w:t>
        </w:r>
      </w:hyperlink>
      <w:hyperlink r:id="rId105">
        <w:proofErr w:type="spellStart"/>
        <w:r w:rsidR="00D721A1">
          <w:t>Moroño</w:t>
        </w:r>
        <w:proofErr w:type="spellEnd"/>
        <w:r w:rsidR="00D721A1">
          <w:t xml:space="preserve"> et al., 2003; Nielsen et al., 2016)</w:t>
        </w:r>
      </w:hyperlink>
      <w:r>
        <w:t xml:space="preserve">. Only two of the studies comparing one- and two-compartment models found significantly more support for the two-compartment model </w:t>
      </w:r>
      <w:hyperlink r:id="rId106">
        <w:r w:rsidR="00D721A1">
          <w:t>(</w:t>
        </w:r>
        <w:proofErr w:type="spellStart"/>
        <w:r w:rsidR="00D721A1">
          <w:t>Jauffrais</w:t>
        </w:r>
        <w:proofErr w:type="spellEnd"/>
        <w:r w:rsidR="00D721A1">
          <w:t xml:space="preserve"> et al., 2012; Nielsen et al., 2016)</w:t>
        </w:r>
      </w:hyperlink>
      <w:r>
        <w:t>. Note that many studies (n=</w:t>
      </w:r>
      <w:r>
        <w:rPr>
          <w:highlight w:val="yellow"/>
        </w:rPr>
        <w:t>X</w:t>
      </w:r>
      <w:r>
        <w:t>) compared depuration rates among different tissues (</w:t>
      </w:r>
      <w:r>
        <w:rPr>
          <w:b/>
          <w:bCs/>
        </w:rPr>
        <w:t>Figs. 3B</w:t>
      </w:r>
      <w:r>
        <w:t xml:space="preserve">), which also provides information on multi-compartment depuration rates (see </w:t>
      </w:r>
      <w:r>
        <w:rPr>
          <w:i/>
          <w:iCs/>
        </w:rPr>
        <w:t>Section 3.1.1</w:t>
      </w:r>
      <w:r>
        <w:t>).</w:t>
      </w:r>
    </w:p>
    <w:p w14:paraId="1A44B507" w14:textId="77777777" w:rsidR="00D721A1" w:rsidRDefault="00D721A1">
      <w:pPr>
        <w:rPr>
          <w:color w:val="0000FF"/>
        </w:rPr>
      </w:pPr>
    </w:p>
    <w:p w14:paraId="58E195C6" w14:textId="77777777" w:rsidR="00D721A1" w:rsidRDefault="007B6925">
      <w:pPr>
        <w:rPr>
          <w:color w:val="FF0000"/>
        </w:rPr>
      </w:pPr>
      <w:r>
        <w:rPr>
          <w:color w:val="FF0000"/>
        </w:rPr>
        <w:tab/>
        <w:t>Describe depuration rate patterns by species, tissue, and toxin? (</w:t>
      </w:r>
      <w:r>
        <w:rPr>
          <w:b/>
          <w:bCs/>
          <w:color w:val="FF0000"/>
        </w:rPr>
        <w:t>Fig. 4</w:t>
      </w:r>
      <w:r>
        <w:rPr>
          <w:color w:val="FF0000"/>
        </w:rPr>
        <w:t>)</w:t>
      </w:r>
    </w:p>
    <w:p w14:paraId="613BAAAA" w14:textId="77777777" w:rsidR="00D721A1" w:rsidRDefault="007B6925">
      <w:pPr>
        <w:pStyle w:val="Heading3"/>
      </w:pPr>
      <w:bookmarkStart w:id="159" w:name="_mvcnjb10j56j" w:colFirst="0" w:colLast="0"/>
      <w:bookmarkEnd w:id="159"/>
      <w:r>
        <w:t>3.2 Priority species for depuration study</w:t>
      </w:r>
    </w:p>
    <w:p w14:paraId="490F1E83" w14:textId="77777777" w:rsidR="00D721A1" w:rsidRDefault="007B6925">
      <w:r>
        <w:tab/>
        <w:t xml:space="preserve">Ten of the </w:t>
      </w:r>
      <w:proofErr w:type="gramStart"/>
      <w:r>
        <w:t>top-20</w:t>
      </w:r>
      <w:proofErr w:type="gramEnd"/>
      <w:r>
        <w:t xml:space="preserve"> most harvested marine filter-feeding </w:t>
      </w:r>
      <w:proofErr w:type="spellStart"/>
      <w:r>
        <w:t>mollusc</w:t>
      </w:r>
      <w:proofErr w:type="spellEnd"/>
      <w:r>
        <w:t xml:space="preserve"> species from countries exposed to PSTs have had their PST depuration rates studied (</w:t>
      </w:r>
      <w:r>
        <w:rPr>
          <w:b/>
          <w:bCs/>
        </w:rPr>
        <w:t>Fig. 5A</w:t>
      </w:r>
      <w:r>
        <w:t>), the highest of any of the biotoxin types (</w:t>
      </w:r>
      <w:r>
        <w:rPr>
          <w:b/>
          <w:bCs/>
        </w:rPr>
        <w:t>Fig. 5</w:t>
      </w:r>
      <w:r>
        <w:t>). However, neither of the two most intensely harvested species have had their PST depuration rates examined: Japanese carpet shell (</w:t>
      </w:r>
      <w:proofErr w:type="spellStart"/>
      <w:r>
        <w:rPr>
          <w:i/>
          <w:iCs/>
        </w:rPr>
        <w:t>Ruditapes</w:t>
      </w:r>
      <w:proofErr w:type="spellEnd"/>
      <w:r>
        <w:rPr>
          <w:i/>
          <w:iCs/>
        </w:rPr>
        <w:t xml:space="preserve"> </w:t>
      </w:r>
      <w:proofErr w:type="spellStart"/>
      <w:r>
        <w:rPr>
          <w:i/>
          <w:iCs/>
        </w:rPr>
        <w:t>philippinarum</w:t>
      </w:r>
      <w:proofErr w:type="spellEnd"/>
      <w:r>
        <w:t xml:space="preserve">) or constricted </w:t>
      </w:r>
      <w:proofErr w:type="spellStart"/>
      <w:r>
        <w:t>tagelus</w:t>
      </w:r>
      <w:proofErr w:type="spellEnd"/>
      <w:r>
        <w:t xml:space="preserve"> (</w:t>
      </w:r>
      <w:proofErr w:type="spellStart"/>
      <w:r>
        <w:rPr>
          <w:i/>
          <w:iCs/>
        </w:rPr>
        <w:t>Sinonovacula</w:t>
      </w:r>
      <w:proofErr w:type="spellEnd"/>
      <w:r>
        <w:rPr>
          <w:i/>
          <w:iCs/>
        </w:rPr>
        <w:t xml:space="preserve"> </w:t>
      </w:r>
      <w:proofErr w:type="spellStart"/>
      <w:r>
        <w:rPr>
          <w:i/>
          <w:iCs/>
        </w:rPr>
        <w:t>constricta</w:t>
      </w:r>
      <w:proofErr w:type="spellEnd"/>
      <w:r>
        <w:t xml:space="preserve">). PST depuration rates for 1 new order, 2 new families, and 4 new genera could be gained through the evaluation </w:t>
      </w:r>
      <w:r>
        <w:t xml:space="preserve">of 7 of the 10 unstudied </w:t>
      </w:r>
      <w:r>
        <w:lastRenderedPageBreak/>
        <w:t>species (</w:t>
      </w:r>
      <w:r>
        <w:rPr>
          <w:b/>
          <w:bCs/>
        </w:rPr>
        <w:t>Table S4</w:t>
      </w:r>
      <w:r>
        <w:t xml:space="preserve">). </w:t>
      </w:r>
      <w:proofErr w:type="gramStart"/>
      <w:r>
        <w:t>In particular, evaluation</w:t>
      </w:r>
      <w:proofErr w:type="gramEnd"/>
      <w:r>
        <w:t xml:space="preserve"> of blood cockle (</w:t>
      </w:r>
      <w:proofErr w:type="spellStart"/>
      <w:r>
        <w:rPr>
          <w:i/>
          <w:iCs/>
        </w:rPr>
        <w:t>Tegillarca</w:t>
      </w:r>
      <w:proofErr w:type="spellEnd"/>
      <w:r>
        <w:rPr>
          <w:i/>
          <w:iCs/>
        </w:rPr>
        <w:t xml:space="preserve"> </w:t>
      </w:r>
      <w:proofErr w:type="spellStart"/>
      <w:r>
        <w:rPr>
          <w:i/>
          <w:iCs/>
        </w:rPr>
        <w:t>granosa</w:t>
      </w:r>
      <w:proofErr w:type="spellEnd"/>
      <w:r>
        <w:t xml:space="preserve">) would provide information for 8 harvested and 360 total species in the </w:t>
      </w:r>
      <w:proofErr w:type="spellStart"/>
      <w:r>
        <w:t>Arcoida</w:t>
      </w:r>
      <w:proofErr w:type="spellEnd"/>
      <w:r>
        <w:t xml:space="preserve"> order. </w:t>
      </w:r>
    </w:p>
    <w:p w14:paraId="641270DD" w14:textId="77777777" w:rsidR="00D721A1" w:rsidRDefault="00D721A1">
      <w:pPr>
        <w:rPr>
          <w:highlight w:val="yellow"/>
        </w:rPr>
      </w:pPr>
    </w:p>
    <w:p w14:paraId="3280AFFE" w14:textId="77777777" w:rsidR="00D721A1" w:rsidRDefault="007B6925">
      <w:r>
        <w:tab/>
        <w:t xml:space="preserve">Only six of the </w:t>
      </w:r>
      <w:proofErr w:type="gramStart"/>
      <w:r>
        <w:t>top-20</w:t>
      </w:r>
      <w:proofErr w:type="gramEnd"/>
      <w:r>
        <w:t xml:space="preserve"> most harvested marine filter-feeding </w:t>
      </w:r>
      <w:proofErr w:type="spellStart"/>
      <w:r>
        <w:t>mollusc</w:t>
      </w:r>
      <w:proofErr w:type="spellEnd"/>
      <w:r>
        <w:t xml:space="preserve"> species from countries exposed to domoic acid have had their domoic acid depuration rates studied (</w:t>
      </w:r>
      <w:r>
        <w:rPr>
          <w:b/>
          <w:bCs/>
        </w:rPr>
        <w:t>Fig. 5B</w:t>
      </w:r>
      <w:r>
        <w:t xml:space="preserve">). Notably, none of the four most intensely harvested species have had their domoic acid depuration rates examined: Japanese carpet shell, constricted </w:t>
      </w:r>
      <w:proofErr w:type="spellStart"/>
      <w:r>
        <w:t>tagelus</w:t>
      </w:r>
      <w:proofErr w:type="spellEnd"/>
      <w:r>
        <w:t>, blood cockle (</w:t>
      </w:r>
      <w:proofErr w:type="spellStart"/>
      <w:r>
        <w:rPr>
          <w:i/>
          <w:iCs/>
        </w:rPr>
        <w:t>Tegillarca</w:t>
      </w:r>
      <w:proofErr w:type="spellEnd"/>
      <w:r>
        <w:rPr>
          <w:i/>
          <w:iCs/>
        </w:rPr>
        <w:t xml:space="preserve"> </w:t>
      </w:r>
      <w:proofErr w:type="spellStart"/>
      <w:r>
        <w:rPr>
          <w:i/>
          <w:iCs/>
        </w:rPr>
        <w:t>granosa</w:t>
      </w:r>
      <w:proofErr w:type="spellEnd"/>
      <w:r>
        <w:t>), or Chilean mussel (</w:t>
      </w:r>
      <w:r>
        <w:rPr>
          <w:i/>
          <w:iCs/>
        </w:rPr>
        <w:t>Mytilus chilensis</w:t>
      </w:r>
      <w:r>
        <w:t>). Domoic acid depuration rates for 1 new order, 4 new families, and 2 new genera could be gained through the evaluation of</w:t>
      </w:r>
      <w:r>
        <w:t xml:space="preserve"> 11 of the 14 unstudied species (</w:t>
      </w:r>
      <w:r>
        <w:rPr>
          <w:b/>
          <w:bCs/>
        </w:rPr>
        <w:t>Table S4</w:t>
      </w:r>
      <w:r>
        <w:t xml:space="preserve">). </w:t>
      </w:r>
      <w:proofErr w:type="gramStart"/>
      <w:r>
        <w:t>In particular, evaluation</w:t>
      </w:r>
      <w:proofErr w:type="gramEnd"/>
      <w:r>
        <w:t xml:space="preserve"> of Japanese carpet shell (</w:t>
      </w:r>
      <w:proofErr w:type="spellStart"/>
      <w:r>
        <w:rPr>
          <w:i/>
          <w:iCs/>
        </w:rPr>
        <w:t>Ruditapes</w:t>
      </w:r>
      <w:proofErr w:type="spellEnd"/>
      <w:r>
        <w:rPr>
          <w:i/>
          <w:iCs/>
        </w:rPr>
        <w:t xml:space="preserve"> </w:t>
      </w:r>
      <w:proofErr w:type="spellStart"/>
      <w:r>
        <w:rPr>
          <w:i/>
          <w:iCs/>
        </w:rPr>
        <w:t>philippinarum</w:t>
      </w:r>
      <w:proofErr w:type="spellEnd"/>
      <w:r>
        <w:t xml:space="preserve">), striped </w:t>
      </w:r>
      <w:proofErr w:type="spellStart"/>
      <w:r>
        <w:t>venus</w:t>
      </w:r>
      <w:proofErr w:type="spellEnd"/>
      <w:r>
        <w:t xml:space="preserve"> (</w:t>
      </w:r>
      <w:r>
        <w:rPr>
          <w:i/>
          <w:iCs/>
        </w:rPr>
        <w:t xml:space="preserve">Chamelea </w:t>
      </w:r>
      <w:proofErr w:type="spellStart"/>
      <w:r>
        <w:rPr>
          <w:i/>
          <w:iCs/>
        </w:rPr>
        <w:t>gallina</w:t>
      </w:r>
      <w:proofErr w:type="spellEnd"/>
      <w:r>
        <w:t>), or northern quahog (</w:t>
      </w:r>
      <w:r>
        <w:rPr>
          <w:i/>
          <w:iCs/>
        </w:rPr>
        <w:t>Mercenaria mercenaria</w:t>
      </w:r>
      <w:r>
        <w:t xml:space="preserve">) would provide information for 22 harvested and 428 total species in the Veneridae family. </w:t>
      </w:r>
    </w:p>
    <w:p w14:paraId="0DEC77B9" w14:textId="77777777" w:rsidR="00D721A1" w:rsidRDefault="00D721A1">
      <w:pPr>
        <w:rPr>
          <w:highlight w:val="yellow"/>
        </w:rPr>
      </w:pPr>
    </w:p>
    <w:p w14:paraId="43B99C85" w14:textId="77777777" w:rsidR="00D721A1" w:rsidRDefault="007B6925">
      <w:pPr>
        <w:ind w:firstLine="720"/>
        <w:rPr>
          <w:highlight w:val="yellow"/>
        </w:rPr>
      </w:pPr>
      <w:r>
        <w:t xml:space="preserve">Only three of the </w:t>
      </w:r>
      <w:proofErr w:type="gramStart"/>
      <w:r>
        <w:t>top-20</w:t>
      </w:r>
      <w:proofErr w:type="gramEnd"/>
      <w:r>
        <w:t xml:space="preserve"> most harvested marine filter-feeding </w:t>
      </w:r>
      <w:proofErr w:type="spellStart"/>
      <w:r>
        <w:t>mollusc</w:t>
      </w:r>
      <w:proofErr w:type="spellEnd"/>
      <w:r>
        <w:t xml:space="preserve"> species from countries exposed to DSTs have had their DST depuration rates studied (</w:t>
      </w:r>
      <w:r>
        <w:rPr>
          <w:b/>
          <w:bCs/>
        </w:rPr>
        <w:t>Fig. 5C</w:t>
      </w:r>
      <w:r>
        <w:t xml:space="preserve">). Notably, none of the seven most intensely harvested species have had their DST depuration rates examined: Japanese carpet shell, constricted </w:t>
      </w:r>
      <w:proofErr w:type="spellStart"/>
      <w:r>
        <w:t>tagelus</w:t>
      </w:r>
      <w:proofErr w:type="spellEnd"/>
      <w:r>
        <w:t>, Pacific oyster (</w:t>
      </w:r>
      <w:proofErr w:type="spellStart"/>
      <w:r>
        <w:rPr>
          <w:i/>
          <w:iCs/>
        </w:rPr>
        <w:t>Magallana</w:t>
      </w:r>
      <w:proofErr w:type="spellEnd"/>
      <w:r>
        <w:rPr>
          <w:i/>
          <w:iCs/>
        </w:rPr>
        <w:t xml:space="preserve"> gigas</w:t>
      </w:r>
      <w:r>
        <w:t>), Japanese scallop (</w:t>
      </w:r>
      <w:proofErr w:type="spellStart"/>
      <w:r>
        <w:rPr>
          <w:i/>
          <w:iCs/>
        </w:rPr>
        <w:t>Mizuhopecten</w:t>
      </w:r>
      <w:proofErr w:type="spellEnd"/>
      <w:r>
        <w:rPr>
          <w:i/>
          <w:iCs/>
        </w:rPr>
        <w:t xml:space="preserve"> </w:t>
      </w:r>
      <w:proofErr w:type="spellStart"/>
      <w:r>
        <w:rPr>
          <w:i/>
          <w:iCs/>
        </w:rPr>
        <w:t>yessoensis</w:t>
      </w:r>
      <w:proofErr w:type="spellEnd"/>
      <w:r>
        <w:t xml:space="preserve">), blood cockle, Chilean mussel, and </w:t>
      </w:r>
      <w:proofErr w:type="gramStart"/>
      <w:r>
        <w:t>Atlantic sea</w:t>
      </w:r>
      <w:proofErr w:type="gramEnd"/>
      <w:r>
        <w:t xml:space="preserve"> scallop (</w:t>
      </w:r>
      <w:proofErr w:type="spellStart"/>
      <w:r>
        <w:rPr>
          <w:i/>
          <w:iCs/>
        </w:rPr>
        <w:t>Placopecten</w:t>
      </w:r>
      <w:proofErr w:type="spellEnd"/>
      <w:r>
        <w:rPr>
          <w:i/>
          <w:iCs/>
        </w:rPr>
        <w:t xml:space="preserve"> </w:t>
      </w:r>
      <w:proofErr w:type="spellStart"/>
      <w:r>
        <w:rPr>
          <w:i/>
          <w:iCs/>
        </w:rPr>
        <w:t>magellanicus</w:t>
      </w:r>
      <w:proofErr w:type="spellEnd"/>
      <w:r>
        <w:t xml:space="preserve">). DST depuration rates for 2 new orders, 3 new families, </w:t>
      </w:r>
      <w:r>
        <w:t>and 7 new genera could be gained through the evaluation of 14 of the 17 unstudied species (</w:t>
      </w:r>
      <w:r>
        <w:rPr>
          <w:b/>
          <w:bCs/>
        </w:rPr>
        <w:t>Table S4</w:t>
      </w:r>
      <w:r>
        <w:t xml:space="preserve">). </w:t>
      </w:r>
      <w:proofErr w:type="gramStart"/>
      <w:r>
        <w:t>In particular, evaluation</w:t>
      </w:r>
      <w:proofErr w:type="gramEnd"/>
      <w:r>
        <w:t xml:space="preserve"> of blood cockle would provide information for 8 harvested and 360 total species in the </w:t>
      </w:r>
      <w:proofErr w:type="spellStart"/>
      <w:r>
        <w:t>Arcoida</w:t>
      </w:r>
      <w:proofErr w:type="spellEnd"/>
      <w:r>
        <w:t xml:space="preserve"> order. </w:t>
      </w:r>
    </w:p>
    <w:p w14:paraId="42B66984" w14:textId="77777777" w:rsidR="00D721A1" w:rsidRDefault="00D721A1">
      <w:pPr>
        <w:ind w:firstLine="720"/>
        <w:rPr>
          <w:highlight w:val="yellow"/>
        </w:rPr>
      </w:pPr>
    </w:p>
    <w:p w14:paraId="6AFAC691" w14:textId="77777777" w:rsidR="00D721A1" w:rsidRDefault="007B6925">
      <w:pPr>
        <w:ind w:firstLine="720"/>
        <w:rPr>
          <w:highlight w:val="yellow"/>
        </w:rPr>
      </w:pPr>
      <w:r>
        <w:t xml:space="preserve">Only four of the </w:t>
      </w:r>
      <w:proofErr w:type="gramStart"/>
      <w:r>
        <w:t>top-20</w:t>
      </w:r>
      <w:proofErr w:type="gramEnd"/>
      <w:r>
        <w:t xml:space="preserve"> most harvested marine filter-feeding </w:t>
      </w:r>
      <w:proofErr w:type="spellStart"/>
      <w:r>
        <w:t>mollusc</w:t>
      </w:r>
      <w:proofErr w:type="spellEnd"/>
      <w:r>
        <w:t xml:space="preserve"> species from countries exposed to cyanotoxins have had their cyanotoxin depuration rates studied (</w:t>
      </w:r>
      <w:r>
        <w:rPr>
          <w:b/>
          <w:bCs/>
        </w:rPr>
        <w:t>Fig. 5D</w:t>
      </w:r>
      <w:r>
        <w:t xml:space="preserve">). Notably, neither of the two most intensely harvested species have had their cyanotoxin depuration rates examined: Chilean mussel or </w:t>
      </w:r>
      <w:proofErr w:type="gramStart"/>
      <w:r>
        <w:t>Atlantic sea</w:t>
      </w:r>
      <w:proofErr w:type="gramEnd"/>
      <w:r>
        <w:t xml:space="preserve"> scallop. Cyanotoxin depuration rates for 4 new families, and 2 new genera could be gained through the evaluation of 14 of the 16 unstudied species (</w:t>
      </w:r>
      <w:r>
        <w:rPr>
          <w:b/>
          <w:bCs/>
        </w:rPr>
        <w:t>Table S4</w:t>
      </w:r>
      <w:r>
        <w:t xml:space="preserve">). </w:t>
      </w:r>
      <w:proofErr w:type="gramStart"/>
      <w:r>
        <w:t>In particular, evaluation</w:t>
      </w:r>
      <w:proofErr w:type="gramEnd"/>
      <w:r>
        <w:t xml:space="preserve"> of </w:t>
      </w:r>
      <w:proofErr w:type="gramStart"/>
      <w:r>
        <w:t>Atlantic sea</w:t>
      </w:r>
      <w:proofErr w:type="gramEnd"/>
      <w:r>
        <w:t xml:space="preserve"> scallo</w:t>
      </w:r>
      <w:r>
        <w:t>p (</w:t>
      </w:r>
      <w:proofErr w:type="spellStart"/>
      <w:r>
        <w:rPr>
          <w:i/>
          <w:iCs/>
        </w:rPr>
        <w:t>Placopecten</w:t>
      </w:r>
      <w:proofErr w:type="spellEnd"/>
      <w:r>
        <w:rPr>
          <w:i/>
          <w:iCs/>
        </w:rPr>
        <w:t xml:space="preserve"> </w:t>
      </w:r>
      <w:proofErr w:type="spellStart"/>
      <w:r>
        <w:rPr>
          <w:i/>
          <w:iCs/>
        </w:rPr>
        <w:t>magellanicus</w:t>
      </w:r>
      <w:proofErr w:type="spellEnd"/>
      <w:r>
        <w:t>), Patagonian scallop (</w:t>
      </w:r>
      <w:proofErr w:type="spellStart"/>
      <w:r>
        <w:rPr>
          <w:i/>
          <w:iCs/>
        </w:rPr>
        <w:t>Zygochlamys</w:t>
      </w:r>
      <w:proofErr w:type="spellEnd"/>
      <w:r>
        <w:rPr>
          <w:i/>
          <w:iCs/>
        </w:rPr>
        <w:t xml:space="preserve"> </w:t>
      </w:r>
      <w:proofErr w:type="spellStart"/>
      <w:r>
        <w:rPr>
          <w:i/>
          <w:iCs/>
        </w:rPr>
        <w:t>patagonica</w:t>
      </w:r>
      <w:proofErr w:type="spellEnd"/>
      <w:r>
        <w:t>), or king scallop (</w:t>
      </w:r>
      <w:r>
        <w:rPr>
          <w:i/>
          <w:iCs/>
        </w:rPr>
        <w:t>Pecten maximus</w:t>
      </w:r>
      <w:r>
        <w:t xml:space="preserve">) would provide information for 20 harvested and 297 total species in the Pectinidae family. </w:t>
      </w:r>
    </w:p>
    <w:p w14:paraId="31A08BCF" w14:textId="77777777" w:rsidR="00D721A1" w:rsidRDefault="00D721A1">
      <w:pPr>
        <w:ind w:firstLine="720"/>
        <w:rPr>
          <w:highlight w:val="yellow"/>
        </w:rPr>
      </w:pPr>
    </w:p>
    <w:p w14:paraId="772043A9" w14:textId="77777777" w:rsidR="00D721A1" w:rsidRDefault="007B6925">
      <w:pPr>
        <w:ind w:firstLine="720"/>
        <w:rPr>
          <w:highlight w:val="yellow"/>
        </w:rPr>
      </w:pPr>
      <w:r>
        <w:t xml:space="preserve">Only two of the </w:t>
      </w:r>
      <w:proofErr w:type="gramStart"/>
      <w:r>
        <w:t>top-20</w:t>
      </w:r>
      <w:proofErr w:type="gramEnd"/>
      <w:r>
        <w:t xml:space="preserve"> most harvested marine filter-feeding </w:t>
      </w:r>
      <w:proofErr w:type="spellStart"/>
      <w:r>
        <w:t>mollusc</w:t>
      </w:r>
      <w:proofErr w:type="spellEnd"/>
      <w:r>
        <w:t xml:space="preserve"> species from countries exposed to </w:t>
      </w:r>
      <w:proofErr w:type="spellStart"/>
      <w:r>
        <w:t>brevetoxins</w:t>
      </w:r>
      <w:proofErr w:type="spellEnd"/>
      <w:r>
        <w:t xml:space="preserve"> have had their </w:t>
      </w:r>
      <w:proofErr w:type="spellStart"/>
      <w:r>
        <w:t>brevetoxin</w:t>
      </w:r>
      <w:proofErr w:type="spellEnd"/>
      <w:r>
        <w:t xml:space="preserve"> depuration rates studied (</w:t>
      </w:r>
      <w:r>
        <w:rPr>
          <w:b/>
          <w:bCs/>
        </w:rPr>
        <w:t>Fig. 5E</w:t>
      </w:r>
      <w:r>
        <w:t xml:space="preserve">). Notably, none of the six most intensely harvested species have had their </w:t>
      </w:r>
      <w:proofErr w:type="spellStart"/>
      <w:r>
        <w:t>brevetoxin</w:t>
      </w:r>
      <w:proofErr w:type="spellEnd"/>
      <w:r>
        <w:t xml:space="preserve"> depuration rates examined: Japanese carpet shell, constricted </w:t>
      </w:r>
      <w:proofErr w:type="spellStart"/>
      <w:r>
        <w:t>tagelus</w:t>
      </w:r>
      <w:proofErr w:type="spellEnd"/>
      <w:r>
        <w:t xml:space="preserve">, Japanese scallop, blood cockle, Chilean mussel, or Pacific oyster. </w:t>
      </w:r>
      <w:proofErr w:type="spellStart"/>
      <w:r>
        <w:t>Brevetoxin</w:t>
      </w:r>
      <w:proofErr w:type="spellEnd"/>
      <w:r>
        <w:t xml:space="preserve"> depuration rates for 2 new orders, 5 new families, and 5 new genera could be gained through the evaluation of 17 of the</w:t>
      </w:r>
      <w:r>
        <w:t xml:space="preserve"> 18 unstudied species (</w:t>
      </w:r>
      <w:r>
        <w:rPr>
          <w:b/>
          <w:bCs/>
        </w:rPr>
        <w:t>Table S4</w:t>
      </w:r>
      <w:r>
        <w:t xml:space="preserve">). </w:t>
      </w:r>
      <w:proofErr w:type="gramStart"/>
      <w:r>
        <w:t>In particular, evaluation</w:t>
      </w:r>
      <w:proofErr w:type="gramEnd"/>
      <w:r>
        <w:t xml:space="preserve"> of Japanese scallop (</w:t>
      </w:r>
      <w:proofErr w:type="spellStart"/>
      <w:r>
        <w:rPr>
          <w:i/>
          <w:iCs/>
        </w:rPr>
        <w:t>Mizuhopecten</w:t>
      </w:r>
      <w:proofErr w:type="spellEnd"/>
      <w:r>
        <w:rPr>
          <w:i/>
          <w:iCs/>
        </w:rPr>
        <w:t xml:space="preserve"> </w:t>
      </w:r>
      <w:proofErr w:type="spellStart"/>
      <w:r>
        <w:rPr>
          <w:i/>
          <w:iCs/>
        </w:rPr>
        <w:t>yessoensis</w:t>
      </w:r>
      <w:proofErr w:type="spellEnd"/>
      <w:r>
        <w:t xml:space="preserve">), </w:t>
      </w:r>
      <w:proofErr w:type="gramStart"/>
      <w:r>
        <w:t>Atlantic sea</w:t>
      </w:r>
      <w:proofErr w:type="gramEnd"/>
      <w:r>
        <w:t xml:space="preserve"> scallop, king scallop, or queen scallop (</w:t>
      </w:r>
      <w:proofErr w:type="spellStart"/>
      <w:r>
        <w:rPr>
          <w:i/>
          <w:iCs/>
        </w:rPr>
        <w:t>Aequipecten</w:t>
      </w:r>
      <w:proofErr w:type="spellEnd"/>
      <w:r>
        <w:rPr>
          <w:i/>
          <w:iCs/>
        </w:rPr>
        <w:t xml:space="preserve"> </w:t>
      </w:r>
      <w:proofErr w:type="spellStart"/>
      <w:r>
        <w:rPr>
          <w:i/>
          <w:iCs/>
        </w:rPr>
        <w:t>opercularis</w:t>
      </w:r>
      <w:proofErr w:type="spellEnd"/>
      <w:r>
        <w:t>) would provide information for 20 harvested and 297 total species in the Pectinidae family.</w:t>
      </w:r>
    </w:p>
    <w:p w14:paraId="2BD0A4D4" w14:textId="77777777" w:rsidR="00D721A1" w:rsidRDefault="00D721A1">
      <w:pPr>
        <w:ind w:firstLine="720"/>
        <w:rPr>
          <w:highlight w:val="yellow"/>
        </w:rPr>
      </w:pPr>
    </w:p>
    <w:p w14:paraId="7E502B5C" w14:textId="77777777" w:rsidR="00D721A1" w:rsidRDefault="007B6925">
      <w:pPr>
        <w:ind w:firstLine="720"/>
      </w:pPr>
      <w:r>
        <w:t xml:space="preserve">Only one of the </w:t>
      </w:r>
      <w:proofErr w:type="gramStart"/>
      <w:r>
        <w:t>top-20</w:t>
      </w:r>
      <w:proofErr w:type="gramEnd"/>
      <w:r>
        <w:t xml:space="preserve"> most harvested marine filter-feeding </w:t>
      </w:r>
      <w:proofErr w:type="spellStart"/>
      <w:r>
        <w:t>mollusc</w:t>
      </w:r>
      <w:proofErr w:type="spellEnd"/>
      <w:r>
        <w:t xml:space="preserve"> species from countries exposed to </w:t>
      </w:r>
      <w:proofErr w:type="spellStart"/>
      <w:r>
        <w:t>azaspiracids</w:t>
      </w:r>
      <w:proofErr w:type="spellEnd"/>
      <w:r>
        <w:t xml:space="preserve"> have had their </w:t>
      </w:r>
      <w:proofErr w:type="spellStart"/>
      <w:r>
        <w:t>azaspiracid</w:t>
      </w:r>
      <w:proofErr w:type="spellEnd"/>
      <w:r>
        <w:t xml:space="preserve"> depuration rates studied (</w:t>
      </w:r>
      <w:r>
        <w:rPr>
          <w:b/>
          <w:bCs/>
        </w:rPr>
        <w:t>Fig. 5F</w:t>
      </w:r>
      <w:r>
        <w:t xml:space="preserve">). </w:t>
      </w:r>
      <w:r>
        <w:lastRenderedPageBreak/>
        <w:t xml:space="preserve">Notably, none of the seven most intensely harvested species have had their </w:t>
      </w:r>
      <w:proofErr w:type="spellStart"/>
      <w:r>
        <w:t>azaspiracid</w:t>
      </w:r>
      <w:proofErr w:type="spellEnd"/>
      <w:r>
        <w:t xml:space="preserve"> depuration rates examined: Japanese carpet shell, constricted </w:t>
      </w:r>
      <w:proofErr w:type="spellStart"/>
      <w:r>
        <w:t>tagelus</w:t>
      </w:r>
      <w:proofErr w:type="spellEnd"/>
      <w:r>
        <w:t xml:space="preserve">, blood cockle, </w:t>
      </w:r>
      <w:proofErr w:type="spellStart"/>
      <w:r>
        <w:t>greenshell</w:t>
      </w:r>
      <w:proofErr w:type="spellEnd"/>
      <w:r>
        <w:t xml:space="preserve"> mussel (</w:t>
      </w:r>
      <w:r>
        <w:rPr>
          <w:i/>
          <w:iCs/>
        </w:rPr>
        <w:t>Perna canaliculus</w:t>
      </w:r>
      <w:r>
        <w:t>), Mediterranean mussel (</w:t>
      </w:r>
      <w:r>
        <w:rPr>
          <w:i/>
          <w:iCs/>
        </w:rPr>
        <w:t xml:space="preserve">Mytilus </w:t>
      </w:r>
      <w:proofErr w:type="spellStart"/>
      <w:r>
        <w:rPr>
          <w:i/>
          <w:iCs/>
        </w:rPr>
        <w:t>galloprovincialis</w:t>
      </w:r>
      <w:proofErr w:type="spellEnd"/>
      <w:r>
        <w:t>), Peruvian calico scallop (</w:t>
      </w:r>
      <w:proofErr w:type="spellStart"/>
      <w:r>
        <w:rPr>
          <w:i/>
          <w:iCs/>
        </w:rPr>
        <w:t>Argopecten</w:t>
      </w:r>
      <w:proofErr w:type="spellEnd"/>
      <w:r>
        <w:rPr>
          <w:i/>
          <w:iCs/>
        </w:rPr>
        <w:t xml:space="preserve"> </w:t>
      </w:r>
      <w:proofErr w:type="spellStart"/>
      <w:r>
        <w:rPr>
          <w:i/>
          <w:iCs/>
        </w:rPr>
        <w:t>purpuratus</w:t>
      </w:r>
      <w:proofErr w:type="spellEnd"/>
      <w:r>
        <w:t>), or Patagonian scallop (</w:t>
      </w:r>
      <w:proofErr w:type="spellStart"/>
      <w:r>
        <w:rPr>
          <w:i/>
          <w:iCs/>
        </w:rPr>
        <w:t>Zygochlamys</w:t>
      </w:r>
      <w:proofErr w:type="spellEnd"/>
      <w:r>
        <w:rPr>
          <w:i/>
          <w:iCs/>
        </w:rPr>
        <w:t xml:space="preserve"> </w:t>
      </w:r>
      <w:proofErr w:type="spellStart"/>
      <w:r>
        <w:rPr>
          <w:i/>
          <w:iCs/>
        </w:rPr>
        <w:t>patag</w:t>
      </w:r>
      <w:r>
        <w:rPr>
          <w:i/>
          <w:iCs/>
        </w:rPr>
        <w:t>onica</w:t>
      </w:r>
      <w:proofErr w:type="spellEnd"/>
      <w:r>
        <w:t xml:space="preserve">). </w:t>
      </w:r>
      <w:proofErr w:type="spellStart"/>
      <w:r>
        <w:t>Azaspiracid</w:t>
      </w:r>
      <w:proofErr w:type="spellEnd"/>
      <w:r>
        <w:t xml:space="preserve"> depuration rates for 4 new orders and 2 new genera could be gained through the evaluation of 17 of the 19 unstudied species (</w:t>
      </w:r>
      <w:r>
        <w:rPr>
          <w:b/>
          <w:bCs/>
        </w:rPr>
        <w:t>Table S4</w:t>
      </w:r>
      <w:r>
        <w:t xml:space="preserve">). </w:t>
      </w:r>
      <w:proofErr w:type="gramStart"/>
      <w:r>
        <w:t>In particular, evaluation</w:t>
      </w:r>
      <w:proofErr w:type="gramEnd"/>
      <w:r>
        <w:t xml:space="preserve"> of Japanese carpet shell, constricted </w:t>
      </w:r>
      <w:proofErr w:type="spellStart"/>
      <w:r>
        <w:t>tagelus</w:t>
      </w:r>
      <w:proofErr w:type="spellEnd"/>
      <w:r>
        <w:t xml:space="preserve">, striped </w:t>
      </w:r>
      <w:proofErr w:type="spellStart"/>
      <w:r>
        <w:t>venus</w:t>
      </w:r>
      <w:proofErr w:type="spellEnd"/>
      <w:r>
        <w:t>, common cockle (</w:t>
      </w:r>
      <w:proofErr w:type="spellStart"/>
      <w:r>
        <w:rPr>
          <w:i/>
          <w:iCs/>
        </w:rPr>
        <w:t>Cerastoderma</w:t>
      </w:r>
      <w:proofErr w:type="spellEnd"/>
      <w:r>
        <w:rPr>
          <w:i/>
          <w:iCs/>
        </w:rPr>
        <w:t xml:space="preserve"> </w:t>
      </w:r>
      <w:proofErr w:type="spellStart"/>
      <w:r>
        <w:rPr>
          <w:i/>
          <w:iCs/>
        </w:rPr>
        <w:t>edule</w:t>
      </w:r>
      <w:proofErr w:type="spellEnd"/>
      <w:r>
        <w:t>), grooved carpet shell (</w:t>
      </w:r>
      <w:proofErr w:type="spellStart"/>
      <w:r>
        <w:rPr>
          <w:i/>
          <w:iCs/>
        </w:rPr>
        <w:t>Ruditapes</w:t>
      </w:r>
      <w:proofErr w:type="spellEnd"/>
      <w:r>
        <w:rPr>
          <w:i/>
          <w:iCs/>
        </w:rPr>
        <w:t xml:space="preserve"> </w:t>
      </w:r>
      <w:proofErr w:type="spellStart"/>
      <w:r>
        <w:rPr>
          <w:i/>
          <w:iCs/>
        </w:rPr>
        <w:t>decussatus</w:t>
      </w:r>
      <w:proofErr w:type="spellEnd"/>
      <w:r>
        <w:t xml:space="preserve">), triangular </w:t>
      </w:r>
      <w:proofErr w:type="spellStart"/>
      <w:r>
        <w:t>tivela</w:t>
      </w:r>
      <w:proofErr w:type="spellEnd"/>
      <w:r>
        <w:t xml:space="preserve"> (</w:t>
      </w:r>
      <w:proofErr w:type="spellStart"/>
      <w:r>
        <w:rPr>
          <w:i/>
          <w:iCs/>
        </w:rPr>
        <w:t>Tivela</w:t>
      </w:r>
      <w:proofErr w:type="spellEnd"/>
      <w:r>
        <w:rPr>
          <w:i/>
          <w:iCs/>
        </w:rPr>
        <w:t xml:space="preserve"> </w:t>
      </w:r>
      <w:proofErr w:type="spellStart"/>
      <w:r>
        <w:rPr>
          <w:i/>
          <w:iCs/>
        </w:rPr>
        <w:t>mactroides</w:t>
      </w:r>
      <w:proofErr w:type="spellEnd"/>
      <w:r>
        <w:t xml:space="preserve">), or smooth </w:t>
      </w:r>
      <w:proofErr w:type="spellStart"/>
      <w:r>
        <w:t>callista</w:t>
      </w:r>
      <w:proofErr w:type="spellEnd"/>
      <w:r>
        <w:t xml:space="preserve"> (</w:t>
      </w:r>
      <w:r>
        <w:rPr>
          <w:i/>
          <w:iCs/>
        </w:rPr>
        <w:t xml:space="preserve">Callista </w:t>
      </w:r>
      <w:proofErr w:type="spellStart"/>
      <w:r>
        <w:rPr>
          <w:i/>
          <w:iCs/>
        </w:rPr>
        <w:t>chione</w:t>
      </w:r>
      <w:proofErr w:type="spellEnd"/>
      <w:r>
        <w:t xml:space="preserve">) would provide information for 58 harvested and 2549 total species in the </w:t>
      </w:r>
      <w:proofErr w:type="spellStart"/>
      <w:r>
        <w:t>Veneroida</w:t>
      </w:r>
      <w:proofErr w:type="spellEnd"/>
      <w:r>
        <w:t xml:space="preserve"> order.</w:t>
      </w:r>
    </w:p>
    <w:p w14:paraId="649C5A29" w14:textId="77777777" w:rsidR="00D721A1" w:rsidRDefault="00D721A1">
      <w:pPr>
        <w:ind w:firstLine="720"/>
        <w:rPr>
          <w:highlight w:val="yellow"/>
        </w:rPr>
      </w:pPr>
    </w:p>
    <w:p w14:paraId="5D3BCCE8" w14:textId="77777777" w:rsidR="00D721A1" w:rsidRDefault="007B6925">
      <w:pPr>
        <w:ind w:firstLine="720"/>
      </w:pPr>
      <w:r>
        <w:t xml:space="preserve">None of the </w:t>
      </w:r>
      <w:proofErr w:type="gramStart"/>
      <w:r>
        <w:t>top-20</w:t>
      </w:r>
      <w:proofErr w:type="gramEnd"/>
      <w:r>
        <w:t xml:space="preserve"> most harvested large, predatory, reef-associated finfish from countries exposed to ciguatera have had their ciguatera depuration rates studied (</w:t>
      </w:r>
      <w:r>
        <w:rPr>
          <w:b/>
          <w:bCs/>
        </w:rPr>
        <w:t>Fig. S9</w:t>
      </w:r>
      <w:r>
        <w:t>). Ciguatera depuration rates have only been quantified for minor fisheries species. Pinfish (</w:t>
      </w:r>
      <w:r>
        <w:rPr>
          <w:i/>
          <w:iCs/>
        </w:rPr>
        <w:t xml:space="preserve">Lagodon </w:t>
      </w:r>
      <w:proofErr w:type="spellStart"/>
      <w:r>
        <w:rPr>
          <w:i/>
          <w:iCs/>
        </w:rPr>
        <w:t>rhomboides</w:t>
      </w:r>
      <w:proofErr w:type="spellEnd"/>
      <w:r>
        <w:t xml:space="preserve">) </w:t>
      </w:r>
      <w:hyperlink r:id="rId107">
        <w:r w:rsidR="00D721A1">
          <w:t>(Bennett and Robertson, 2021)</w:t>
        </w:r>
      </w:hyperlink>
      <w:r>
        <w:t>, orange-spotted grouper (</w:t>
      </w:r>
      <w:r>
        <w:rPr>
          <w:i/>
          <w:iCs/>
        </w:rPr>
        <w:t xml:space="preserve">Epinephelus </w:t>
      </w:r>
      <w:proofErr w:type="spellStart"/>
      <w:r>
        <w:rPr>
          <w:i/>
          <w:iCs/>
        </w:rPr>
        <w:t>coioides</w:t>
      </w:r>
      <w:proofErr w:type="spellEnd"/>
      <w:r>
        <w:t xml:space="preserve">) </w:t>
      </w:r>
      <w:hyperlink r:id="rId108">
        <w:r w:rsidR="00D721A1">
          <w:t>(Li et al., 2020)</w:t>
        </w:r>
      </w:hyperlink>
      <w:r>
        <w:t>, and lionfish (</w:t>
      </w:r>
      <w:r>
        <w:rPr>
          <w:i/>
          <w:iCs/>
        </w:rPr>
        <w:t>Pterois volitans</w:t>
      </w:r>
      <w:r>
        <w:t xml:space="preserve">) </w:t>
      </w:r>
      <w:hyperlink r:id="rId109">
        <w:r w:rsidR="00D721A1">
          <w:t>(Leite et al., 2021)</w:t>
        </w:r>
      </w:hyperlink>
      <w:r>
        <w:t xml:space="preserve"> have had depuration rates measured but are the 105</w:t>
      </w:r>
      <w:r>
        <w:rPr>
          <w:vertAlign w:val="superscript"/>
        </w:rPr>
        <w:t>th</w:t>
      </w:r>
      <w:r>
        <w:t>, 118</w:t>
      </w:r>
      <w:r>
        <w:rPr>
          <w:vertAlign w:val="superscript"/>
        </w:rPr>
        <w:t>th</w:t>
      </w:r>
      <w:r>
        <w:t>, and 141</w:t>
      </w:r>
      <w:r>
        <w:rPr>
          <w:vertAlign w:val="superscript"/>
        </w:rPr>
        <w:t>th</w:t>
      </w:r>
      <w:r>
        <w:t xml:space="preserve"> most important large, predatory, reef-associated fisheries species occurring in countries where ciguatera is known to occur.</w:t>
      </w:r>
    </w:p>
    <w:p w14:paraId="5A30BD57" w14:textId="77777777" w:rsidR="00D721A1" w:rsidRDefault="007B6925">
      <w:pPr>
        <w:pStyle w:val="Heading3"/>
      </w:pPr>
      <w:bookmarkStart w:id="160" w:name="_z2slbk395e8g" w:colFirst="0" w:colLast="0"/>
      <w:bookmarkEnd w:id="160"/>
      <w:r>
        <w:t>3.3 Phylogenetic meta-analysis</w:t>
      </w:r>
    </w:p>
    <w:p w14:paraId="1ADCA360" w14:textId="77777777" w:rsidR="00D721A1" w:rsidRDefault="007B6925">
      <w:r>
        <w:rPr>
          <w:color w:val="FF0000"/>
        </w:rPr>
        <w:tab/>
      </w:r>
      <w:r>
        <w:t>All four models exhibited good convergence (R̂ &lt; 1.01, no divergent transitions) and passed posterior predictive checks (</w:t>
      </w:r>
      <w:r>
        <w:rPr>
          <w:b/>
          <w:bCs/>
        </w:rPr>
        <w:t>Figure S10</w:t>
      </w:r>
      <w:r>
        <w:t xml:space="preserve">). The models with taxonomic random effects significantly outperformed the model with only life history, location, and tissue fixed effects (ΔELPD &gt; 28; </w:t>
      </w:r>
      <w:r>
        <w:rPr>
          <w:b/>
          <w:bCs/>
        </w:rPr>
        <w:t>Table S5</w:t>
      </w:r>
      <w:r>
        <w:t>). The models with taxonomic random effects exhibited similar performance with the greatest statistical support for the taxonomically random effects model (ELPD=-219.1, R</w:t>
      </w:r>
      <w:r>
        <w:rPr>
          <w:vertAlign w:val="superscript"/>
        </w:rPr>
        <w:t>2</w:t>
      </w:r>
      <w:r>
        <w:t>=0.71) followed by the non-phylogenetic random ef</w:t>
      </w:r>
      <w:r>
        <w:t>fects model (ΔELPD=2.4, ΔELPD-SE=0.5, ΔR</w:t>
      </w:r>
      <w:r>
        <w:rPr>
          <w:vertAlign w:val="superscript"/>
        </w:rPr>
        <w:t>2</w:t>
      </w:r>
      <w:r>
        <w:t>=0.01) then the phylogenetic random effects model (ΔELPD=4.3, ΔELPD-SE=0.3, ΔR</w:t>
      </w:r>
      <w:r>
        <w:rPr>
          <w:vertAlign w:val="superscript"/>
        </w:rPr>
        <w:t>2</w:t>
      </w:r>
      <w:r>
        <w:t xml:space="preserve">=0.02). The taxonomic random effects model was therefore selected as the best performing model. </w:t>
      </w:r>
    </w:p>
    <w:p w14:paraId="1D745B84" w14:textId="77777777" w:rsidR="00D721A1" w:rsidRDefault="00D721A1"/>
    <w:p w14:paraId="13E78EED" w14:textId="77777777" w:rsidR="00D721A1" w:rsidRDefault="007B6925">
      <w:r>
        <w:tab/>
        <w:t>The taxonomic random effects model estimated that depuration rates are significantly slower (smaller) in the field relative to the lab (</w:t>
      </w:r>
      <w:r>
        <w:rPr>
          <w:b/>
          <w:bCs/>
        </w:rPr>
        <w:t>Fig. 6A; Fig. S11A</w:t>
      </w:r>
      <w:r>
        <w:t>). On average, field depuration rates are 3 times slower than lab depuration rates. The model estimated non-significant impacts of the three life history variables effects variables, which exhibited a mixture of non-significant positive (growth rate) and negative (maximum length, preferred temperature) effects. The model estimated significant differences in PST depuration rates among bivalve tissues with the hepatopancreas and soft tissues exhibiting faster depuration rates than other tiss</w:t>
      </w:r>
      <w:r>
        <w:t xml:space="preserve">ues. The conditional effects of the fixed effects variable, which estimate the depuration rate with all other effects estimated at their average, are shown in </w:t>
      </w:r>
      <w:r>
        <w:rPr>
          <w:b/>
          <w:bCs/>
        </w:rPr>
        <w:t>Fig. S11</w:t>
      </w:r>
      <w:r>
        <w:t xml:space="preserve">. The greater statistical support for this model over the “fixed effects only” model indicates a significant impact of taxonomy on depuration rates with the relative impacts of taxonomy on depuration rates illustrated in </w:t>
      </w:r>
      <w:r>
        <w:rPr>
          <w:b/>
          <w:bCs/>
        </w:rPr>
        <w:t>Fig. 6B</w:t>
      </w:r>
      <w:r>
        <w:t>. The greater support of this model over the phylogenetic model suggests that, based on the current data, while depur</w:t>
      </w:r>
      <w:r>
        <w:t>ation rates vary by clade, they do not vary based on the relatedness of clades (</w:t>
      </w:r>
      <w:r>
        <w:rPr>
          <w:b/>
          <w:bCs/>
        </w:rPr>
        <w:t>Table S5</w:t>
      </w:r>
      <w:r>
        <w:t>).</w:t>
      </w:r>
    </w:p>
    <w:p w14:paraId="3562E7E0" w14:textId="77777777" w:rsidR="00D721A1" w:rsidRDefault="00D721A1"/>
    <w:p w14:paraId="2E6644AF" w14:textId="638CE1EB" w:rsidR="00D721A1" w:rsidRDefault="007B6925">
      <w:r>
        <w:lastRenderedPageBreak/>
        <w:tab/>
        <w:t>The field-based PST depuration rates for species included in model fitting were estimated to vary from 0.0009 day</w:t>
      </w:r>
      <w:r>
        <w:rPr>
          <w:vertAlign w:val="superscript"/>
        </w:rPr>
        <w:t>-1</w:t>
      </w:r>
      <w:r>
        <w:t xml:space="preserve"> for smooth clam (</w:t>
      </w:r>
      <w:r>
        <w:rPr>
          <w:i/>
          <w:iCs/>
        </w:rPr>
        <w:t xml:space="preserve">Callista </w:t>
      </w:r>
      <w:proofErr w:type="spellStart"/>
      <w:r>
        <w:rPr>
          <w:i/>
          <w:iCs/>
        </w:rPr>
        <w:t>chione</w:t>
      </w:r>
      <w:proofErr w:type="spellEnd"/>
      <w:r>
        <w:t>) to 0.20 day</w:t>
      </w:r>
      <w:r>
        <w:rPr>
          <w:vertAlign w:val="superscript"/>
        </w:rPr>
        <w:t>-1</w:t>
      </w:r>
      <w:r>
        <w:t xml:space="preserve"> for noble scallop (</w:t>
      </w:r>
      <w:proofErr w:type="spellStart"/>
      <w:r>
        <w:rPr>
          <w:i/>
          <w:iCs/>
        </w:rPr>
        <w:t>Mimachlamys</w:t>
      </w:r>
      <w:proofErr w:type="spellEnd"/>
      <w:r>
        <w:rPr>
          <w:i/>
          <w:iCs/>
        </w:rPr>
        <w:t xml:space="preserve"> </w:t>
      </w:r>
      <w:proofErr w:type="spellStart"/>
      <w:r>
        <w:rPr>
          <w:i/>
          <w:iCs/>
        </w:rPr>
        <w:t>crassicostata</w:t>
      </w:r>
      <w:proofErr w:type="spellEnd"/>
      <w:r>
        <w:t>) (</w:t>
      </w:r>
      <w:r>
        <w:rPr>
          <w:b/>
          <w:bCs/>
        </w:rPr>
        <w:t>Fig. 7; Table S6</w:t>
      </w:r>
      <w:r>
        <w:t>). The field-based PST depuration rates for all harvested bivalves were estimated to vary from 0.0009 day</w:t>
      </w:r>
      <w:r>
        <w:rPr>
          <w:vertAlign w:val="superscript"/>
        </w:rPr>
        <w:t>-1</w:t>
      </w:r>
      <w:r>
        <w:t xml:space="preserve"> for smooth clam to 1.94 day</w:t>
      </w:r>
      <w:r>
        <w:rPr>
          <w:vertAlign w:val="superscript"/>
        </w:rPr>
        <w:t>-1</w:t>
      </w:r>
      <w:r>
        <w:t xml:space="preserve"> for Pacific calico scallop (</w:t>
      </w:r>
      <w:proofErr w:type="spellStart"/>
      <w:r>
        <w:rPr>
          <w:i/>
          <w:iCs/>
        </w:rPr>
        <w:t>Argopecten</w:t>
      </w:r>
      <w:proofErr w:type="spellEnd"/>
      <w:r>
        <w:rPr>
          <w:i/>
          <w:iCs/>
        </w:rPr>
        <w:t xml:space="preserve"> </w:t>
      </w:r>
      <w:proofErr w:type="spellStart"/>
      <w:r>
        <w:rPr>
          <w:i/>
          <w:iCs/>
        </w:rPr>
        <w:t>ventricosus</w:t>
      </w:r>
      <w:proofErr w:type="spellEnd"/>
      <w:r>
        <w:t>) (</w:t>
      </w:r>
      <w:r>
        <w:rPr>
          <w:b/>
          <w:bCs/>
        </w:rPr>
        <w:t>Fig. 8; Table S7</w:t>
      </w:r>
      <w:r>
        <w:t>), after excluding exceptionally high and uncertain estimated depuration rates for giant clam (</w:t>
      </w:r>
      <w:r>
        <w:rPr>
          <w:i/>
          <w:iCs/>
        </w:rPr>
        <w:t>Tridacna gigas</w:t>
      </w:r>
      <w:r>
        <w:t>) and mangrove cupped oyster (</w:t>
      </w:r>
      <w:r>
        <w:rPr>
          <w:i/>
          <w:iCs/>
        </w:rPr>
        <w:t xml:space="preserve">Crassostrea </w:t>
      </w:r>
      <w:proofErr w:type="spellStart"/>
      <w:r>
        <w:rPr>
          <w:i/>
          <w:iCs/>
        </w:rPr>
        <w:t>rhizophorae</w:t>
      </w:r>
      <w:proofErr w:type="spellEnd"/>
      <w:r>
        <w:t>). Giant clam (91.5 day</w:t>
      </w:r>
      <w:r>
        <w:rPr>
          <w:vertAlign w:val="superscript"/>
        </w:rPr>
        <w:t>-1</w:t>
      </w:r>
      <w:r>
        <w:t>) and mangrove copper oyster (16.7 day</w:t>
      </w:r>
      <w:r>
        <w:rPr>
          <w:vertAlign w:val="superscript"/>
        </w:rPr>
        <w:t>-1</w:t>
      </w:r>
      <w:r>
        <w:t xml:space="preserve">) exhibited high depuration rates </w:t>
      </w:r>
      <w:del w:id="161" w:author="Chris Free" w:date="2025-12-10T21:29:00Z" w16du:dateUtc="2025-12-11T05:29:00Z">
        <w:r w:rsidDel="0074513B">
          <w:delText>as a result of</w:delText>
        </w:r>
      </w:del>
      <w:ins w:id="162" w:author="Chris Free" w:date="2025-12-10T21:29:00Z" w16du:dateUtc="2025-12-11T05:29:00Z">
        <w:r w:rsidR="0074513B">
          <w:t>because of</w:t>
        </w:r>
      </w:ins>
      <w:r>
        <w:t xml:space="preserve"> their exceptionally</w:t>
      </w:r>
      <w:r>
        <w:t xml:space="preserve"> large maximum size (137 cm) and fast growth rate (2.8 yr</w:t>
      </w:r>
      <w:r>
        <w:rPr>
          <w:vertAlign w:val="superscript"/>
        </w:rPr>
        <w:t>-1</w:t>
      </w:r>
      <w:r>
        <w:t xml:space="preserve">), respectively. Because no species in the </w:t>
      </w:r>
      <w:proofErr w:type="spellStart"/>
      <w:r>
        <w:t>Arcida</w:t>
      </w:r>
      <w:proofErr w:type="spellEnd"/>
      <w:r>
        <w:t xml:space="preserve"> or </w:t>
      </w:r>
      <w:proofErr w:type="spellStart"/>
      <w:r>
        <w:t>Liminda</w:t>
      </w:r>
      <w:proofErr w:type="spellEnd"/>
      <w:r>
        <w:t xml:space="preserve"> order were available in the training dataset, predictions for species in this order are not informed by taxonomic information. The lab- and field-based depuration rates predicted for harvested marine bivalves are provided in </w:t>
      </w:r>
      <w:r>
        <w:rPr>
          <w:b/>
          <w:bCs/>
        </w:rPr>
        <w:t>Table S7</w:t>
      </w:r>
      <w:r>
        <w:t>.</w:t>
      </w:r>
    </w:p>
    <w:p w14:paraId="2465ABEB" w14:textId="77777777" w:rsidR="00D721A1" w:rsidRDefault="007B6925">
      <w:pPr>
        <w:pStyle w:val="Heading2"/>
      </w:pPr>
      <w:bookmarkStart w:id="163" w:name="_r288v1o3og09" w:colFirst="0" w:colLast="0"/>
      <w:bookmarkEnd w:id="163"/>
      <w:r>
        <w:t>4. Discussion</w:t>
      </w:r>
    </w:p>
    <w:p w14:paraId="6B810EA4" w14:textId="67151518" w:rsidR="00D721A1" w:rsidRDefault="007B6925">
      <w:r>
        <w:rPr>
          <w:b/>
          <w:bCs/>
        </w:rPr>
        <w:tab/>
      </w:r>
      <w:r>
        <w:t xml:space="preserve">Ensuring the safety of marine seafood is a daunting task. An estimated ~200 taxa produce biotoxins that accumulate in marine food webs and threaten public health </w:t>
      </w:r>
      <w:hyperlink r:id="rId110">
        <w:r w:rsidR="00D721A1">
          <w:t>(Lundholm et al., 2009)</w:t>
        </w:r>
      </w:hyperlink>
      <w:r>
        <w:t xml:space="preserve">. These taxa produce a diverse range of toxins, which require independent chemical </w:t>
      </w:r>
      <w:del w:id="164" w:author="Chris Free" w:date="2025-12-11T13:37:00Z" w16du:dateUtc="2025-12-11T21:37:00Z">
        <w:r w:rsidDel="00F17431">
          <w:delText xml:space="preserve">tests </w:delText>
        </w:r>
      </w:del>
      <w:ins w:id="165" w:author="Chris Free" w:date="2025-12-11T13:37:00Z" w16du:dateUtc="2025-12-11T21:37:00Z">
        <w:r w:rsidR="00F17431">
          <w:t>assays</w:t>
        </w:r>
        <w:r w:rsidR="00F17431">
          <w:t xml:space="preserve"> </w:t>
        </w:r>
      </w:ins>
      <w:r>
        <w:t xml:space="preserve">to detect and monitor </w:t>
      </w:r>
      <w:hyperlink r:id="rId111">
        <w:r w:rsidR="00D721A1">
          <w:t>(</w:t>
        </w:r>
        <w:proofErr w:type="spellStart"/>
        <w:r w:rsidR="00D721A1">
          <w:t>Hallegraeff</w:t>
        </w:r>
        <w:proofErr w:type="spellEnd"/>
        <w:r w:rsidR="00D721A1">
          <w:t xml:space="preserve"> et al., 2004)</w:t>
        </w:r>
      </w:hyperlink>
      <w:r>
        <w:t xml:space="preserve">. With over </w:t>
      </w:r>
      <w:r>
        <w:rPr>
          <w:highlight w:val="yellow"/>
        </w:rPr>
        <w:t>3,000</w:t>
      </w:r>
      <w:r>
        <w:t xml:space="preserve"> species of marine fish and invertebrates harvested by commercial fisheries and aquaculture along hundreds of thousands of kilometers of coastline </w:t>
      </w:r>
      <w:hyperlink r:id="rId112">
        <w:r w:rsidR="00D721A1">
          <w:t>(FAO, 2024)</w:t>
        </w:r>
      </w:hyperlink>
      <w:r>
        <w:t>, it is impossible for biotoxin monitoring to cover all species, toxins, and locations. Thus, managers need every tool in the toolbox to design cost-effective biotoxin monitoring programs that protect public health while also limiting closures to commercially, recreationally, and culturally important coastal food systems.</w:t>
      </w:r>
    </w:p>
    <w:p w14:paraId="511B933A" w14:textId="77777777" w:rsidR="00D721A1" w:rsidRDefault="00D721A1"/>
    <w:p w14:paraId="29EBF668" w14:textId="77777777" w:rsidR="00D721A1" w:rsidRDefault="007B6925">
      <w:pPr>
        <w:rPr>
          <w:b/>
          <w:bCs/>
        </w:rPr>
      </w:pPr>
      <w:r>
        <w:tab/>
        <w:t>Forecasting depuration timelines using depuration rates offers one such tool. With knowledge of how quickly a species eliminates toxins, managers can predict when toxicity will fall to levels deemed safe for human consumption. This information is valuable for several reasons. First, it provides seafood businesses with predictions of how long production is likely to be delayed, which can empower adaptive business decisions. For example, during long delays, harvesters may decide to pivot to new species, fish</w:t>
      </w:r>
      <w:r>
        <w:t xml:space="preserve">ing grounds, or even alternative livelihoods </w:t>
      </w:r>
      <w:hyperlink r:id="rId113">
        <w:r w:rsidR="00D721A1">
          <w:t>(Moore et al., 2020)</w:t>
        </w:r>
      </w:hyperlink>
      <w:r>
        <w:t xml:space="preserve">. Second, such predictions could help managers decide whether to close fisheries, which could be preferred during short depuration timelines, or let them operate under an “evisceration order” that requires the removal of toxic viscera before sale, which can lower product value </w:t>
      </w:r>
      <w:hyperlink r:id="rId114">
        <w:r w:rsidR="00D721A1">
          <w:t>(Hackett et al., 2003)</w:t>
        </w:r>
      </w:hyperlink>
      <w:r>
        <w:t xml:space="preserve">, but may be preferable to closures during long depuration timelines. Finally, as described in the introduction, such predictions could be used to improve the efficiency of biotoxin monitoring </w:t>
      </w:r>
      <w:hyperlink r:id="rId115">
        <w:r w:rsidR="00D721A1">
          <w:t>(Blanco, 2009)</w:t>
        </w:r>
      </w:hyperlink>
      <w:r>
        <w:t xml:space="preserve">. Eliminating unnecessary tests would free up limited resources to allow monitoring of more sites or species, which has large economic and public health benefits. Monitoring more sites increases the resolution of biotoxin management and could lead to less restrictive fisheries closures </w:t>
      </w:r>
      <w:hyperlink r:id="rId116">
        <w:r w:rsidR="00D721A1">
          <w:t>(Free et al., 2022)</w:t>
        </w:r>
      </w:hyperlink>
      <w:r>
        <w:t xml:space="preserve"> while monitoring previously unmonitored species could more fully protect public health </w:t>
      </w:r>
      <w:hyperlink r:id="rId117">
        <w:r w:rsidR="00D721A1">
          <w:t>(Costa et al., 2017)</w:t>
        </w:r>
      </w:hyperlink>
      <w:r>
        <w:t>.</w:t>
      </w:r>
    </w:p>
    <w:p w14:paraId="5C58C18E" w14:textId="77777777" w:rsidR="00D721A1" w:rsidRDefault="00D721A1">
      <w:pPr>
        <w:rPr>
          <w:b/>
          <w:bCs/>
          <w:color w:val="0000FF"/>
        </w:rPr>
      </w:pPr>
    </w:p>
    <w:p w14:paraId="54065341" w14:textId="09D90FE2" w:rsidR="00D721A1" w:rsidRDefault="007B6925">
      <w:r>
        <w:rPr>
          <w:color w:val="0000FF"/>
        </w:rPr>
        <w:tab/>
      </w:r>
      <w:r>
        <w:t xml:space="preserve">Our results show that depuration is slower in the field than in the lab, which has important implications for the application of lab-based depuration rates in natural settings. While </w:t>
      </w:r>
      <w:r>
        <w:lastRenderedPageBreak/>
        <w:t xml:space="preserve">lab studies quantify depuration rates while organisms are either staved or fed a non-toxic diet, field studies quantify depuration while organisms continue </w:t>
      </w:r>
      <w:ins w:id="166" w:author="Chris Free" w:date="2025-12-11T13:40:00Z" w16du:dateUtc="2025-12-11T21:40:00Z">
        <w:r w:rsidR="00F17431">
          <w:t xml:space="preserve">the </w:t>
        </w:r>
      </w:ins>
      <w:r>
        <w:t>uptake of biotoxin</w:t>
      </w:r>
      <w:ins w:id="167" w:author="Chris Free" w:date="2025-12-11T13:40:00Z" w16du:dateUtc="2025-12-11T21:40:00Z">
        <w:r w:rsidR="00F17431">
          <w:t>s</w:t>
        </w:r>
      </w:ins>
      <w:r>
        <w:t xml:space="preserve"> from dwindling blooms </w:t>
      </w:r>
      <w:hyperlink r:id="rId118">
        <w:r w:rsidR="00D721A1">
          <w:t>(Rourke et al., 2021)</w:t>
        </w:r>
      </w:hyperlink>
      <w:r>
        <w:t xml:space="preserve">, residual biotoxins in the food web </w:t>
      </w:r>
      <w:hyperlink r:id="rId119">
        <w:r w:rsidR="00D721A1">
          <w:t>(Yang et al., 2016)</w:t>
        </w:r>
      </w:hyperlink>
      <w:r>
        <w:t xml:space="preserve">, or dormant benthic cysts, which can be directly consumed by detritivores or </w:t>
      </w:r>
      <w:proofErr w:type="spellStart"/>
      <w:r>
        <w:t>planktivores</w:t>
      </w:r>
      <w:proofErr w:type="spellEnd"/>
      <w:r>
        <w:t xml:space="preserve"> if resuspended </w:t>
      </w:r>
      <w:hyperlink r:id="rId120">
        <w:r w:rsidR="00D721A1">
          <w:t>(Persson et al., 2006)</w:t>
        </w:r>
      </w:hyperlink>
      <w:r>
        <w:t>. This means that depuration timelines projected using lab-</w:t>
      </w:r>
      <w:del w:id="168" w:author="Chris Free" w:date="2025-12-11T13:40:00Z" w16du:dateUtc="2025-12-11T21:40:00Z">
        <w:r w:rsidDel="00F17431">
          <w:delText xml:space="preserve">generated </w:delText>
        </w:r>
      </w:del>
      <w:ins w:id="169" w:author="Chris Free" w:date="2025-12-11T13:40:00Z" w16du:dateUtc="2025-12-11T21:40:00Z">
        <w:r w:rsidR="00F17431">
          <w:t>based</w:t>
        </w:r>
        <w:r w:rsidR="00F17431">
          <w:t xml:space="preserve"> </w:t>
        </w:r>
      </w:ins>
      <w:r>
        <w:t xml:space="preserve">depuration rates are likely to be </w:t>
      </w:r>
      <w:del w:id="170" w:author="Chris Free" w:date="2025-12-11T13:40:00Z" w16du:dateUtc="2025-12-11T21:40:00Z">
        <w:r w:rsidDel="00F17431">
          <w:delText xml:space="preserve">overly </w:delText>
        </w:r>
      </w:del>
      <w:r>
        <w:t xml:space="preserve">optimistic (i.e., forecast faster declines in toxicity than reality). Fortunately, this is a favorable bias as testing sooner than necessary protects public health without unnecessarily delaying openings to fisheries or aquaculture operations </w:t>
      </w:r>
      <w:hyperlink r:id="rId121">
        <w:r w:rsidR="00D721A1">
          <w:t>(Free et al., 2022)</w:t>
        </w:r>
      </w:hyperlink>
      <w:r>
        <w:t>. The opposite bias (slower declines than reality) would be less favorable as it could delay testing until after toxicity has fallen below the action threshold, resulting in unnecessarily long closures to fisheries and aquaculture operations. However, managers may want to assume slower depuration rates than predicted by lab studies as more accurate forecasts will result in higher cost savings while still protecting public health and avoiding unnecessary closures. For example, managers could assume that depu</w:t>
      </w:r>
      <w:r>
        <w:t xml:space="preserve">ration occurs </w:t>
      </w:r>
      <w:r>
        <w:rPr>
          <w:highlight w:val="yellow"/>
        </w:rPr>
        <w:t>3</w:t>
      </w:r>
      <w:r>
        <w:t xml:space="preserve"> times more slowly in the field, the average estimated by our best performing Bayesian regression model.</w:t>
      </w:r>
    </w:p>
    <w:p w14:paraId="11B4C952" w14:textId="77777777" w:rsidR="00D721A1" w:rsidRDefault="00D721A1"/>
    <w:p w14:paraId="5F9C070F" w14:textId="08C7A775" w:rsidR="00D721A1" w:rsidRDefault="007B6925">
      <w:r>
        <w:tab/>
        <w:t xml:space="preserve">Managers may also adjust the expected depuration rate and associated cadence of monitoring based on observations of temperature, food availability, body condition, or other factors that impact depuration rates. For example, managers may expect faster than average depuration rates if temperatures are warm </w:t>
      </w:r>
      <w:hyperlink r:id="rId122">
        <w:r w:rsidR="00D721A1">
          <w:t>(</w:t>
        </w:r>
        <w:proofErr w:type="spellStart"/>
        <w:r w:rsidR="00D721A1">
          <w:t>Bricelj</w:t>
        </w:r>
        <w:proofErr w:type="spellEnd"/>
        <w:r w:rsidR="00D721A1">
          <w:t xml:space="preserve"> et al., 2014)</w:t>
        </w:r>
      </w:hyperlink>
      <w:r>
        <w:t xml:space="preserve">, food availability and consumption is high </w:t>
      </w:r>
      <w:hyperlink r:id="rId123">
        <w:r w:rsidR="00D721A1">
          <w:t>(</w:t>
        </w:r>
        <w:proofErr w:type="spellStart"/>
        <w:r w:rsidR="00D721A1">
          <w:t>Bricelj</w:t>
        </w:r>
        <w:proofErr w:type="spellEnd"/>
        <w:r w:rsidR="00D721A1">
          <w:t xml:space="preserve"> and Shumway, 1998)</w:t>
        </w:r>
      </w:hyperlink>
      <w:r>
        <w:t xml:space="preserve">, or body condition is poor </w:t>
      </w:r>
      <w:hyperlink r:id="rId124">
        <w:r w:rsidR="00D721A1">
          <w:t>(Castberg et al., 2004)</w:t>
        </w:r>
      </w:hyperlink>
      <w:r>
        <w:t xml:space="preserve">. However, caution is necessary as these factors can have confounding impacts on bloom toxicity and biotoxin </w:t>
      </w:r>
      <w:del w:id="171" w:author="Chris Free" w:date="2025-12-11T13:42:00Z" w16du:dateUtc="2025-12-11T21:42:00Z">
        <w:r w:rsidDel="00804D45">
          <w:delText>update</w:delText>
        </w:r>
      </w:del>
      <w:ins w:id="172" w:author="Chris Free" w:date="2025-12-11T13:42:00Z" w16du:dateUtc="2025-12-11T21:42:00Z">
        <w:r w:rsidR="00804D45">
          <w:t>up</w:t>
        </w:r>
        <w:r w:rsidR="00804D45">
          <w:t>take</w:t>
        </w:r>
      </w:ins>
      <w:r>
        <w:t xml:space="preserve">. If warm water stimulates HAB productivity and toxicity </w:t>
      </w:r>
      <w:hyperlink r:id="rId125">
        <w:r w:rsidR="00D721A1">
          <w:t>(McKibben et al., 2017)</w:t>
        </w:r>
      </w:hyperlink>
      <w:r>
        <w:t>, elevated uptake may offset accelerated depuration. Similarly, if consumption is high due to either high food availability or low body condition, then rapid toxin uptake may offset accelerated depuration. Adjusting depuration rates based on these considerations may therefore be most useful once there is evidence that the bloom has abated and there is significantly less biotoxin available for uptake. Then, managers can use knowledge of recent temperature, food availability, or body condition to adjust the e</w:t>
      </w:r>
      <w:r>
        <w:t>xpected depuration rate and recalculate the optimized cadence of biotoxin monitoring.</w:t>
      </w:r>
    </w:p>
    <w:p w14:paraId="7FC7B418" w14:textId="77777777" w:rsidR="00D721A1" w:rsidRDefault="00D721A1">
      <w:pPr>
        <w:rPr>
          <w:b/>
          <w:bCs/>
        </w:rPr>
      </w:pPr>
    </w:p>
    <w:p w14:paraId="2B550145" w14:textId="77777777" w:rsidR="00D721A1" w:rsidRDefault="007B6925">
      <w:pPr>
        <w:ind w:firstLine="720"/>
      </w:pPr>
      <w:r>
        <w:t xml:space="preserve">Our review indicates that aquaculture farmers can take several actions to accelerate biotoxin depuration. Because depuration rates increase with food ingestion and egestion </w:t>
      </w:r>
      <w:hyperlink r:id="rId126">
        <w:r w:rsidR="00D721A1">
          <w:t>(</w:t>
        </w:r>
        <w:proofErr w:type="spellStart"/>
        <w:r w:rsidR="00D721A1">
          <w:t>Bricelj</w:t>
        </w:r>
        <w:proofErr w:type="spellEnd"/>
        <w:r w:rsidR="00D721A1">
          <w:t xml:space="preserve"> and Shumway, 1998)</w:t>
        </w:r>
      </w:hyperlink>
      <w:r>
        <w:t xml:space="preserve">, farms can enhance depuration by increasing food availability and/or stimulating food consumption. In the case of fed aquaculture for finfish and crustaceans, this could involve providing more food than usual. In the case of unfed bivalve aquaculture, consumption could be stimulated by reducing stocking density to reduce competition for ambient food </w:t>
      </w:r>
      <w:hyperlink r:id="rId127">
        <w:r w:rsidR="00D721A1">
          <w:t>(Cubillo et al., 2012)</w:t>
        </w:r>
      </w:hyperlink>
      <w:r>
        <w:t xml:space="preserve">. Another strategy could be to limit or inhibit feeding during a bloom to avoid biotoxin accumulation but also to reduce body condition and increase hunger to stimulate rapid consumption and depuration after the bloom abates </w:t>
      </w:r>
      <w:hyperlink r:id="rId128">
        <w:r w:rsidR="00D721A1">
          <w:t>(Castberg et al., 2004)</w:t>
        </w:r>
      </w:hyperlink>
      <w:r>
        <w:t xml:space="preserve">. Because depuration rates increase with temperature, which increases metabolism, consumption, and egestion </w:t>
      </w:r>
      <w:hyperlink r:id="rId129">
        <w:r w:rsidR="00D721A1">
          <w:t>(</w:t>
        </w:r>
        <w:proofErr w:type="spellStart"/>
        <w:r w:rsidR="00D721A1">
          <w:t>Bricelj</w:t>
        </w:r>
        <w:proofErr w:type="spellEnd"/>
        <w:r w:rsidR="00D721A1">
          <w:t xml:space="preserve"> et al., 2014; </w:t>
        </w:r>
        <w:proofErr w:type="spellStart"/>
        <w:r w:rsidR="00D721A1">
          <w:t>Novaczek</w:t>
        </w:r>
        <w:proofErr w:type="spellEnd"/>
        <w:r w:rsidR="00D721A1">
          <w:t xml:space="preserve"> et al., 1992)</w:t>
        </w:r>
      </w:hyperlink>
      <w:r>
        <w:t xml:space="preserve">, farmers could move racks, lines, rafts, or nets into warmer areas after a HAB to accelerate depuration. Furthermore, if warm water does </w:t>
      </w:r>
      <w:r>
        <w:lastRenderedPageBreak/>
        <w:t>not result in increased mortality, disease, HAB risk, or other detrimental effects, aquaculture could be strategically sited in warm areas to enhance depuration when necessary. Relatedly, aquaculture species with fast depuration rates (and slow uptake rates) may be good candidates for areas with high HAB risk. Finally, there is evidence that a number of industrial additiv</w:t>
      </w:r>
      <w:r>
        <w:t xml:space="preserve">es can be used to enhance depuration rates </w:t>
      </w:r>
      <w:hyperlink r:id="rId130">
        <w:r w:rsidR="00D721A1">
          <w:t>(Bian et al., 2024; Martinez-Albores et al., 2020)</w:t>
        </w:r>
      </w:hyperlink>
      <w:r>
        <w:t xml:space="preserve">, but these are often cost prohibitive or not allowed by regulation </w:t>
      </w:r>
      <w:hyperlink r:id="rId131">
        <w:r w:rsidR="00D721A1">
          <w:t>(Leal and Cristiano, 2024)</w:t>
        </w:r>
      </w:hyperlink>
      <w:r>
        <w:t>.</w:t>
      </w:r>
      <w:r>
        <w:tab/>
      </w:r>
    </w:p>
    <w:p w14:paraId="771E73FA" w14:textId="77777777" w:rsidR="00D721A1" w:rsidRDefault="00D721A1">
      <w:pPr>
        <w:rPr>
          <w:b/>
          <w:bCs/>
        </w:rPr>
      </w:pPr>
    </w:p>
    <w:p w14:paraId="66543BB3" w14:textId="77777777" w:rsidR="00D721A1" w:rsidRDefault="007B6925">
      <w:r>
        <w:rPr>
          <w:b/>
          <w:bCs/>
        </w:rPr>
        <w:tab/>
      </w:r>
      <w:r>
        <w:t xml:space="preserve">Biotoxin depuration rates of marine seafood species are understudied, especially for non-filter feeders. Higher trophic level species, including herbivorous gastropods, </w:t>
      </w:r>
      <w:proofErr w:type="spellStart"/>
      <w:r>
        <w:t>detritivorous</w:t>
      </w:r>
      <w:proofErr w:type="spellEnd"/>
      <w:r>
        <w:t xml:space="preserve"> crustaceans, and carnivorous fish, are particularly understudied, despite observations of unsafe levels of toxicity in these species </w:t>
      </w:r>
      <w:hyperlink r:id="rId132">
        <w:r w:rsidR="00D721A1">
          <w:t>(Costa et al., 2017; Deeds et al., 2008; Lefebvre and Robertson, 2010)</w:t>
        </w:r>
      </w:hyperlink>
      <w:r>
        <w:t xml:space="preserve"> (</w:t>
      </w:r>
      <w:r>
        <w:rPr>
          <w:b/>
          <w:bCs/>
        </w:rPr>
        <w:t>Fig. S12</w:t>
      </w:r>
      <w:r>
        <w:t xml:space="preserve">). The quantification of depuration rates for vulnerable gastropods, crustaceans, and finfish and their broader inclusion in biotoxin monitoring programs, where they are often overlooked </w:t>
      </w:r>
      <w:hyperlink r:id="rId133">
        <w:r w:rsidR="00D721A1">
          <w:t>(Costa et al., 2017)</w:t>
        </w:r>
      </w:hyperlink>
      <w:r>
        <w:t xml:space="preserve">, is thus important for fully protecting public health. It is frequently asserted that biotoxins in finfish pose minimum human health risk because the toxins do not accumulate in muscle tissue (e.g., </w:t>
      </w:r>
      <w:hyperlink r:id="rId134">
        <w:r w:rsidR="00D721A1">
          <w:t>(Deeds et al., 2008; K. Lefebvre et al., 2002)</w:t>
        </w:r>
      </w:hyperlink>
      <w:r>
        <w:t xml:space="preserve">); however, the consumption of non-muscle tissue is common in many cultures and many preparation techniques use the whole fish </w:t>
      </w:r>
      <w:hyperlink r:id="rId135">
        <w:r w:rsidR="00D721A1">
          <w:t>(Golden et al., 2021)</w:t>
        </w:r>
      </w:hyperlink>
      <w:r>
        <w:t xml:space="preserve">. Furthermore, the processing of planktivorous forage fish into fish meal and fish oil uses the whole fish, presenting a potential pathway for unmonitored toxins to enter aquaculture and livestock feed </w:t>
      </w:r>
      <w:hyperlink r:id="rId136">
        <w:r w:rsidR="00D721A1">
          <w:t>(Adeyemo-</w:t>
        </w:r>
        <w:proofErr w:type="spellStart"/>
        <w:r w:rsidR="00D721A1">
          <w:t>Eleyode</w:t>
        </w:r>
        <w:proofErr w:type="spellEnd"/>
        <w:r w:rsidR="00D721A1">
          <w:t xml:space="preserve"> et al., 2025)</w:t>
        </w:r>
      </w:hyperlink>
      <w:r>
        <w:t xml:space="preserve">. Finally, the study of species that are not harvested by humans but represent important nodes in marine food webs is critical to understanding the trophic transfer of biotoxins </w:t>
      </w:r>
      <w:hyperlink r:id="rId137">
        <w:r w:rsidR="00D721A1">
          <w:t>(Holmes and Lewis, 2022; K. A. Lefebvre et al., 2002)</w:t>
        </w:r>
      </w:hyperlink>
      <w:r>
        <w:t>. Besides three unharvested copepod species (</w:t>
      </w:r>
      <w:r>
        <w:rPr>
          <w:i/>
          <w:iCs/>
        </w:rPr>
        <w:t>Calanus finmarchicus</w:t>
      </w:r>
      <w:r>
        <w:t xml:space="preserve"> are harvested in Norway; </w:t>
      </w:r>
      <w:hyperlink r:id="rId138">
        <w:r w:rsidR="00D721A1">
          <w:t>(FAO, 2024)</w:t>
        </w:r>
      </w:hyperlink>
      <w:r>
        <w:t xml:space="preserve">), we found that only two unharvested species (opossum shrimp, </w:t>
      </w:r>
      <w:proofErr w:type="spellStart"/>
      <w:r>
        <w:rPr>
          <w:i/>
          <w:iCs/>
        </w:rPr>
        <w:t>Neomysis</w:t>
      </w:r>
      <w:proofErr w:type="spellEnd"/>
      <w:r>
        <w:rPr>
          <w:i/>
          <w:iCs/>
        </w:rPr>
        <w:t xml:space="preserve"> </w:t>
      </w:r>
      <w:proofErr w:type="spellStart"/>
      <w:r>
        <w:rPr>
          <w:i/>
          <w:iCs/>
        </w:rPr>
        <w:t>awatschensis</w:t>
      </w:r>
      <w:proofErr w:type="spellEnd"/>
      <w:r>
        <w:t xml:space="preserve"> and Pacific mole crab, </w:t>
      </w:r>
      <w:r>
        <w:rPr>
          <w:i/>
          <w:iCs/>
        </w:rPr>
        <w:t xml:space="preserve">Emerita </w:t>
      </w:r>
      <w:proofErr w:type="spellStart"/>
      <w:r>
        <w:rPr>
          <w:i/>
          <w:iCs/>
        </w:rPr>
        <w:t>analoga</w:t>
      </w:r>
      <w:proofErr w:type="spellEnd"/>
      <w:r>
        <w:t>) have had their depuration rates studied.</w:t>
      </w:r>
    </w:p>
    <w:p w14:paraId="488321DC" w14:textId="77777777" w:rsidR="00D721A1" w:rsidRDefault="00D721A1"/>
    <w:p w14:paraId="69B6DAF9" w14:textId="77777777" w:rsidR="00D721A1" w:rsidRDefault="007B6925">
      <w:pPr>
        <w:ind w:firstLine="720"/>
      </w:pPr>
      <w:r>
        <w:t xml:space="preserve">Although bivalves have undergone the most study, depuration rates have still not been quantified for most bivalve species harvested in commercial fisheries and aquaculture. For example, PST depuration rates are unquantified for </w:t>
      </w:r>
      <w:r>
        <w:rPr>
          <w:highlight w:val="yellow"/>
        </w:rPr>
        <w:t>104</w:t>
      </w:r>
      <w:r>
        <w:t xml:space="preserve"> species, </w:t>
      </w:r>
      <w:r>
        <w:rPr>
          <w:highlight w:val="yellow"/>
        </w:rPr>
        <w:t>60</w:t>
      </w:r>
      <w:r>
        <w:t xml:space="preserve"> entire genera, </w:t>
      </w:r>
      <w:r>
        <w:rPr>
          <w:highlight w:val="yellow"/>
        </w:rPr>
        <w:t>12</w:t>
      </w:r>
      <w:r>
        <w:t xml:space="preserve"> entire families, and </w:t>
      </w:r>
      <w:r>
        <w:rPr>
          <w:highlight w:val="yellow"/>
        </w:rPr>
        <w:t>2</w:t>
      </w:r>
      <w:r>
        <w:t xml:space="preserve"> entire orders of harvested marine bivalves. To our knowledge, we provide the first evidence that PST depuration rates are structured by bivalve taxonomy, meaning that closely related species exhibit similar depuration rates. Although we did not find evidence that PST depuration rates are phylogenetically conserved, this may be due to low taxonomic representation in current depuration studies, given that nested taxonomic identity was found to be an imp</w:t>
      </w:r>
      <w:r>
        <w:t>ortant predictor of PST depuration rates. As a result, managers can use either our predicted depuration rates or collated observed depuration rates from related species as proxies for species without known depuration rates. This finding also highlights the immense value of empirically quantifying PST depuration rates for a new order, family, or genus to provide guidance on depuration rates for the greatest number of new species. The expanded quantification of depuration rates would be useful to confirm whet</w:t>
      </w:r>
      <w:r>
        <w:t xml:space="preserve">her depuration rates are taxonomically structured, or even phylogenetically conserved, across other toxins and taxonomic classes (i.e., not just a result for PSTs in bivalves). We suspect this is the case given the similarity in physiology and feeding ecology among related organisms </w:t>
      </w:r>
      <w:hyperlink r:id="rId139">
        <w:r w:rsidR="00D721A1">
          <w:t>(Leahy et al., 2025)</w:t>
        </w:r>
      </w:hyperlink>
      <w:r>
        <w:t>.</w:t>
      </w:r>
    </w:p>
    <w:p w14:paraId="26FB6B6F" w14:textId="77777777" w:rsidR="00D721A1" w:rsidRDefault="00D721A1">
      <w:pPr>
        <w:rPr>
          <w:b/>
          <w:bCs/>
          <w:color w:val="0000FF"/>
        </w:rPr>
      </w:pPr>
    </w:p>
    <w:p w14:paraId="16554729" w14:textId="77777777" w:rsidR="00D721A1" w:rsidRDefault="007B6925">
      <w:r>
        <w:rPr>
          <w:color w:val="0000FF"/>
        </w:rPr>
        <w:tab/>
      </w:r>
      <w:r>
        <w:t xml:space="preserve">Biotoxin monitoring programs present a direct and underutilized data source for measuring depuration rates under natural conditions. Although marine biotoxin monitoring programs are used by many wealthy coastal countries </w:t>
      </w:r>
      <w:hyperlink r:id="rId140">
        <w:r w:rsidR="00D721A1">
          <w:t>(Andersen et al., 2004)</w:t>
        </w:r>
      </w:hyperlink>
      <w:r>
        <w:t xml:space="preserve">, our literature review found only </w:t>
      </w:r>
      <w:r>
        <w:rPr>
          <w:highlight w:val="yellow"/>
        </w:rPr>
        <w:t>14</w:t>
      </w:r>
      <w:r>
        <w:t xml:space="preserve"> papers that directly reported depuration rates quantified from monitoring programs. These programs document the rise and fall of biotoxins in diverse species across many sites and years, representing a large and informative store of already collected data on seafood </w:t>
      </w:r>
      <w:proofErr w:type="spellStart"/>
      <w:r>
        <w:t>toxicokinetics</w:t>
      </w:r>
      <w:proofErr w:type="spellEnd"/>
      <w:r>
        <w:t xml:space="preserve">. The analysis of these data would yield depuration rates for new species and toxins (e.g., </w:t>
      </w:r>
      <w:hyperlink r:id="rId141">
        <w:r w:rsidR="00D721A1">
          <w:t>(</w:t>
        </w:r>
        <w:proofErr w:type="spellStart"/>
        <w:r w:rsidR="00D721A1">
          <w:t>Mcguire</w:t>
        </w:r>
        <w:proofErr w:type="spellEnd"/>
        <w:r w:rsidR="00D721A1">
          <w:t xml:space="preserve"> et al., 2025)</w:t>
        </w:r>
      </w:hyperlink>
      <w:r>
        <w:t xml:space="preserve"> provide the only source of DST depuration rates for eastern oyster, </w:t>
      </w:r>
      <w:r>
        <w:rPr>
          <w:i/>
          <w:iCs/>
        </w:rPr>
        <w:t>Crassostrea virginica</w:t>
      </w:r>
      <w:r>
        <w:t xml:space="preserve">) and would quantify the variability in depuration rates stemming from different environmental conditions (e.g., </w:t>
      </w:r>
      <w:hyperlink r:id="rId142">
        <w:r w:rsidR="00D721A1">
          <w:t>(Blanco et al., 1997)</w:t>
        </w:r>
      </w:hyperlink>
      <w:r>
        <w:t xml:space="preserve"> show that impacts of salinity, temperature, light availability, and primary productivity on PST depuration in mussels), all without additional field or lab costs. As a start, we quantified depuration rates for </w:t>
      </w:r>
      <w:r>
        <w:rPr>
          <w:highlight w:val="yellow"/>
        </w:rPr>
        <w:t>45</w:t>
      </w:r>
      <w:r>
        <w:t xml:space="preserve"> species-toxin combinations from </w:t>
      </w:r>
      <w:r>
        <w:rPr>
          <w:highlight w:val="yellow"/>
        </w:rPr>
        <w:t>30</w:t>
      </w:r>
      <w:r>
        <w:t xml:space="preserve"> field studies that did not directly estimate depuration rates but were discovered in our systematic review due to the inclusion of depuration-related words in their abstract or keywords (e.g., </w:t>
      </w:r>
      <w:hyperlink r:id="rId143">
        <w:r w:rsidR="00D721A1">
          <w:t>(Haya et al., 2003; Kvrgić et al., 2022; Rourke et al., 2021)</w:t>
        </w:r>
      </w:hyperlink>
      <w:r>
        <w:t>). However, this still overlooks the likely large number of biotoxin monitoring programs that are either not documented, are documented without these keywords, or are only documented in the grey or non-English literature. The optimization of monitoring programs using depuration rates derived from their own data would free up resources to expand monitoring to new species, thereby funding the iterative derivation of depuration rates and optimization of monitoring.</w:t>
      </w:r>
    </w:p>
    <w:p w14:paraId="6097AE75" w14:textId="77777777" w:rsidR="00D721A1" w:rsidRDefault="00D721A1"/>
    <w:p w14:paraId="360CB20B" w14:textId="0AC0F24A" w:rsidR="00D721A1" w:rsidRDefault="007B6925">
      <w:r>
        <w:tab/>
        <w:t xml:space="preserve">The utility of new depuration studies would be maximized through the adoption of a few best practices. </w:t>
      </w:r>
      <w:proofErr w:type="gramStart"/>
      <w:r>
        <w:t>In particular, surprisingly</w:t>
      </w:r>
      <w:proofErr w:type="gramEnd"/>
      <w:r>
        <w:t xml:space="preserve"> few of the evaluated studies (</w:t>
      </w:r>
      <w:r>
        <w:rPr>
          <w:highlight w:val="yellow"/>
        </w:rPr>
        <w:t>44%</w:t>
      </w:r>
      <w:r>
        <w:t xml:space="preserve"> of papers) directly quantified depuration rates using standard depuration models, which complicates comparisons between studies and limits utility to managers. New studies should use standard depuration models (see </w:t>
      </w:r>
      <w:hyperlink r:id="rId144">
        <w:r w:rsidR="00D721A1">
          <w:t>(Blanco, 2009)</w:t>
        </w:r>
      </w:hyperlink>
      <w:r>
        <w:t>) to quantify depuration rates to ease interpretability and use. Furthermore, given the frequent support for two-compartment models found here (</w:t>
      </w:r>
      <w:r>
        <w:rPr>
          <w:highlight w:val="yellow"/>
        </w:rPr>
        <w:t>X%</w:t>
      </w:r>
      <w:r>
        <w:t xml:space="preserve"> of models), new studies should consider higher order models. A best practice would be to fit both single- and multi-compartment models and use AIC to select the most parsimonious model, recognizing that multi-compartment models have more parameters and should nearly always generate tighter, though not necessarily more parsimonious, fits </w:t>
      </w:r>
      <w:hyperlink r:id="rId145">
        <w:r w:rsidR="00D721A1">
          <w:t>(Burnham and Anderson, 2004)</w:t>
        </w:r>
      </w:hyperlink>
      <w:r>
        <w:t>. All of the studies comparing one- and two-compartment models compared fits us</w:t>
      </w:r>
      <w:ins w:id="173" w:author="Chris Free" w:date="2025-12-11T13:51:00Z" w16du:dateUtc="2025-12-11T21:51:00Z">
        <w:r w:rsidR="00914EF6">
          <w:t>ed</w:t>
        </w:r>
      </w:ins>
      <w:del w:id="174" w:author="Chris Free" w:date="2025-12-11T13:51:00Z" w16du:dateUtc="2025-12-11T21:51:00Z">
        <w:r w:rsidDel="00914EF6">
          <w:delText>ing</w:delText>
        </w:r>
      </w:del>
      <w:r>
        <w:t xml:space="preserve"> either </w:t>
      </w:r>
      <w:r>
        <w:rPr>
          <w:i/>
          <w:iCs/>
        </w:rPr>
        <w:t>R</w:t>
      </w:r>
      <w:r>
        <w:rPr>
          <w:i/>
          <w:iCs/>
          <w:vertAlign w:val="superscript"/>
        </w:rPr>
        <w:t>2</w:t>
      </w:r>
      <w:r>
        <w:t xml:space="preserve"> (e.g., </w:t>
      </w:r>
      <w:hyperlink r:id="rId146">
        <w:r w:rsidR="00D721A1">
          <w:t>(Nielsen et al., 2016)</w:t>
        </w:r>
      </w:hyperlink>
      <w:r>
        <w:t xml:space="preserve">), which is biased to favor more complex models, or subjective judgements of fit and parsimony (e.g., </w:t>
      </w:r>
      <w:hyperlink r:id="rId147">
        <w:r w:rsidR="00D721A1">
          <w:t>(Kennedy et al., 1992)</w:t>
        </w:r>
      </w:hyperlink>
      <w:r>
        <w:t xml:space="preserve">), which is not replicable. Next, given that depuration in real-world fisheries and aquaculture settings is likely to occur while feeding, new studies should always include a scenario in which the treated organism is fed during the depuration phase. </w:t>
      </w:r>
      <w:r>
        <w:rPr>
          <w:highlight w:val="yellow"/>
        </w:rPr>
        <w:t>24%</w:t>
      </w:r>
      <w:r>
        <w:t xml:space="preserve"> of the evaluated studies only considered depuration under starved conditions (e.g., </w:t>
      </w:r>
      <w:hyperlink r:id="rId148">
        <w:r w:rsidR="00D721A1">
          <w:t>(</w:t>
        </w:r>
        <w:proofErr w:type="spellStart"/>
        <w:r w:rsidR="00D721A1">
          <w:t>Duinker</w:t>
        </w:r>
        <w:proofErr w:type="spellEnd"/>
        <w:r w:rsidR="00D721A1">
          <w:t xml:space="preserve"> et al., 2007b)</w:t>
        </w:r>
      </w:hyperlink>
      <w:r>
        <w:t>), limiting their relevance to real-world settings. Finally, depuration studies should consider management-relevant tissues to maximi</w:t>
      </w:r>
      <w:ins w:id="175" w:author="Chris Free" w:date="2025-12-10T21:34:00Z" w16du:dateUtc="2025-12-11T05:34:00Z">
        <w:r w:rsidR="0074513B">
          <w:t>z</w:t>
        </w:r>
      </w:ins>
      <w:del w:id="176" w:author="Chris Free" w:date="2025-12-10T21:34:00Z" w16du:dateUtc="2025-12-11T05:34:00Z">
        <w:r w:rsidDel="0074513B">
          <w:delText>s</w:delText>
        </w:r>
      </w:del>
      <w:r>
        <w:t xml:space="preserve">e utility. For example, </w:t>
      </w:r>
      <w:r>
        <w:rPr>
          <w:highlight w:val="yellow"/>
        </w:rPr>
        <w:t>X%</w:t>
      </w:r>
      <w:r>
        <w:t xml:space="preserve"> of the evaluated studies did not generate a depuration rate for tissues targeted for consumption by people or with the greatest toxin burden (e.g., focused only on the hemolymph; </w:t>
      </w:r>
      <w:hyperlink r:id="rId149">
        <w:r w:rsidR="00D721A1">
          <w:t>(Schultz et al., 2008)</w:t>
        </w:r>
      </w:hyperlink>
      <w:r>
        <w:t>).</w:t>
      </w:r>
    </w:p>
    <w:p w14:paraId="20172D49" w14:textId="77777777" w:rsidR="00D721A1" w:rsidRDefault="00D721A1">
      <w:pPr>
        <w:rPr>
          <w:color w:val="FF0000"/>
        </w:rPr>
      </w:pPr>
    </w:p>
    <w:p w14:paraId="34310277" w14:textId="77777777" w:rsidR="00D721A1" w:rsidRDefault="007B6925">
      <w:pPr>
        <w:rPr>
          <w:b/>
          <w:bCs/>
          <w:color w:val="FF0000"/>
        </w:rPr>
      </w:pPr>
      <w:r>
        <w:rPr>
          <w:b/>
          <w:bCs/>
          <w:color w:val="FF0000"/>
        </w:rPr>
        <w:lastRenderedPageBreak/>
        <w:t xml:space="preserve">Conclusions: </w:t>
      </w:r>
    </w:p>
    <w:p w14:paraId="57386ADE" w14:textId="77777777" w:rsidR="00D721A1" w:rsidRDefault="007B6925">
      <w:pPr>
        <w:ind w:firstLine="720"/>
        <w:rPr>
          <w:color w:val="FF0000"/>
        </w:rPr>
      </w:pPr>
      <w:r>
        <w:rPr>
          <w:color w:val="FF0000"/>
        </w:rPr>
        <w:t>As HABs become worse due to the combined effects of eutrophication and climate change, we need every tool to improve the cost effectiveness of biotoxin monitoring. We will need to monitor more frequently, in more places, for more species, and for more biotoxins. This will require advances across the board in monitoring HABs, in monitoring seafood, and in monitoring indicators of risk such as marine mammal and seabird strandings. This will be vastly improved through technologies that make monitoring more cos</w:t>
      </w:r>
      <w:r>
        <w:rPr>
          <w:color w:val="FF0000"/>
        </w:rPr>
        <w:t>t effective and technologies that improve forecasting skill.</w:t>
      </w:r>
    </w:p>
    <w:p w14:paraId="2A68A61C" w14:textId="77777777" w:rsidR="00D721A1" w:rsidRDefault="007B6925">
      <w:pPr>
        <w:pStyle w:val="Heading2"/>
      </w:pPr>
      <w:bookmarkStart w:id="177" w:name="_yg0rtjldnqac" w:colFirst="0" w:colLast="0"/>
      <w:bookmarkEnd w:id="177"/>
      <w:r>
        <w:br w:type="page"/>
      </w:r>
    </w:p>
    <w:p w14:paraId="0BB94363" w14:textId="77777777" w:rsidR="00D721A1" w:rsidRDefault="007B6925">
      <w:pPr>
        <w:pStyle w:val="Heading2"/>
      </w:pPr>
      <w:bookmarkStart w:id="178" w:name="_c886dvmmhscw" w:colFirst="0" w:colLast="0"/>
      <w:bookmarkEnd w:id="178"/>
      <w:r>
        <w:lastRenderedPageBreak/>
        <w:t>Acknowledgements</w:t>
      </w:r>
    </w:p>
    <w:p w14:paraId="5D5ADDD1" w14:textId="77777777" w:rsidR="00D721A1" w:rsidRDefault="007B6925">
      <w:r>
        <w:rPr>
          <w:color w:val="212121"/>
          <w:highlight w:val="white"/>
        </w:rPr>
        <w:t>This work is the result of research funded by NOAA’s National Centers for Coastal Ocean Science Competitive Research Program, Climate Program Office, Ocean Acidification Program, and the U.S. Integrated Ocean Observing System Office under award NA22NOS4780171 to Oregon State University, and to NOAA's Pacific Marine Environmental Laboratory.</w:t>
      </w:r>
    </w:p>
    <w:p w14:paraId="01FC8541" w14:textId="77777777" w:rsidR="00D721A1" w:rsidRDefault="007B6925">
      <w:pPr>
        <w:pStyle w:val="Heading2"/>
      </w:pPr>
      <w:bookmarkStart w:id="179" w:name="_sbfnepg1ok91" w:colFirst="0" w:colLast="0"/>
      <w:bookmarkEnd w:id="179"/>
      <w:r>
        <w:t>References</w:t>
      </w:r>
    </w:p>
    <w:p w14:paraId="4F90B86C" w14:textId="77777777" w:rsidR="00D721A1" w:rsidRDefault="00D721A1">
      <w:pPr>
        <w:widowControl w:val="0"/>
        <w:pBdr>
          <w:top w:val="nil"/>
          <w:left w:val="nil"/>
          <w:bottom w:val="nil"/>
          <w:right w:val="nil"/>
          <w:between w:val="nil"/>
        </w:pBdr>
        <w:spacing w:line="240" w:lineRule="auto"/>
        <w:ind w:left="720" w:hanging="720"/>
      </w:pPr>
      <w:hyperlink r:id="rId150">
        <w:r>
          <w:t>Adeyemo-</w:t>
        </w:r>
        <w:proofErr w:type="spellStart"/>
        <w:r>
          <w:t>Eleyode</w:t>
        </w:r>
        <w:proofErr w:type="spellEnd"/>
        <w:r>
          <w:t xml:space="preserve">, V.O., Adetuyi, B.O., Olajide, P.A., </w:t>
        </w:r>
        <w:proofErr w:type="spellStart"/>
        <w:r>
          <w:t>Chidume</w:t>
        </w:r>
        <w:proofErr w:type="spellEnd"/>
        <w:r>
          <w:t xml:space="preserve">, C.C., </w:t>
        </w:r>
        <w:proofErr w:type="spellStart"/>
        <w:r>
          <w:t>Okunlola</w:t>
        </w:r>
        <w:proofErr w:type="spellEnd"/>
        <w:r>
          <w:t xml:space="preserve">, F.O., Oni, P.G., Awe, A.I., 2025. Exploring the Origin and Epidemiology of Biotoxins in Foods and Feeds: An Updated Perspective, in: Biotoxins in Food. CRC Press. </w:t>
        </w:r>
      </w:hyperlink>
    </w:p>
    <w:p w14:paraId="7DFFEEB6" w14:textId="77777777" w:rsidR="00D721A1" w:rsidRDefault="00D721A1">
      <w:pPr>
        <w:widowControl w:val="0"/>
        <w:pBdr>
          <w:top w:val="nil"/>
          <w:left w:val="nil"/>
          <w:bottom w:val="nil"/>
          <w:right w:val="nil"/>
          <w:between w:val="nil"/>
        </w:pBdr>
        <w:spacing w:line="240" w:lineRule="auto"/>
        <w:ind w:left="720" w:hanging="720"/>
      </w:pPr>
      <w:hyperlink r:id="rId151">
        <w:r>
          <w:t xml:space="preserve">Alvarez, G., Rengel, J., Araya, M., Alvarez, F., Pino, R., Uribe, E., Diaz, P.A., Rossignoli, A.E., Lopez-Rivera, A., Blanco, J., 2020. Rapid Domoic Acid Depuration in the Scallop Argopecten purpuratus and Its Transfer from the Digestive Gland to Other Organs. Toxins. https://doi.org/10.3390/toxins12110698 </w:t>
        </w:r>
      </w:hyperlink>
    </w:p>
    <w:p w14:paraId="5E75A70A" w14:textId="77777777" w:rsidR="00D721A1" w:rsidRDefault="00D721A1">
      <w:pPr>
        <w:widowControl w:val="0"/>
        <w:pBdr>
          <w:top w:val="nil"/>
          <w:left w:val="nil"/>
          <w:bottom w:val="nil"/>
          <w:right w:val="nil"/>
          <w:between w:val="nil"/>
        </w:pBdr>
        <w:spacing w:line="240" w:lineRule="auto"/>
        <w:ind w:left="720" w:hanging="720"/>
      </w:pPr>
      <w:hyperlink r:id="rId152">
        <w:r>
          <w:t xml:space="preserve">Andersen, P., Enevoldsen, H., Anderson, D., 2004. Harmful algal monitoring </w:t>
        </w:r>
        <w:proofErr w:type="spellStart"/>
        <w:r>
          <w:t>programme</w:t>
        </w:r>
        <w:proofErr w:type="spellEnd"/>
        <w:r>
          <w:t xml:space="preserve"> and action plan design, in: Manual on Harmful Marine Algae. UNESCO Publishing, Paris, France. </w:t>
        </w:r>
      </w:hyperlink>
    </w:p>
    <w:p w14:paraId="62960C43" w14:textId="77777777" w:rsidR="00D721A1" w:rsidRDefault="00D721A1">
      <w:pPr>
        <w:widowControl w:val="0"/>
        <w:pBdr>
          <w:top w:val="nil"/>
          <w:left w:val="nil"/>
          <w:bottom w:val="nil"/>
          <w:right w:val="nil"/>
          <w:between w:val="nil"/>
        </w:pBdr>
        <w:spacing w:line="240" w:lineRule="auto"/>
        <w:ind w:left="720" w:hanging="720"/>
      </w:pPr>
      <w:hyperlink r:id="rId153">
        <w:r>
          <w:t xml:space="preserve">Arnich, N., Thébault, A., 2018. Dose-Response Modelling of Paralytic Shellfish Poisoning (PSP) in Humans. Toxins 10, 141. https://doi.org/10.3390/toxins10040141 </w:t>
        </w:r>
      </w:hyperlink>
    </w:p>
    <w:p w14:paraId="31615A2E" w14:textId="77777777" w:rsidR="00D721A1" w:rsidRDefault="00D721A1">
      <w:pPr>
        <w:widowControl w:val="0"/>
        <w:pBdr>
          <w:top w:val="nil"/>
          <w:left w:val="nil"/>
          <w:bottom w:val="nil"/>
          <w:right w:val="nil"/>
          <w:between w:val="nil"/>
        </w:pBdr>
        <w:spacing w:line="240" w:lineRule="auto"/>
        <w:ind w:left="720" w:hanging="720"/>
      </w:pPr>
      <w:hyperlink r:id="rId154">
        <w:r>
          <w:t xml:space="preserve">Barbosa, V., Santos, M., Anacleto, P., Maulvault, A.L., Pousao-Ferreira, P., Costa, P.R., Marques, A., 2019. Paralytic Shellfish Toxins and Ocean Warming: Bioaccumulation and Ecotoxicological Responses in Juvenile Gilthead Seabream (Sparus aurata). Toxins. https://doi.org/10.3390/toxins11070408 </w:t>
        </w:r>
      </w:hyperlink>
    </w:p>
    <w:p w14:paraId="7ECD6981" w14:textId="77777777" w:rsidR="00D721A1" w:rsidRDefault="00D721A1">
      <w:pPr>
        <w:widowControl w:val="0"/>
        <w:pBdr>
          <w:top w:val="nil"/>
          <w:left w:val="nil"/>
          <w:bottom w:val="nil"/>
          <w:right w:val="nil"/>
          <w:between w:val="nil"/>
        </w:pBdr>
        <w:spacing w:line="240" w:lineRule="auto"/>
        <w:ind w:left="720" w:hanging="720"/>
      </w:pPr>
      <w:hyperlink r:id="rId155">
        <w:r>
          <w:t xml:space="preserve">Bennett, C.T., Robertson, A., 2021. Depuration Kinetics and Growth Dilution of Caribbean Ciguatoxin in the Omnivore Lagodon rhomboides: Implications for Trophic Transfer and Ciguatera Risk. Toxins. https://doi.org/10.3390/toxins13110774 </w:t>
        </w:r>
      </w:hyperlink>
    </w:p>
    <w:p w14:paraId="29556F0E" w14:textId="77777777" w:rsidR="00D721A1" w:rsidRDefault="00D721A1">
      <w:pPr>
        <w:widowControl w:val="0"/>
        <w:pBdr>
          <w:top w:val="nil"/>
          <w:left w:val="nil"/>
          <w:bottom w:val="nil"/>
          <w:right w:val="nil"/>
          <w:between w:val="nil"/>
        </w:pBdr>
        <w:spacing w:line="240" w:lineRule="auto"/>
        <w:ind w:left="720" w:hanging="720"/>
      </w:pPr>
      <w:hyperlink r:id="rId156">
        <w:r>
          <w:t xml:space="preserve">Bian, Y., Feng, X., Zhang, Y., Du, C., Wen, Y., 2024. Marine toxins in environment: Recent updates on depuration techniques. Ecotoxicol. Environ. Saf. https://doi.org/10.1016/j.ecoenv.2024.116990 </w:t>
        </w:r>
      </w:hyperlink>
    </w:p>
    <w:p w14:paraId="4D9222DC" w14:textId="77777777" w:rsidR="00D721A1" w:rsidRDefault="00D721A1">
      <w:pPr>
        <w:widowControl w:val="0"/>
        <w:pBdr>
          <w:top w:val="nil"/>
          <w:left w:val="nil"/>
          <w:bottom w:val="nil"/>
          <w:right w:val="nil"/>
          <w:between w:val="nil"/>
        </w:pBdr>
        <w:spacing w:line="240" w:lineRule="auto"/>
        <w:ind w:left="720" w:hanging="720"/>
      </w:pPr>
      <w:hyperlink r:id="rId157">
        <w:r>
          <w:t xml:space="preserve">Blanco, J., 2009. Modelling as a mitigation strategy for harmful algal blooms. Shellfish Saf. Qual., Woodhead Publishing Series in Food Science Technology and Nutrition. </w:t>
        </w:r>
      </w:hyperlink>
    </w:p>
    <w:p w14:paraId="7A50234A" w14:textId="77777777" w:rsidR="00D721A1" w:rsidRDefault="00D721A1">
      <w:pPr>
        <w:widowControl w:val="0"/>
        <w:pBdr>
          <w:top w:val="nil"/>
          <w:left w:val="nil"/>
          <w:bottom w:val="nil"/>
          <w:right w:val="nil"/>
          <w:between w:val="nil"/>
        </w:pBdr>
        <w:spacing w:line="240" w:lineRule="auto"/>
        <w:ind w:left="720" w:hanging="720"/>
      </w:pPr>
      <w:hyperlink r:id="rId158">
        <w:r>
          <w:t xml:space="preserve">Blanco, J., Acosta, C.P., Bermúdez de la Puente, M., Salgado, C., 2002. Depuration and anatomical distribution of the amnesic shellfish poisoning (ASP) toxin domoic acid in the king scallop </w:t>
        </w:r>
      </w:hyperlink>
      <w:hyperlink r:id="rId159">
        <w:r>
          <w:rPr>
            <w:i/>
            <w:iCs/>
          </w:rPr>
          <w:t>Pecten maximus</w:t>
        </w:r>
      </w:hyperlink>
      <w:hyperlink r:id="rId160">
        <w:r>
          <w:t xml:space="preserve">. Aquat. Toxicol. 60, 111–121. https://doi.org/10.1016/S0166-445X(01)00274-0 </w:t>
        </w:r>
      </w:hyperlink>
    </w:p>
    <w:p w14:paraId="6F66D81F" w14:textId="77777777" w:rsidR="00D721A1" w:rsidRDefault="00D721A1">
      <w:pPr>
        <w:widowControl w:val="0"/>
        <w:pBdr>
          <w:top w:val="nil"/>
          <w:left w:val="nil"/>
          <w:bottom w:val="nil"/>
          <w:right w:val="nil"/>
          <w:between w:val="nil"/>
        </w:pBdr>
        <w:spacing w:line="240" w:lineRule="auto"/>
        <w:ind w:left="720" w:hanging="720"/>
      </w:pPr>
      <w:hyperlink r:id="rId161">
        <w:r>
          <w:t xml:space="preserve">Blanco, J., Morono, A., Franco, J., Reyero, M., 1997. PSP detoxification kinetics in the mussel Mytilus galloprovincialis. One- and two-compartment models and the effect of some environmental variables. Mar. Ecol. Prog. Ser. https://doi.org/10.3354/meps158165 </w:t>
        </w:r>
      </w:hyperlink>
    </w:p>
    <w:p w14:paraId="577E2268" w14:textId="77777777" w:rsidR="00D721A1" w:rsidRDefault="00D721A1">
      <w:pPr>
        <w:widowControl w:val="0"/>
        <w:pBdr>
          <w:top w:val="nil"/>
          <w:left w:val="nil"/>
          <w:bottom w:val="nil"/>
          <w:right w:val="nil"/>
          <w:between w:val="nil"/>
        </w:pBdr>
        <w:spacing w:line="240" w:lineRule="auto"/>
        <w:ind w:left="720" w:hanging="720"/>
      </w:pPr>
      <w:hyperlink r:id="rId162">
        <w:r>
          <w:t xml:space="preserve">Boettiger, C., Lang, D.T., Wainwright, P.C., 2012. rfishbase: exploring, manipulating and visualizing FishBase data from R. J. Fish Biol. 81, 2030–2039. https://doi.org/10.1111/j.1095-8649.2012.03464.x </w:t>
        </w:r>
      </w:hyperlink>
    </w:p>
    <w:p w14:paraId="1CFAE772" w14:textId="77777777" w:rsidR="00D721A1" w:rsidRDefault="00D721A1">
      <w:pPr>
        <w:widowControl w:val="0"/>
        <w:pBdr>
          <w:top w:val="nil"/>
          <w:left w:val="nil"/>
          <w:bottom w:val="nil"/>
          <w:right w:val="nil"/>
          <w:between w:val="nil"/>
        </w:pBdr>
        <w:spacing w:line="240" w:lineRule="auto"/>
        <w:ind w:left="720" w:hanging="720"/>
      </w:pPr>
      <w:hyperlink r:id="rId163">
        <w:r>
          <w:t xml:space="preserve">Bogan, Y.M., Harkin, A.L., Gillespie, J., Kennedy, D.J., Hess, P., Slater, J.W., 2007. The influence of size on domoic acid concentration in king scallop, Pecten maximus (L.). Harmful Algae. https://doi.org/10.1016/j.hal.2006.05.005 </w:t>
        </w:r>
      </w:hyperlink>
    </w:p>
    <w:p w14:paraId="608DB6F6" w14:textId="77777777" w:rsidR="00D721A1" w:rsidRDefault="00D721A1">
      <w:pPr>
        <w:widowControl w:val="0"/>
        <w:pBdr>
          <w:top w:val="nil"/>
          <w:left w:val="nil"/>
          <w:bottom w:val="nil"/>
          <w:right w:val="nil"/>
          <w:between w:val="nil"/>
        </w:pBdr>
        <w:spacing w:line="240" w:lineRule="auto"/>
        <w:ind w:left="720" w:hanging="720"/>
      </w:pPr>
      <w:hyperlink r:id="rId164">
        <w:r>
          <w:t xml:space="preserve">Botelho, M.J., Vale, C., Joaquim, S., Costa, S.T., Soares, F., Roque, C., Matias, D., 2018. Combined effect of temperature and nutritional regime on the elimination of the lipophilic toxin okadaic acid in the naturally contaminated wedge shell Donax trunculus. </w:t>
        </w:r>
        <w:r>
          <w:lastRenderedPageBreak/>
          <w:t xml:space="preserve">Chemosphere. https://doi.org/10.1016/j.chemosphere.2017.09.100 </w:t>
        </w:r>
      </w:hyperlink>
    </w:p>
    <w:p w14:paraId="37B0DE33" w14:textId="77777777" w:rsidR="00D721A1" w:rsidRDefault="00D721A1">
      <w:pPr>
        <w:widowControl w:val="0"/>
        <w:pBdr>
          <w:top w:val="nil"/>
          <w:left w:val="nil"/>
          <w:bottom w:val="nil"/>
          <w:right w:val="nil"/>
          <w:between w:val="nil"/>
        </w:pBdr>
        <w:spacing w:line="240" w:lineRule="auto"/>
        <w:ind w:left="720" w:hanging="720"/>
      </w:pPr>
      <w:hyperlink r:id="rId165">
        <w:r>
          <w:t xml:space="preserve">Bricelj, V.M., Cembella, A.D., Laby, D., 2014. Temperature effects on kinetics of paralytic shellfish toxin elimination in Atlantic surfclams, Spisula solidissima. Deep-Sea Res. Part II-Top. Stud. Oceanogr. https://doi.org/10.1016/j.dsr2.2013.05.014 </w:t>
        </w:r>
      </w:hyperlink>
    </w:p>
    <w:p w14:paraId="17491469" w14:textId="77777777" w:rsidR="00D721A1" w:rsidRDefault="00D721A1">
      <w:pPr>
        <w:widowControl w:val="0"/>
        <w:pBdr>
          <w:top w:val="nil"/>
          <w:left w:val="nil"/>
          <w:bottom w:val="nil"/>
          <w:right w:val="nil"/>
          <w:between w:val="nil"/>
        </w:pBdr>
        <w:spacing w:line="240" w:lineRule="auto"/>
        <w:ind w:left="720" w:hanging="720"/>
      </w:pPr>
      <w:hyperlink r:id="rId166">
        <w:r>
          <w:t xml:space="preserve">Bricelj, V.M., Shumway, S.E., 1998. Paralytic Shellfish Toxins in Bivalve Molluscs: Occurrence, Transfer Kinetics, and Biotransformation. Rev. Fish. Sci. https://doi.org/10.1080/10641269891314294 </w:t>
        </w:r>
      </w:hyperlink>
    </w:p>
    <w:p w14:paraId="69A0B75D" w14:textId="77777777" w:rsidR="00D721A1" w:rsidRDefault="00D721A1">
      <w:pPr>
        <w:widowControl w:val="0"/>
        <w:pBdr>
          <w:top w:val="nil"/>
          <w:left w:val="nil"/>
          <w:bottom w:val="nil"/>
          <w:right w:val="nil"/>
          <w:between w:val="nil"/>
        </w:pBdr>
        <w:spacing w:line="240" w:lineRule="auto"/>
        <w:ind w:left="720" w:hanging="720"/>
      </w:pPr>
      <w:hyperlink r:id="rId167">
        <w:r>
          <w:t xml:space="preserve">Bürkner, P.-C., 2017. brms: An R Package for Bayesian Multilevel Models Using Stan. J. Stat. Softw. 80, 1–28. https://doi.org/10.18637/jss.v080.i01 </w:t>
        </w:r>
      </w:hyperlink>
    </w:p>
    <w:p w14:paraId="55A765F7" w14:textId="77777777" w:rsidR="00D721A1" w:rsidRDefault="00D721A1">
      <w:pPr>
        <w:widowControl w:val="0"/>
        <w:pBdr>
          <w:top w:val="nil"/>
          <w:left w:val="nil"/>
          <w:bottom w:val="nil"/>
          <w:right w:val="nil"/>
          <w:between w:val="nil"/>
        </w:pBdr>
        <w:spacing w:line="240" w:lineRule="auto"/>
        <w:ind w:left="720" w:hanging="720"/>
      </w:pPr>
      <w:hyperlink r:id="rId168">
        <w:r>
          <w:t xml:space="preserve">Burnham, K.P., Anderson, D.R., 2004. Multimodel Inference: Understanding AIC and BIC in Model Selection. Sociol. Methods Res. 33, 261–304. https://doi.org/10.1177/0049124104268644 </w:t>
        </w:r>
      </w:hyperlink>
    </w:p>
    <w:p w14:paraId="11FFA640" w14:textId="77777777" w:rsidR="00D721A1" w:rsidRDefault="00D721A1">
      <w:pPr>
        <w:widowControl w:val="0"/>
        <w:pBdr>
          <w:top w:val="nil"/>
          <w:left w:val="nil"/>
          <w:bottom w:val="nil"/>
          <w:right w:val="nil"/>
          <w:between w:val="nil"/>
        </w:pBdr>
        <w:spacing w:line="240" w:lineRule="auto"/>
        <w:ind w:left="720" w:hanging="720"/>
      </w:pPr>
      <w:hyperlink r:id="rId169">
        <w:r>
          <w:t xml:space="preserve">Castberg, T., Torgersen, T., Aasen, J., Aune, T., Naustvoll, L., 2004. Diarrhoetic shellfish poisoning toxins in Cancer pagurus Linnaeus, 1758 (Brachyura, Cancridae) in Norwegian waters. Sarsia. https://doi.org/10.1080/00364820410002550 </w:t>
        </w:r>
      </w:hyperlink>
    </w:p>
    <w:p w14:paraId="17999FD9" w14:textId="77777777" w:rsidR="00D721A1" w:rsidRDefault="00D721A1">
      <w:pPr>
        <w:widowControl w:val="0"/>
        <w:pBdr>
          <w:top w:val="nil"/>
          <w:left w:val="nil"/>
          <w:bottom w:val="nil"/>
          <w:right w:val="nil"/>
          <w:between w:val="nil"/>
        </w:pBdr>
        <w:spacing w:line="240" w:lineRule="auto"/>
        <w:ind w:left="720" w:hanging="720"/>
      </w:pPr>
      <w:hyperlink r:id="rId170">
        <w:r>
          <w:t xml:space="preserve">Chen, C., Chou, H., 2002. Fate of paralytic shellfish poisoning toxins in purple clam Hiatula rostrata, in outdoor culture and laboratory culture. Mar. Pollut. Bull. https://doi.org/10.1016/S0025-326X(01)00307-1 </w:t>
        </w:r>
      </w:hyperlink>
    </w:p>
    <w:p w14:paraId="7B95FCF4" w14:textId="77777777" w:rsidR="00D721A1" w:rsidRDefault="00D721A1">
      <w:pPr>
        <w:widowControl w:val="0"/>
        <w:pBdr>
          <w:top w:val="nil"/>
          <w:left w:val="nil"/>
          <w:bottom w:val="nil"/>
          <w:right w:val="nil"/>
          <w:between w:val="nil"/>
        </w:pBdr>
        <w:spacing w:line="240" w:lineRule="auto"/>
        <w:ind w:left="720" w:hanging="720"/>
      </w:pPr>
      <w:hyperlink r:id="rId171">
        <w:r>
          <w:t xml:space="preserve">Choi, M., Hsieh, D., Lam, P., Wang, W., 2003. Field depuration and biotransformation of paralytic shellfish toxins in scallop Chlamys nobilis and green-lipped mussel Perna viridis. Mar. Biol. https://doi.org/10.1007/s00227-003-1148-y </w:t>
        </w:r>
      </w:hyperlink>
    </w:p>
    <w:p w14:paraId="44161487" w14:textId="77777777" w:rsidR="00D721A1" w:rsidRDefault="00D721A1">
      <w:pPr>
        <w:widowControl w:val="0"/>
        <w:pBdr>
          <w:top w:val="nil"/>
          <w:left w:val="nil"/>
          <w:bottom w:val="nil"/>
          <w:right w:val="nil"/>
          <w:between w:val="nil"/>
        </w:pBdr>
        <w:spacing w:line="240" w:lineRule="auto"/>
        <w:ind w:left="720" w:hanging="720"/>
      </w:pPr>
      <w:hyperlink r:id="rId172">
        <w:r>
          <w:t xml:space="preserve">Costa, P.R., Costa, S.T., Braga, A.C., Rodrigues, S.M., Vale, P., 2017. Relevance and challenges in monitoring marine biotoxins in non-bivalve vectors. Food Control. https://doi.org/10.1016/j.foodcont.2016.12.038 </w:t>
        </w:r>
      </w:hyperlink>
    </w:p>
    <w:p w14:paraId="1E1E4A80" w14:textId="77777777" w:rsidR="00D721A1" w:rsidRDefault="00D721A1">
      <w:pPr>
        <w:widowControl w:val="0"/>
        <w:pBdr>
          <w:top w:val="nil"/>
          <w:left w:val="nil"/>
          <w:bottom w:val="nil"/>
          <w:right w:val="nil"/>
          <w:between w:val="nil"/>
        </w:pBdr>
        <w:spacing w:line="240" w:lineRule="auto"/>
        <w:ind w:left="720" w:hanging="720"/>
      </w:pPr>
      <w:hyperlink r:id="rId173">
        <w:r>
          <w:t>Cubillo, A.M., Peteiro, L.G., Fernández-Reiriz, M.J., Labarta, U., 2012. Influence of stocking density on growth of mussels (</w:t>
        </w:r>
      </w:hyperlink>
      <w:hyperlink r:id="rId174">
        <w:r>
          <w:rPr>
            <w:i/>
            <w:iCs/>
          </w:rPr>
          <w:t>Mytilus galloprovincialis</w:t>
        </w:r>
      </w:hyperlink>
      <w:hyperlink r:id="rId175">
        <w:r>
          <w:t xml:space="preserve">) in suspended culture. Aquaculture 342–343, 103–111. https://doi.org/10.1016/j.aquaculture.2012.02.017 </w:t>
        </w:r>
      </w:hyperlink>
    </w:p>
    <w:p w14:paraId="0B1CC09C" w14:textId="77777777" w:rsidR="00D721A1" w:rsidRDefault="00D721A1">
      <w:pPr>
        <w:widowControl w:val="0"/>
        <w:pBdr>
          <w:top w:val="nil"/>
          <w:left w:val="nil"/>
          <w:bottom w:val="nil"/>
          <w:right w:val="nil"/>
          <w:between w:val="nil"/>
        </w:pBdr>
        <w:spacing w:line="240" w:lineRule="auto"/>
        <w:ind w:left="720" w:hanging="720"/>
      </w:pPr>
      <w:hyperlink r:id="rId176">
        <w:r>
          <w:t xml:space="preserve">Deeds, J.R., Landsberg, J.H., Etheridge, S.M., Pitcher, G.C., Longan, S.W., 2008. Non-Traditional Vectors for Paralytic Shellfish Poisoning. Mar. Drugs 6, 308–348. https://doi.org/10.3390/md6020308 </w:t>
        </w:r>
      </w:hyperlink>
    </w:p>
    <w:p w14:paraId="6915C54F" w14:textId="77777777" w:rsidR="00D721A1" w:rsidRDefault="00D721A1">
      <w:pPr>
        <w:widowControl w:val="0"/>
        <w:pBdr>
          <w:top w:val="nil"/>
          <w:left w:val="nil"/>
          <w:bottom w:val="nil"/>
          <w:right w:val="nil"/>
          <w:between w:val="nil"/>
        </w:pBdr>
        <w:spacing w:line="240" w:lineRule="auto"/>
        <w:ind w:left="720" w:hanging="720"/>
      </w:pPr>
      <w:hyperlink r:id="rId177">
        <w:r>
          <w:t xml:space="preserve">Duinker, A., Bergslien, M., Strand, O., Olseng, C.D., Svardal, A., 2007a. The effect of size and age on depuration rates of diarrhetic shellfish toxins (DST) in mussels (Mytilus edulis L.). Harmful Algae. https://doi.org/10.1016/j.hal.2006.10.003 </w:t>
        </w:r>
      </w:hyperlink>
    </w:p>
    <w:p w14:paraId="033F6116" w14:textId="77777777" w:rsidR="00D721A1" w:rsidRDefault="00D721A1">
      <w:pPr>
        <w:widowControl w:val="0"/>
        <w:pBdr>
          <w:top w:val="nil"/>
          <w:left w:val="nil"/>
          <w:bottom w:val="nil"/>
          <w:right w:val="nil"/>
          <w:between w:val="nil"/>
        </w:pBdr>
        <w:spacing w:line="240" w:lineRule="auto"/>
        <w:ind w:left="720" w:hanging="720"/>
      </w:pPr>
      <w:hyperlink r:id="rId178">
        <w:r>
          <w:t xml:space="preserve">Duinker, A., Bergslien, M., Strand, O., Olseng, C.D., Svardal, A., 2007b. The effect of size and age on depuration rates of diarrhetic shellfish toxins (DST) in mussels (Mytilus edulis L.). Harmful Algae. https://doi.org/10.1016/j.hal.2006.10.003 </w:t>
        </w:r>
      </w:hyperlink>
    </w:p>
    <w:p w14:paraId="317C465C" w14:textId="77777777" w:rsidR="00D721A1" w:rsidRDefault="00D721A1">
      <w:pPr>
        <w:widowControl w:val="0"/>
        <w:pBdr>
          <w:top w:val="nil"/>
          <w:left w:val="nil"/>
          <w:bottom w:val="nil"/>
          <w:right w:val="nil"/>
          <w:between w:val="nil"/>
        </w:pBdr>
        <w:spacing w:line="240" w:lineRule="auto"/>
        <w:ind w:left="720" w:hanging="720"/>
      </w:pPr>
      <w:hyperlink r:id="rId179">
        <w:r>
          <w:t xml:space="preserve">FAO, 2024. The State of World Fisheries and Aquaculture 2024. FAO, Rome. </w:t>
        </w:r>
      </w:hyperlink>
    </w:p>
    <w:p w14:paraId="07A40833" w14:textId="77777777" w:rsidR="00D721A1" w:rsidRDefault="00D721A1">
      <w:pPr>
        <w:widowControl w:val="0"/>
        <w:pBdr>
          <w:top w:val="nil"/>
          <w:left w:val="nil"/>
          <w:bottom w:val="nil"/>
          <w:right w:val="nil"/>
          <w:between w:val="nil"/>
        </w:pBdr>
        <w:spacing w:line="240" w:lineRule="auto"/>
        <w:ind w:left="720" w:hanging="720"/>
      </w:pPr>
      <w:hyperlink r:id="rId180">
        <w:r>
          <w:t xml:space="preserve">Farrell, H., Seebacher, F., O’Connor, W., Zammit, A., Harwood, D.T., Murray, S., 2015. Warm temperature acclimation impacts metabolism of paralytic shellfish toxins from Alexandrium minutum in commercial oysters. Glob. Change Biol. https://doi.org/10.1111/gcb.12952 </w:t>
        </w:r>
      </w:hyperlink>
    </w:p>
    <w:p w14:paraId="3ADB4FAA" w14:textId="77777777" w:rsidR="00D721A1" w:rsidRDefault="00D721A1">
      <w:pPr>
        <w:widowControl w:val="0"/>
        <w:pBdr>
          <w:top w:val="nil"/>
          <w:left w:val="nil"/>
          <w:bottom w:val="nil"/>
          <w:right w:val="nil"/>
          <w:between w:val="nil"/>
        </w:pBdr>
        <w:spacing w:line="240" w:lineRule="auto"/>
        <w:ind w:left="720" w:hanging="720"/>
      </w:pPr>
      <w:hyperlink r:id="rId181">
        <w:r>
          <w:t xml:space="preserve">Fernandez, M., Shumway, S., Blanco, J., 2003. Management of shellfish resources. </w:t>
        </w:r>
      </w:hyperlink>
    </w:p>
    <w:p w14:paraId="0A8BFD02" w14:textId="77777777" w:rsidR="00D721A1" w:rsidRDefault="00D721A1">
      <w:pPr>
        <w:widowControl w:val="0"/>
        <w:pBdr>
          <w:top w:val="nil"/>
          <w:left w:val="nil"/>
          <w:bottom w:val="nil"/>
          <w:right w:val="nil"/>
          <w:between w:val="nil"/>
        </w:pBdr>
        <w:spacing w:line="240" w:lineRule="auto"/>
        <w:ind w:left="720" w:hanging="720"/>
      </w:pPr>
      <w:hyperlink r:id="rId182">
        <w:r>
          <w:t xml:space="preserve">Flanders Marine Institute, 2025. MarineRegions.org. </w:t>
        </w:r>
      </w:hyperlink>
    </w:p>
    <w:p w14:paraId="3775FDCF" w14:textId="77777777" w:rsidR="00D721A1" w:rsidRDefault="00D721A1">
      <w:pPr>
        <w:widowControl w:val="0"/>
        <w:pBdr>
          <w:top w:val="nil"/>
          <w:left w:val="nil"/>
          <w:bottom w:val="nil"/>
          <w:right w:val="nil"/>
          <w:between w:val="nil"/>
        </w:pBdr>
        <w:spacing w:line="240" w:lineRule="auto"/>
        <w:ind w:left="720" w:hanging="720"/>
      </w:pPr>
      <w:hyperlink r:id="rId183">
        <w:r>
          <w:t xml:space="preserve">Free, C.M., Moore, S.K., Trainer, V.L., 2022. The value of monitoring in efficiently and adaptively managing biotoxin contamination in marine fisheries. Harmful Algae 114, 102226. https://doi.org/10.1016/j.hal.2022.102226 </w:t>
        </w:r>
      </w:hyperlink>
    </w:p>
    <w:p w14:paraId="4496BDFF" w14:textId="77777777" w:rsidR="00D721A1" w:rsidRDefault="00D721A1">
      <w:pPr>
        <w:widowControl w:val="0"/>
        <w:pBdr>
          <w:top w:val="nil"/>
          <w:left w:val="nil"/>
          <w:bottom w:val="nil"/>
          <w:right w:val="nil"/>
          <w:between w:val="nil"/>
        </w:pBdr>
        <w:spacing w:line="240" w:lineRule="auto"/>
        <w:ind w:left="720" w:hanging="720"/>
      </w:pPr>
      <w:hyperlink r:id="rId184">
        <w:r>
          <w:t xml:space="preserve">Froese, R., Pauly, D., 2025. FishBase [WWW Document]. URL www.fishbase.org </w:t>
        </w:r>
      </w:hyperlink>
    </w:p>
    <w:p w14:paraId="6603CAA2" w14:textId="77777777" w:rsidR="00D721A1" w:rsidRDefault="00D721A1">
      <w:pPr>
        <w:widowControl w:val="0"/>
        <w:pBdr>
          <w:top w:val="nil"/>
          <w:left w:val="nil"/>
          <w:bottom w:val="nil"/>
          <w:right w:val="nil"/>
          <w:between w:val="nil"/>
        </w:pBdr>
        <w:spacing w:line="240" w:lineRule="auto"/>
        <w:ind w:left="720" w:hanging="720"/>
      </w:pPr>
      <w:hyperlink r:id="rId185">
        <w:r>
          <w:t xml:space="preserve">Garcia-Corona, J.L., Fabioux, C., Vanmaldergem, J., Petek, S., Derrien, A., Terre-Terrillon, A., Bressolier, L., Breton, F., Hegaret, H., 2024. The amnesic shellfish poisoning toxin, domoic acid: The tattoo of the king scallop Pecten maximus. Harmful Algae. https://doi.org/10.1016/j.hal.2024.102607 </w:t>
        </w:r>
      </w:hyperlink>
    </w:p>
    <w:p w14:paraId="3A819161" w14:textId="77777777" w:rsidR="00D721A1" w:rsidRDefault="00D721A1">
      <w:pPr>
        <w:widowControl w:val="0"/>
        <w:pBdr>
          <w:top w:val="nil"/>
          <w:left w:val="nil"/>
          <w:bottom w:val="nil"/>
          <w:right w:val="nil"/>
          <w:between w:val="nil"/>
        </w:pBdr>
        <w:spacing w:line="240" w:lineRule="auto"/>
        <w:ind w:left="720" w:hanging="720"/>
      </w:pPr>
      <w:hyperlink r:id="rId186">
        <w:r>
          <w:t xml:space="preserve">Gelman, A., Goodrich, B., Gabry, J., Vehtari, A., 2019. R-squared for Bayesian Regression Models. Am. Stat. 73, 307–309. https://doi.org/10.1080/00031305.2018.1549100 </w:t>
        </w:r>
      </w:hyperlink>
    </w:p>
    <w:p w14:paraId="17B2F8A1" w14:textId="77777777" w:rsidR="00D721A1" w:rsidRDefault="00D721A1">
      <w:pPr>
        <w:widowControl w:val="0"/>
        <w:pBdr>
          <w:top w:val="nil"/>
          <w:left w:val="nil"/>
          <w:bottom w:val="nil"/>
          <w:right w:val="nil"/>
          <w:between w:val="nil"/>
        </w:pBdr>
        <w:spacing w:line="240" w:lineRule="auto"/>
        <w:ind w:left="720" w:hanging="720"/>
      </w:pPr>
      <w:hyperlink r:id="rId187">
        <w:r>
          <w:t xml:space="preserve">Gibble, C.M., Peacock, M.B., Kudela, R.M., 2016. Evidence of freshwater algal toxins in marine shellfish: Implications for human and aquatic health. Harmful Algae. https://doi.org/10.1016/j.hal.2016.09.007 </w:t>
        </w:r>
      </w:hyperlink>
    </w:p>
    <w:p w14:paraId="47F8E96B" w14:textId="77777777" w:rsidR="00D721A1" w:rsidRDefault="00D721A1">
      <w:pPr>
        <w:widowControl w:val="0"/>
        <w:pBdr>
          <w:top w:val="nil"/>
          <w:left w:val="nil"/>
          <w:bottom w:val="nil"/>
          <w:right w:val="nil"/>
          <w:between w:val="nil"/>
        </w:pBdr>
        <w:spacing w:line="240" w:lineRule="auto"/>
        <w:ind w:left="720" w:hanging="720"/>
      </w:pPr>
      <w:hyperlink r:id="rId188">
        <w:r>
          <w:t xml:space="preserve">Golden, C.D., Koehn, J.Z., Shepon, A., Passarelli, S., Free, C.M., Viana, D.F., Matthey, H., Eurich, J.G., Gephart, J.A., Fluet-Chouinard, E., Nyboer, E.A., Lynch, A.J., Kjellevold, M., Bromage, S., Charlebois, P., Barange, M., Vannuccini, S., Cao, L., Kleisner, K.M., Rimm, E.B., Danaei, G., DeSisto, C., Kelahan, H., Fiorella, K.J., Little, D.C., Allison, E.H., Fanzo, J., Thilsted, S.H., 2021. Aquatic foods to nourish nations. Nature 598, 315–320. https://doi.org/10.1038/s41586-021-03917-1 </w:t>
        </w:r>
      </w:hyperlink>
    </w:p>
    <w:p w14:paraId="331F78CD" w14:textId="77777777" w:rsidR="00D721A1" w:rsidRDefault="00D721A1">
      <w:pPr>
        <w:widowControl w:val="0"/>
        <w:pBdr>
          <w:top w:val="nil"/>
          <w:left w:val="nil"/>
          <w:bottom w:val="nil"/>
          <w:right w:val="nil"/>
          <w:between w:val="nil"/>
        </w:pBdr>
        <w:spacing w:line="240" w:lineRule="auto"/>
        <w:ind w:left="720" w:hanging="720"/>
      </w:pPr>
      <w:hyperlink r:id="rId189">
        <w:r>
          <w:t xml:space="preserve">Grafen, A., 1997. The phylogenetic regression. Philos. Trans. R. Soc. Lond. B Biol. Sci. 326, 119–157. https://doi.org/10.1098/rstb.1989.0106 </w:t>
        </w:r>
      </w:hyperlink>
    </w:p>
    <w:p w14:paraId="596A1C86" w14:textId="77777777" w:rsidR="00D721A1" w:rsidRDefault="00D721A1">
      <w:pPr>
        <w:widowControl w:val="0"/>
        <w:pBdr>
          <w:top w:val="nil"/>
          <w:left w:val="nil"/>
          <w:bottom w:val="nil"/>
          <w:right w:val="nil"/>
          <w:between w:val="nil"/>
        </w:pBdr>
        <w:spacing w:line="240" w:lineRule="auto"/>
        <w:ind w:left="720" w:hanging="720"/>
      </w:pPr>
      <w:hyperlink r:id="rId190">
        <w:r>
          <w:t xml:space="preserve">Grattan, L.M., Holobaugh, S., Morris, J.G., 2016. Harmful algal blooms and public health. Harmful Algae, Harmful Algal Blooms and Public Health 57, 2–8. https://doi.org/10.1016/j.hal.2016.05.003 </w:t>
        </w:r>
      </w:hyperlink>
    </w:p>
    <w:p w14:paraId="56D52887" w14:textId="77777777" w:rsidR="00D721A1" w:rsidRDefault="00D721A1">
      <w:pPr>
        <w:widowControl w:val="0"/>
        <w:pBdr>
          <w:top w:val="nil"/>
          <w:left w:val="nil"/>
          <w:bottom w:val="nil"/>
          <w:right w:val="nil"/>
          <w:between w:val="nil"/>
        </w:pBdr>
        <w:spacing w:line="240" w:lineRule="auto"/>
        <w:ind w:left="720" w:hanging="720"/>
      </w:pPr>
      <w:hyperlink r:id="rId191">
        <w:r>
          <w:t xml:space="preserve">Hackett, S.C., Krachey, M.J., </w:t>
        </w:r>
        <w:proofErr w:type="spellStart"/>
        <w:r>
          <w:t>Dewees</w:t>
        </w:r>
        <w:proofErr w:type="spellEnd"/>
        <w:r>
          <w:t xml:space="preserve">, C.M., 2003. An economic overview of Dungeness crab (Cancer magister) processing in California 44, 8. </w:t>
        </w:r>
      </w:hyperlink>
    </w:p>
    <w:p w14:paraId="4A80B9CE" w14:textId="77777777" w:rsidR="00D721A1" w:rsidRDefault="00D721A1">
      <w:pPr>
        <w:widowControl w:val="0"/>
        <w:pBdr>
          <w:top w:val="nil"/>
          <w:left w:val="nil"/>
          <w:bottom w:val="nil"/>
          <w:right w:val="nil"/>
          <w:between w:val="nil"/>
        </w:pBdr>
        <w:spacing w:line="240" w:lineRule="auto"/>
        <w:ind w:left="720" w:hanging="720"/>
      </w:pPr>
      <w:hyperlink r:id="rId192">
        <w:r>
          <w:t xml:space="preserve">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 </w:t>
        </w:r>
      </w:hyperlink>
    </w:p>
    <w:p w14:paraId="4764E9DA" w14:textId="77777777" w:rsidR="00D721A1" w:rsidRDefault="00D721A1">
      <w:pPr>
        <w:widowControl w:val="0"/>
        <w:pBdr>
          <w:top w:val="nil"/>
          <w:left w:val="nil"/>
          <w:bottom w:val="nil"/>
          <w:right w:val="nil"/>
          <w:between w:val="nil"/>
        </w:pBdr>
        <w:spacing w:line="240" w:lineRule="auto"/>
        <w:ind w:left="720" w:hanging="720"/>
      </w:pPr>
      <w:hyperlink r:id="rId193">
        <w:r>
          <w:t xml:space="preserve">Hallegraeff, G.M., Anderson, D.M., </w:t>
        </w:r>
        <w:proofErr w:type="spellStart"/>
        <w:r>
          <w:t>Cembella</w:t>
        </w:r>
        <w:proofErr w:type="spellEnd"/>
        <w:r>
          <w:t xml:space="preserve">, A.D. (Eds.), 2004. Manual on Harmful Marine Algae. UNESCO Publishing, Paris, France. </w:t>
        </w:r>
      </w:hyperlink>
    </w:p>
    <w:p w14:paraId="056C3E1E" w14:textId="77777777" w:rsidR="00D721A1" w:rsidRDefault="00D721A1">
      <w:pPr>
        <w:widowControl w:val="0"/>
        <w:pBdr>
          <w:top w:val="nil"/>
          <w:left w:val="nil"/>
          <w:bottom w:val="nil"/>
          <w:right w:val="nil"/>
          <w:between w:val="nil"/>
        </w:pBdr>
        <w:spacing w:line="240" w:lineRule="auto"/>
        <w:ind w:left="720" w:hanging="720"/>
      </w:pPr>
      <w:hyperlink r:id="rId194">
        <w:r>
          <w:t xml:space="preserve">Hardardottir, S., Hjort, D.M., Wohlrab, S., Krock, B., John, U., Nielsen, T.G., Lundholm, N., 2019. Trophic interactions, toxicokinetics, and detoxification processes in a domoic acid-producing diatom and two copepod species. Limnol. Oceanogr. https://doi.org/10.1002/lno.11078 </w:t>
        </w:r>
      </w:hyperlink>
    </w:p>
    <w:p w14:paraId="2497CA49" w14:textId="77777777" w:rsidR="00D721A1" w:rsidRDefault="00D721A1">
      <w:pPr>
        <w:widowControl w:val="0"/>
        <w:pBdr>
          <w:top w:val="nil"/>
          <w:left w:val="nil"/>
          <w:bottom w:val="nil"/>
          <w:right w:val="nil"/>
          <w:between w:val="nil"/>
        </w:pBdr>
        <w:spacing w:line="240" w:lineRule="auto"/>
        <w:ind w:left="720" w:hanging="720"/>
      </w:pPr>
      <w:hyperlink r:id="rId195">
        <w:r>
          <w:t xml:space="preserve">Haya, K., Martin, JL, Robinson, S., Martin, JD, Khots, A., 2003. Does uptake of Alexandrium fundyense cysts contribute to the levels of PSP toxin found in the sea scallop, Placopecten magellanicus? Harmful Algae. https://doi.org/10.1016/S1568-9883(02)00068-9 </w:t>
        </w:r>
      </w:hyperlink>
    </w:p>
    <w:p w14:paraId="6E380DA3" w14:textId="77777777" w:rsidR="00D721A1" w:rsidRDefault="00D721A1">
      <w:pPr>
        <w:widowControl w:val="0"/>
        <w:pBdr>
          <w:top w:val="nil"/>
          <w:left w:val="nil"/>
          <w:bottom w:val="nil"/>
          <w:right w:val="nil"/>
          <w:between w:val="nil"/>
        </w:pBdr>
        <w:spacing w:line="240" w:lineRule="auto"/>
        <w:ind w:left="720" w:hanging="720"/>
      </w:pPr>
      <w:hyperlink r:id="rId196">
        <w:r>
          <w:t xml:space="preserve">Hinchliff, C.E., Smith, S.A., Allman, J.F., Burleigh, J.G., Chaudhary, R., Coghill, L.M., Crandall, K.A., Deng, J., Drew, B.T., Gazis, R., Gude, K., Hibbett, D.S., Katz, L.A., Laughinghouse, H.D., McTavish, E.J., Midford, P.E., Owen, C.L., Ree, R.H., Rees, J.A., Soltis, D.E., Williams, T., Cranston, K.A., 2015. Synthesis of phylogeny and taxonomy into a comprehensive tree of life. Proc. Natl. Acad. Sci. 112, 12764–12769. https://doi.org/10.1073/pnas.1423041112 </w:t>
        </w:r>
      </w:hyperlink>
    </w:p>
    <w:p w14:paraId="77700C1D" w14:textId="77777777" w:rsidR="00D721A1" w:rsidRDefault="00D721A1">
      <w:pPr>
        <w:widowControl w:val="0"/>
        <w:pBdr>
          <w:top w:val="nil"/>
          <w:left w:val="nil"/>
          <w:bottom w:val="nil"/>
          <w:right w:val="nil"/>
          <w:between w:val="nil"/>
        </w:pBdr>
        <w:spacing w:line="240" w:lineRule="auto"/>
        <w:ind w:left="720" w:hanging="720"/>
      </w:pPr>
      <w:hyperlink r:id="rId197">
        <w:r>
          <w:t xml:space="preserve">Holmes, M.J., Lewis, R.J., 2022. Origin of Ciguateric Fish: Quantitative Modelling of the Flow of Ciguatoxin through a Marine Food Chain. Toxins. https://doi.org/10.3390/toxins14080534 </w:t>
        </w:r>
      </w:hyperlink>
    </w:p>
    <w:p w14:paraId="208DB5F0" w14:textId="77777777" w:rsidR="00D721A1" w:rsidRDefault="00D721A1">
      <w:pPr>
        <w:widowControl w:val="0"/>
        <w:pBdr>
          <w:top w:val="nil"/>
          <w:left w:val="nil"/>
          <w:bottom w:val="nil"/>
          <w:right w:val="nil"/>
          <w:between w:val="nil"/>
        </w:pBdr>
        <w:spacing w:line="240" w:lineRule="auto"/>
        <w:ind w:left="720" w:hanging="720"/>
      </w:pPr>
      <w:hyperlink r:id="rId198">
        <w:r>
          <w:t xml:space="preserve">Houle, K.C., Bill, B.D., Christy, A., Davis, J.P., Leighfield, T.A., Morton, S.L., Shumway, S.E., Trainer, V.L., Vadopalas, B., Hudson, B., 2023. Biotoxin uptake, retention, and depuration trends in purple-hinged rock scallops, Crassadoma gigantea (Gray 1825). J. SHELLFISH Res. https://doi.org/10.2983/035.042.0209 </w:t>
        </w:r>
      </w:hyperlink>
    </w:p>
    <w:p w14:paraId="77898656" w14:textId="77777777" w:rsidR="00D721A1" w:rsidRDefault="00D721A1">
      <w:pPr>
        <w:widowControl w:val="0"/>
        <w:pBdr>
          <w:top w:val="nil"/>
          <w:left w:val="nil"/>
          <w:bottom w:val="nil"/>
          <w:right w:val="nil"/>
          <w:between w:val="nil"/>
        </w:pBdr>
        <w:spacing w:line="240" w:lineRule="auto"/>
        <w:ind w:left="720" w:hanging="720"/>
      </w:pPr>
      <w:hyperlink r:id="rId199">
        <w:r>
          <w:t xml:space="preserve">IPCC, 2019. IPCC Special Report on the Ocean and Cryosphere in a Changing Climate. </w:t>
        </w:r>
      </w:hyperlink>
    </w:p>
    <w:p w14:paraId="71F37C63" w14:textId="77777777" w:rsidR="00D721A1" w:rsidRDefault="00D721A1">
      <w:pPr>
        <w:widowControl w:val="0"/>
        <w:pBdr>
          <w:top w:val="nil"/>
          <w:left w:val="nil"/>
          <w:bottom w:val="nil"/>
          <w:right w:val="nil"/>
          <w:between w:val="nil"/>
        </w:pBdr>
        <w:spacing w:line="240" w:lineRule="auto"/>
        <w:ind w:left="720" w:hanging="720"/>
      </w:pPr>
      <w:hyperlink r:id="rId200">
        <w:r>
          <w:t xml:space="preserve">Jauffrais, T., Marcaillou, C., Herrenknecht, C., Truquet, P., Sechet, V., Nicolau, E., Tillmann, U., Hess, P., 2012. Azaspiracid accumulation, detoxification and biotransformation in blue mussels (Mytilus edulis) experimentally fed Azadinium spinosum. Toxicon. </w:t>
        </w:r>
        <w:r>
          <w:lastRenderedPageBreak/>
          <w:t xml:space="preserve">https://doi.org/10.1016/j.toxicon.2012.04.351 </w:t>
        </w:r>
      </w:hyperlink>
    </w:p>
    <w:p w14:paraId="24F7D894" w14:textId="77777777" w:rsidR="00D721A1" w:rsidRDefault="00D721A1">
      <w:pPr>
        <w:widowControl w:val="0"/>
        <w:pBdr>
          <w:top w:val="nil"/>
          <w:left w:val="nil"/>
          <w:bottom w:val="nil"/>
          <w:right w:val="nil"/>
          <w:between w:val="nil"/>
        </w:pBdr>
        <w:spacing w:line="240" w:lineRule="auto"/>
        <w:ind w:left="720" w:hanging="720"/>
      </w:pPr>
      <w:hyperlink r:id="rId201">
        <w:r>
          <w:t xml:space="preserve">Kennedy, C.J., Schulman, L., Baden, D.G., Walsh, P.J., 1992. Toxicokinetics of brevetoxin PBTX-3 in the Gulf toadfish, Opsanus beta, following intravenous administration. Aquat. Toxicol. https://doi.org/10.1016/0166-445X(92)90032-I </w:t>
        </w:r>
      </w:hyperlink>
    </w:p>
    <w:p w14:paraId="533C6DEC" w14:textId="77777777" w:rsidR="00D721A1" w:rsidRDefault="00D721A1">
      <w:pPr>
        <w:widowControl w:val="0"/>
        <w:pBdr>
          <w:top w:val="nil"/>
          <w:left w:val="nil"/>
          <w:bottom w:val="nil"/>
          <w:right w:val="nil"/>
          <w:between w:val="nil"/>
        </w:pBdr>
        <w:spacing w:line="240" w:lineRule="auto"/>
        <w:ind w:left="720" w:hanging="720"/>
      </w:pPr>
      <w:hyperlink r:id="rId202">
        <w:r>
          <w:t xml:space="preserve">Kim, B.-M., Haque, Md.N., Lee, D.-H., Nam, S.-E., Rhee, J.-S., 2018. Comparative Toxicokinetics and Antioxidant Response in the Microcystin-LR-Exposed Gill of Two Marine Bivalves, </w:t>
        </w:r>
      </w:hyperlink>
      <w:hyperlink r:id="rId203">
        <w:r>
          <w:rPr>
            <w:i/>
            <w:iCs/>
          </w:rPr>
          <w:t>Crassostrea gigas</w:t>
        </w:r>
      </w:hyperlink>
      <w:hyperlink r:id="rId204">
        <w:r>
          <w:t xml:space="preserve"> and </w:t>
        </w:r>
      </w:hyperlink>
      <w:hyperlink r:id="rId205">
        <w:r>
          <w:rPr>
            <w:i/>
            <w:iCs/>
          </w:rPr>
          <w:t>Mytilus edulis</w:t>
        </w:r>
      </w:hyperlink>
      <w:hyperlink r:id="rId206">
        <w:r>
          <w:t xml:space="preserve">. J. Shellfish Res. 37, 497–506. https://doi.org/10.2983/035.037.0305 </w:t>
        </w:r>
      </w:hyperlink>
    </w:p>
    <w:p w14:paraId="5051CD80" w14:textId="77777777" w:rsidR="00D721A1" w:rsidRDefault="00D721A1">
      <w:pPr>
        <w:widowControl w:val="0"/>
        <w:pBdr>
          <w:top w:val="nil"/>
          <w:left w:val="nil"/>
          <w:bottom w:val="nil"/>
          <w:right w:val="nil"/>
          <w:between w:val="nil"/>
        </w:pBdr>
        <w:spacing w:line="240" w:lineRule="auto"/>
        <w:ind w:left="720" w:hanging="720"/>
      </w:pPr>
      <w:hyperlink r:id="rId207">
        <w:r>
          <w:t xml:space="preserve">Kim, Y.D., Kim, W.J., Shin, Y.K., Lee, D.-H., Kim, Y.-J., Kim, J.K., Rhee, J.-S., 2017. Microcystin-LR bioconcentration induces antioxidant responses in the digestive gland of two marine bivalves Crassostrea gigas and Mytilus edulis. Aquat. Toxicol. https://doi.org/10.1016/j.aquatox.2017.05.003 </w:t>
        </w:r>
      </w:hyperlink>
    </w:p>
    <w:p w14:paraId="6D458E60" w14:textId="77777777" w:rsidR="00D721A1" w:rsidRDefault="00D721A1">
      <w:pPr>
        <w:widowControl w:val="0"/>
        <w:pBdr>
          <w:top w:val="nil"/>
          <w:left w:val="nil"/>
          <w:bottom w:val="nil"/>
          <w:right w:val="nil"/>
          <w:between w:val="nil"/>
        </w:pBdr>
        <w:spacing w:line="240" w:lineRule="auto"/>
        <w:ind w:left="720" w:hanging="720"/>
      </w:pPr>
      <w:hyperlink r:id="rId208">
        <w:r>
          <w:t xml:space="preserve">Kvrgić, K., </w:t>
        </w:r>
        <w:proofErr w:type="spellStart"/>
        <w:r>
          <w:t>Lešić</w:t>
        </w:r>
        <w:proofErr w:type="spellEnd"/>
        <w:r>
          <w:t xml:space="preserve">, T., Džafić, N., </w:t>
        </w:r>
        <w:proofErr w:type="spellStart"/>
        <w:r>
          <w:t>Pleadin</w:t>
        </w:r>
        <w:proofErr w:type="spellEnd"/>
        <w:r>
          <w:t xml:space="preserve">, J., 2022. Occurrence and Seasonal Monitoring of Domoic Acid in Three Shellfish Species from the Northern Adriatic Sea 12. </w:t>
        </w:r>
      </w:hyperlink>
    </w:p>
    <w:p w14:paraId="2073E1C7" w14:textId="77777777" w:rsidR="00D721A1" w:rsidRDefault="00D721A1">
      <w:pPr>
        <w:widowControl w:val="0"/>
        <w:pBdr>
          <w:top w:val="nil"/>
          <w:left w:val="nil"/>
          <w:bottom w:val="nil"/>
          <w:right w:val="nil"/>
          <w:between w:val="nil"/>
        </w:pBdr>
        <w:spacing w:line="240" w:lineRule="auto"/>
        <w:ind w:left="720" w:hanging="720"/>
      </w:pPr>
      <w:hyperlink r:id="rId209">
        <w:r>
          <w:t xml:space="preserve">Landrum, P.F., Lydy, M.J., Lee, H., 1992. Toxicokinetics in aquatic systems: Model comparisons and use in hazard assessment. Environ. Toxicol. Chem. 11, 1709–1725. https://doi.org/10.1002/etc.5620111205 </w:t>
        </w:r>
      </w:hyperlink>
    </w:p>
    <w:p w14:paraId="18A94E29" w14:textId="77777777" w:rsidR="00D721A1" w:rsidRDefault="00D721A1">
      <w:pPr>
        <w:widowControl w:val="0"/>
        <w:pBdr>
          <w:top w:val="nil"/>
          <w:left w:val="nil"/>
          <w:bottom w:val="nil"/>
          <w:right w:val="nil"/>
          <w:between w:val="nil"/>
        </w:pBdr>
        <w:spacing w:line="240" w:lineRule="auto"/>
        <w:ind w:left="720" w:hanging="720"/>
      </w:pPr>
      <w:hyperlink r:id="rId210">
        <w:r>
          <w:t xml:space="preserve">Langlois, G.W., Morton, S.L., 2018. Marine Biotoxin and Harmful Algae Monitoring and Management, in: Harmful Algal Blooms. John Wiley &amp; Sons, Ltd, pp. 377–418. https://doi.org/10.1002/9781118994672.ch10 </w:t>
        </w:r>
      </w:hyperlink>
    </w:p>
    <w:p w14:paraId="32283D95" w14:textId="77777777" w:rsidR="00D721A1" w:rsidRDefault="00D721A1">
      <w:pPr>
        <w:widowControl w:val="0"/>
        <w:pBdr>
          <w:top w:val="nil"/>
          <w:left w:val="nil"/>
          <w:bottom w:val="nil"/>
          <w:right w:val="nil"/>
          <w:between w:val="nil"/>
        </w:pBdr>
        <w:spacing w:line="240" w:lineRule="auto"/>
        <w:ind w:left="720" w:hanging="720"/>
      </w:pPr>
      <w:hyperlink r:id="rId211">
        <w:r>
          <w:t xml:space="preserve">Leahy, L., Chown, S.L., Riskas, H.L., Wright, I.J., Carlesso, A.G., Hammer, I.J., Sanders, N.J., Bishop, T.R., Parr, C.L., Gibb, H., 2025. Metabolic traits are shaped by phylogenetic conservatism and environment, not just body size. Proc. Natl. Acad. Sci. 122, e2501541122. https://doi.org/10.1073/pnas.2501541122 </w:t>
        </w:r>
      </w:hyperlink>
    </w:p>
    <w:p w14:paraId="4CCF49EE" w14:textId="77777777" w:rsidR="00D721A1" w:rsidRDefault="00D721A1">
      <w:pPr>
        <w:widowControl w:val="0"/>
        <w:pBdr>
          <w:top w:val="nil"/>
          <w:left w:val="nil"/>
          <w:bottom w:val="nil"/>
          <w:right w:val="nil"/>
          <w:between w:val="nil"/>
        </w:pBdr>
        <w:spacing w:line="240" w:lineRule="auto"/>
        <w:ind w:left="720" w:hanging="720"/>
      </w:pPr>
      <w:hyperlink r:id="rId212">
        <w:r>
          <w:t xml:space="preserve">Leal, J.F., Bombo, G., Amado, P.S.M., Pereira, H., Cristiano, M.L.S., 2023. Cation-Exchange Resin Applied to Paralytic Shellfish Toxins Depuration from Bivalves Exposed to Gymnodinium catenatum. Foods. https://doi.org/10.3390/foods12040768 </w:t>
        </w:r>
      </w:hyperlink>
    </w:p>
    <w:p w14:paraId="47541045" w14:textId="77777777" w:rsidR="00D721A1" w:rsidRDefault="00D721A1">
      <w:pPr>
        <w:widowControl w:val="0"/>
        <w:pBdr>
          <w:top w:val="nil"/>
          <w:left w:val="nil"/>
          <w:bottom w:val="nil"/>
          <w:right w:val="nil"/>
          <w:between w:val="nil"/>
        </w:pBdr>
        <w:spacing w:line="240" w:lineRule="auto"/>
        <w:ind w:left="720" w:hanging="720"/>
      </w:pPr>
      <w:hyperlink r:id="rId213">
        <w:r>
          <w:t xml:space="preserve">Leal, J.F., Cristiano, M.L.S., 2024. Why are bivalves not detoxified? Curr. Opin. Food Sci. https://doi.org/10.1016/j.cofs.2024.101162 </w:t>
        </w:r>
      </w:hyperlink>
    </w:p>
    <w:p w14:paraId="7F00F49D" w14:textId="77777777" w:rsidR="00D721A1" w:rsidRDefault="00D721A1">
      <w:pPr>
        <w:widowControl w:val="0"/>
        <w:pBdr>
          <w:top w:val="nil"/>
          <w:left w:val="nil"/>
          <w:bottom w:val="nil"/>
          <w:right w:val="nil"/>
          <w:between w:val="nil"/>
        </w:pBdr>
        <w:spacing w:line="240" w:lineRule="auto"/>
        <w:ind w:left="720" w:hanging="720"/>
      </w:pPr>
      <w:hyperlink r:id="rId214">
        <w:r>
          <w:t xml:space="preserve">Leandro, L.F., Teegarden, G.J., Roth, P.B., Wang, Z., Doucette, G.J., 2010. The copepod Calanus finmarchicus: A potential vector for trophic transfer of the marine algal biotoxin, domoic acid. J. Exp. Mar. Biol. Ecol. https://doi.org/10.1016/j.jembe.2009.11.002 </w:t>
        </w:r>
      </w:hyperlink>
    </w:p>
    <w:p w14:paraId="62B52B29" w14:textId="77777777" w:rsidR="00D721A1" w:rsidRDefault="00D721A1">
      <w:pPr>
        <w:widowControl w:val="0"/>
        <w:pBdr>
          <w:top w:val="nil"/>
          <w:left w:val="nil"/>
          <w:bottom w:val="nil"/>
          <w:right w:val="nil"/>
          <w:between w:val="nil"/>
        </w:pBdr>
        <w:spacing w:line="240" w:lineRule="auto"/>
        <w:ind w:left="720" w:hanging="720"/>
      </w:pPr>
      <w:hyperlink r:id="rId215">
        <w:r>
          <w:t xml:space="preserve">Lefebvre, K., Silver, M., Coale, S., Tjeerdema, R., 2002. Domoic acid in planktivorous fish in relation to toxic Pseudo-nitzschia cell densities. Mar. Biol. https://doi.org/10.1007/s00227-001-0713-5 </w:t>
        </w:r>
      </w:hyperlink>
    </w:p>
    <w:p w14:paraId="5B45B51C" w14:textId="77777777" w:rsidR="00D721A1" w:rsidRDefault="00D721A1">
      <w:pPr>
        <w:widowControl w:val="0"/>
        <w:pBdr>
          <w:top w:val="nil"/>
          <w:left w:val="nil"/>
          <w:bottom w:val="nil"/>
          <w:right w:val="nil"/>
          <w:between w:val="nil"/>
        </w:pBdr>
        <w:spacing w:line="240" w:lineRule="auto"/>
        <w:ind w:left="720" w:hanging="720"/>
      </w:pPr>
      <w:hyperlink r:id="rId216">
        <w:r>
          <w:t xml:space="preserve">Lefebvre, K.A., Bargu, S., Kieckhefer, T., Silver, M.W., 2002. From sanddabs to blue whales: the pervasiveness of domoic acid. Toxicon 40, 971–977. https://doi.org/10.1016/S0041-0101(02)00093-4 </w:t>
        </w:r>
      </w:hyperlink>
    </w:p>
    <w:p w14:paraId="1C41DE9F" w14:textId="77777777" w:rsidR="00D721A1" w:rsidRDefault="00D721A1">
      <w:pPr>
        <w:widowControl w:val="0"/>
        <w:pBdr>
          <w:top w:val="nil"/>
          <w:left w:val="nil"/>
          <w:bottom w:val="nil"/>
          <w:right w:val="nil"/>
          <w:between w:val="nil"/>
        </w:pBdr>
        <w:spacing w:line="240" w:lineRule="auto"/>
        <w:ind w:left="720" w:hanging="720"/>
      </w:pPr>
      <w:hyperlink r:id="rId217">
        <w:r>
          <w:t xml:space="preserve">Lefebvre, K.A., Robertson, A., 2010. Domoic acid and human exposure risks: A review. Toxicon, Toxins in Seafood 56, 218–230. https://doi.org/10.1016/j.toxicon.2009.05.034 </w:t>
        </w:r>
      </w:hyperlink>
    </w:p>
    <w:p w14:paraId="26063F5F" w14:textId="77777777" w:rsidR="00D721A1" w:rsidRDefault="00D721A1">
      <w:pPr>
        <w:widowControl w:val="0"/>
        <w:pBdr>
          <w:top w:val="nil"/>
          <w:left w:val="nil"/>
          <w:bottom w:val="nil"/>
          <w:right w:val="nil"/>
          <w:between w:val="nil"/>
        </w:pBdr>
        <w:spacing w:line="240" w:lineRule="auto"/>
        <w:ind w:left="720" w:hanging="720"/>
      </w:pPr>
      <w:hyperlink r:id="rId218">
        <w:r>
          <w:t xml:space="preserve">Leite, I. do P., Sdiri, K., Taylor, A., Viallon, J., Gharbia, H.B., Mafra Junior, L.L., Swarzenski, P., Oberhaensli, F., Darius, H.T., Chinain, M., Bottein, M.-Y.D., 2021. Experimental Evidence of Ciguatoxin Accumulation and Depuration in Carnivorous Lionfish. Toxins. https://doi.org/10.3390/toxins13080564 </w:t>
        </w:r>
      </w:hyperlink>
    </w:p>
    <w:p w14:paraId="58B9EF89" w14:textId="77777777" w:rsidR="00D721A1" w:rsidRDefault="00D721A1">
      <w:pPr>
        <w:widowControl w:val="0"/>
        <w:pBdr>
          <w:top w:val="nil"/>
          <w:left w:val="nil"/>
          <w:bottom w:val="nil"/>
          <w:right w:val="nil"/>
          <w:between w:val="nil"/>
        </w:pBdr>
        <w:spacing w:line="240" w:lineRule="auto"/>
        <w:ind w:left="720" w:hanging="720"/>
      </w:pPr>
      <w:hyperlink r:id="rId219">
        <w:r>
          <w:t xml:space="preserve">Lewis, A.M., Dean, K.J., Hartnell, D.M., Percy, L., Turner, A.D., Lewis, J.M., 2022. The value of toxin profiles in the chemotaxonomic analysis of paralytic shellfish toxins in determining the relationship between British Alexandrium spp. and experimentally contaminated Mytilus sp. Harmful Algae. https://doi.org/10.1016/j.hal.2021.102131 </w:t>
        </w:r>
      </w:hyperlink>
    </w:p>
    <w:p w14:paraId="7027344E" w14:textId="77777777" w:rsidR="00D721A1" w:rsidRDefault="00D721A1">
      <w:pPr>
        <w:widowControl w:val="0"/>
        <w:pBdr>
          <w:top w:val="nil"/>
          <w:left w:val="nil"/>
          <w:bottom w:val="nil"/>
          <w:right w:val="nil"/>
          <w:between w:val="nil"/>
        </w:pBdr>
        <w:spacing w:line="240" w:lineRule="auto"/>
        <w:ind w:left="720" w:hanging="720"/>
      </w:pPr>
      <w:hyperlink r:id="rId220">
        <w:r>
          <w:t xml:space="preserve">Lewis, R., Holmes, M., 1993. Origin and transfer of toxins involved in ciguatera. Comp. Biochem. Physiol. C-Pharmacol. Toxicol. Endocrinol. https://doi.org/10.1016/0742-8413(93)90217-9 </w:t>
        </w:r>
      </w:hyperlink>
    </w:p>
    <w:p w14:paraId="2B0E96DD" w14:textId="77777777" w:rsidR="00D721A1" w:rsidRDefault="00D721A1">
      <w:pPr>
        <w:widowControl w:val="0"/>
        <w:pBdr>
          <w:top w:val="nil"/>
          <w:left w:val="nil"/>
          <w:bottom w:val="nil"/>
          <w:right w:val="nil"/>
          <w:between w:val="nil"/>
        </w:pBdr>
        <w:spacing w:line="240" w:lineRule="auto"/>
        <w:ind w:left="720" w:hanging="720"/>
      </w:pPr>
      <w:hyperlink r:id="rId221">
        <w:r>
          <w:t xml:space="preserve">Li, J., Mak, Y.L., Chang, Y.-H., Xiao, C., Chen, Y.-M., Shen, J., Wang, Q., Ruan, Y., Lam, P.K.S., 2020. Uptake and Depuration Kinetics of Pacific Ciguatoxins in Orange-Spotted Grouper (Epinephelus coioides). Environ. Sci. Technol. https://doi.org/10.1021/acs.est.9b07888 </w:t>
        </w:r>
      </w:hyperlink>
    </w:p>
    <w:p w14:paraId="69BE5FF1" w14:textId="77777777" w:rsidR="00D721A1" w:rsidRDefault="00D721A1">
      <w:pPr>
        <w:widowControl w:val="0"/>
        <w:pBdr>
          <w:top w:val="nil"/>
          <w:left w:val="nil"/>
          <w:bottom w:val="nil"/>
          <w:right w:val="nil"/>
          <w:between w:val="nil"/>
        </w:pBdr>
        <w:spacing w:line="240" w:lineRule="auto"/>
        <w:ind w:left="720" w:hanging="720"/>
      </w:pPr>
      <w:hyperlink r:id="rId222">
        <w:r>
          <w:t xml:space="preserve">Li, Q., Mahmudiono, T., Mohammadi, H., Nematollahi, A., Hoseinvandtabar, S., Mehri, F., Hasanzadeh, V., Limam, I., Fakhri, Y., Thai, V.N., 2023. Concentration ciguatoxins in fillet of fish: A global systematic review and meta-analysis. Heliyon 9. https://doi.org/10.1016/j.heliyon.2023.e18500 </w:t>
        </w:r>
      </w:hyperlink>
    </w:p>
    <w:p w14:paraId="4773A194" w14:textId="77777777" w:rsidR="00D721A1" w:rsidRDefault="00D721A1">
      <w:pPr>
        <w:widowControl w:val="0"/>
        <w:pBdr>
          <w:top w:val="nil"/>
          <w:left w:val="nil"/>
          <w:bottom w:val="nil"/>
          <w:right w:val="nil"/>
          <w:between w:val="nil"/>
        </w:pBdr>
        <w:spacing w:line="240" w:lineRule="auto"/>
        <w:ind w:left="720" w:hanging="720"/>
      </w:pPr>
      <w:hyperlink r:id="rId223">
        <w:r>
          <w:t xml:space="preserve">Li, Y., Chen, R., Zhu, Z., Mu, T., Ran, Z., Xu, J., Zhou, C., Yan, X., 2024. Accumulation and depuration of 4,5-dihydro-KmTx2 from Karlodinium veneficum in the bivalves, Mercenaria mercenaria and Sinonovacula constricta. Harmful Algae. https://doi.org/10.1016/j.hal.2024.102736 </w:t>
        </w:r>
      </w:hyperlink>
    </w:p>
    <w:p w14:paraId="3A0A7C5D" w14:textId="77777777" w:rsidR="00D721A1" w:rsidRDefault="00D721A1">
      <w:pPr>
        <w:widowControl w:val="0"/>
        <w:pBdr>
          <w:top w:val="nil"/>
          <w:left w:val="nil"/>
          <w:bottom w:val="nil"/>
          <w:right w:val="nil"/>
          <w:between w:val="nil"/>
        </w:pBdr>
        <w:spacing w:line="240" w:lineRule="auto"/>
        <w:ind w:left="720" w:hanging="720"/>
      </w:pPr>
      <w:hyperlink r:id="rId224">
        <w:r>
          <w:t xml:space="preserve">Lopes, V.M., Baptista, M., Repolho, T., Rosa, R., Costa, P.R., 2014. Uptake, transfer and elimination kinetics of paralytic shellfish toxins in common octopus (Octopus vulgaris). Aquat. Toxicol. https://doi.org/10.1016/j.aquatox.2013.11.011 </w:t>
        </w:r>
      </w:hyperlink>
    </w:p>
    <w:p w14:paraId="3F51CE35" w14:textId="77777777" w:rsidR="00D721A1" w:rsidRDefault="00D721A1">
      <w:pPr>
        <w:widowControl w:val="0"/>
        <w:pBdr>
          <w:top w:val="nil"/>
          <w:left w:val="nil"/>
          <w:bottom w:val="nil"/>
          <w:right w:val="nil"/>
          <w:between w:val="nil"/>
        </w:pBdr>
        <w:spacing w:line="240" w:lineRule="auto"/>
        <w:ind w:left="720" w:hanging="720"/>
      </w:pPr>
      <w:hyperlink r:id="rId225">
        <w:r>
          <w:t xml:space="preserve">Lund, J.A.K., Barnett, H.J., Hatfield, C.L., Gauglitz, E.J., </w:t>
        </w:r>
        <w:proofErr w:type="spellStart"/>
        <w:r>
          <w:t>Wekell</w:t>
        </w:r>
        <w:proofErr w:type="spellEnd"/>
        <w:r>
          <w:t xml:space="preserve">, J.C., Rasco, B., 1997. Domoic acid uptake and depuration in Dungeness crab (Cancer magister Dana 1852). J. Shellfish Res. 16, 225–231. </w:t>
        </w:r>
      </w:hyperlink>
    </w:p>
    <w:p w14:paraId="4060999A" w14:textId="77777777" w:rsidR="00D721A1" w:rsidRDefault="00D721A1">
      <w:pPr>
        <w:widowControl w:val="0"/>
        <w:pBdr>
          <w:top w:val="nil"/>
          <w:left w:val="nil"/>
          <w:bottom w:val="nil"/>
          <w:right w:val="nil"/>
          <w:between w:val="nil"/>
        </w:pBdr>
        <w:spacing w:line="240" w:lineRule="auto"/>
        <w:ind w:left="720" w:hanging="720"/>
      </w:pPr>
      <w:hyperlink r:id="rId226">
        <w:r>
          <w:t xml:space="preserve">Lundholm, N., Bernard, C., Churro, C., Escalera, L., Fraga, S., Hoppenrath, M., Iwataki, M., Larsen, J., Mertens, K., Moestrup, Ø., Murray, S., Salas, R., Tillmann, U., Zingone, A., 2009. IOC-UNESCO Taxonomic Reference List of Harmful Micro Algae. Accessed at https://www.marinespecies.org/hab on yyyy-mm-dd. https://doi.org/10.14284/362 </w:t>
        </w:r>
      </w:hyperlink>
    </w:p>
    <w:p w14:paraId="54F17452" w14:textId="77777777" w:rsidR="00D721A1" w:rsidRDefault="00D721A1">
      <w:pPr>
        <w:widowControl w:val="0"/>
        <w:pBdr>
          <w:top w:val="nil"/>
          <w:left w:val="nil"/>
          <w:bottom w:val="nil"/>
          <w:right w:val="nil"/>
          <w:between w:val="nil"/>
        </w:pBdr>
        <w:spacing w:line="240" w:lineRule="auto"/>
        <w:ind w:left="720" w:hanging="720"/>
      </w:pPr>
      <w:hyperlink r:id="rId227">
        <w:r>
          <w:t xml:space="preserve">Mafra, L.L., Jr., Bricelj, V.M., Fennel, K., 2010. Domoic acid uptake and elimination kinetics in oysters and mussels in relation to body size and anatomical distribution of toxin. Aquat. Toxicol. https://doi.org/10.1016/j.aquatox.2010.07.002 </w:t>
        </w:r>
      </w:hyperlink>
    </w:p>
    <w:p w14:paraId="4E0863A7" w14:textId="77777777" w:rsidR="00D721A1" w:rsidRDefault="00D721A1">
      <w:pPr>
        <w:widowControl w:val="0"/>
        <w:pBdr>
          <w:top w:val="nil"/>
          <w:left w:val="nil"/>
          <w:bottom w:val="nil"/>
          <w:right w:val="nil"/>
          <w:between w:val="nil"/>
        </w:pBdr>
        <w:spacing w:line="240" w:lineRule="auto"/>
        <w:ind w:left="720" w:hanging="720"/>
      </w:pPr>
      <w:hyperlink r:id="rId228">
        <w:r>
          <w:t xml:space="preserve">Marcaillou, C., Haure, J., Mondeguer, F., Courcoux, A., Dupuy, B., Penisson, C., 2010. Effect of food supply on the detoxification in the blue mussel, Mytilus edulis, contaminated by diarrhetic shellfish toxins. Aquat. Living Resour. https://doi.org/10.1051/alr/2010026 </w:t>
        </w:r>
      </w:hyperlink>
    </w:p>
    <w:p w14:paraId="32E3CCCB" w14:textId="77777777" w:rsidR="00D721A1" w:rsidRDefault="00D721A1">
      <w:pPr>
        <w:widowControl w:val="0"/>
        <w:pBdr>
          <w:top w:val="nil"/>
          <w:left w:val="nil"/>
          <w:bottom w:val="nil"/>
          <w:right w:val="nil"/>
          <w:between w:val="nil"/>
        </w:pBdr>
        <w:spacing w:line="240" w:lineRule="auto"/>
        <w:ind w:left="720" w:hanging="720"/>
      </w:pPr>
      <w:hyperlink r:id="rId229">
        <w:r>
          <w:t xml:space="preserve">Martinez-Albores, A., Lopez-Santamarina, A., Rodriguez, J.A., Ibarra, I.S., Mondragón, A. del C., Miranda, J.M., Lamas, A., Cepeda, A., 2020. Complementary Methods to Improve the Depuration of Bivalves: A Review. Foods 9, 129. https://doi.org/10.3390/foods9020129 </w:t>
        </w:r>
      </w:hyperlink>
    </w:p>
    <w:p w14:paraId="68345A64" w14:textId="77777777" w:rsidR="00D721A1" w:rsidRDefault="00D721A1">
      <w:pPr>
        <w:widowControl w:val="0"/>
        <w:pBdr>
          <w:top w:val="nil"/>
          <w:left w:val="nil"/>
          <w:bottom w:val="nil"/>
          <w:right w:val="nil"/>
          <w:between w:val="nil"/>
        </w:pBdr>
        <w:spacing w:line="240" w:lineRule="auto"/>
        <w:ind w:left="720" w:hanging="720"/>
      </w:pPr>
      <w:hyperlink r:id="rId230">
        <w:r>
          <w:t xml:space="preserve">Martins, J.C., Dominguez-Perez, D., Azevedo, C., Braga, A.C., Costae, P.R., Osorio, H., Vasconcelos, V., Campos, A., 2020. Molecular Responses of Mussel Mytilus galloprovincialis Associated to Accumulation and Depuration of Marine Biotoxins Okadaic Acid and Dinophysistoxin-1 Revealed by Shotgun Proteomics. Front. Mar. Sci. https://doi.org/10.3389/fmars.2020.589822 </w:t>
        </w:r>
      </w:hyperlink>
    </w:p>
    <w:p w14:paraId="3B7C9594" w14:textId="77777777" w:rsidR="00D721A1" w:rsidRDefault="00D721A1">
      <w:pPr>
        <w:widowControl w:val="0"/>
        <w:pBdr>
          <w:top w:val="nil"/>
          <w:left w:val="nil"/>
          <w:bottom w:val="nil"/>
          <w:right w:val="nil"/>
          <w:between w:val="nil"/>
        </w:pBdr>
        <w:spacing w:line="240" w:lineRule="auto"/>
        <w:ind w:left="720" w:hanging="720"/>
      </w:pPr>
      <w:hyperlink r:id="rId231">
        <w:r>
          <w:t xml:space="preserve">Mcguire, B.T., Sanderson, M.P., Smith, J.L., Gobler, C.J., 2025. Clearance rates and toxin accumulation by North Atlantic bivalves during harmful algal blooms caused by the dinoflagellate, Dinophysis acuminata, in estuaries. Harmful Algae. https://doi.org/10.1016/j.hal.2024.102745 </w:t>
        </w:r>
      </w:hyperlink>
    </w:p>
    <w:p w14:paraId="35833425" w14:textId="77777777" w:rsidR="00D721A1" w:rsidRDefault="00D721A1">
      <w:pPr>
        <w:widowControl w:val="0"/>
        <w:pBdr>
          <w:top w:val="nil"/>
          <w:left w:val="nil"/>
          <w:bottom w:val="nil"/>
          <w:right w:val="nil"/>
          <w:between w:val="nil"/>
        </w:pBdr>
        <w:spacing w:line="240" w:lineRule="auto"/>
        <w:ind w:left="720" w:hanging="720"/>
      </w:pPr>
      <w:hyperlink r:id="rId232">
        <w:r>
          <w:t xml:space="preserve">McKibben, S.M., Peterson, W., Wood, A.M., Trainer, V.L., Hunter, M., White, A.E., 2017. Climatic regulation of the neurotoxin domoic acid. Proc. Natl. Acad. Sci. 114, 239–244. https://doi.org/10.1073/pnas.1606798114 </w:t>
        </w:r>
      </w:hyperlink>
    </w:p>
    <w:p w14:paraId="05744011" w14:textId="77777777" w:rsidR="00D721A1" w:rsidRDefault="00D721A1">
      <w:pPr>
        <w:widowControl w:val="0"/>
        <w:pBdr>
          <w:top w:val="nil"/>
          <w:left w:val="nil"/>
          <w:bottom w:val="nil"/>
          <w:right w:val="nil"/>
          <w:between w:val="nil"/>
        </w:pBdr>
        <w:spacing w:line="240" w:lineRule="auto"/>
        <w:ind w:left="720" w:hanging="720"/>
      </w:pPr>
      <w:hyperlink r:id="rId233">
        <w:r>
          <w:t xml:space="preserve">Medhioub, W., Gueguen, M., Lassus, P., Bardouil, M., Truquet, P., Sibat, M., Medhioub, N., Soudant, P., Kraiem, M., Amzil, Z., 2010. Detoxification enhancement in the gymnodimine-contaminated grooved carpet shell, Ruditapes decussatus (Linne). Harmful Algae. https://doi.org/10.1016/j.hal.2009.10.002 </w:t>
        </w:r>
      </w:hyperlink>
    </w:p>
    <w:p w14:paraId="57CA90BC" w14:textId="77777777" w:rsidR="00D721A1" w:rsidRDefault="00D721A1">
      <w:pPr>
        <w:widowControl w:val="0"/>
        <w:pBdr>
          <w:top w:val="nil"/>
          <w:left w:val="nil"/>
          <w:bottom w:val="nil"/>
          <w:right w:val="nil"/>
          <w:between w:val="nil"/>
        </w:pBdr>
        <w:spacing w:line="240" w:lineRule="auto"/>
        <w:ind w:left="720" w:hanging="720"/>
      </w:pPr>
      <w:hyperlink r:id="rId234">
        <w:r>
          <w:t xml:space="preserve">Medhioub, W., Lassus, P., Truquet, P., Bardouil, M., Amzil, Z., Sechet, V., Sibat, M., Soudant, P., 2012. Spirolide uptake and detoxification by Crassostrea gigas exposed to the toxic dinoflagellate Alexandrium ostenfeldii. Aquaculture. </w:t>
        </w:r>
        <w:r>
          <w:lastRenderedPageBreak/>
          <w:t xml:space="preserve">https://doi.org/10.1016/j.aquaculture.2012.06.023 </w:t>
        </w:r>
      </w:hyperlink>
    </w:p>
    <w:p w14:paraId="111F5DDB" w14:textId="77777777" w:rsidR="00D721A1" w:rsidRDefault="00D721A1">
      <w:pPr>
        <w:widowControl w:val="0"/>
        <w:pBdr>
          <w:top w:val="nil"/>
          <w:left w:val="nil"/>
          <w:bottom w:val="nil"/>
          <w:right w:val="nil"/>
          <w:between w:val="nil"/>
        </w:pBdr>
        <w:spacing w:line="240" w:lineRule="auto"/>
        <w:ind w:left="720" w:hanging="720"/>
      </w:pPr>
      <w:hyperlink r:id="rId235">
        <w:r>
          <w:t xml:space="preserve">Michonneau, F., Brown, J.W., Winter, D.J., 2016. rotl: an R package to interact with the Open Tree of Life data. Methods Ecol. Evol. 7, 1476–1481. https://doi.org/10.1111/2041-210X.12593 </w:t>
        </w:r>
      </w:hyperlink>
    </w:p>
    <w:p w14:paraId="7B606110" w14:textId="77777777" w:rsidR="00D721A1" w:rsidRDefault="00D721A1">
      <w:pPr>
        <w:widowControl w:val="0"/>
        <w:pBdr>
          <w:top w:val="nil"/>
          <w:left w:val="nil"/>
          <w:bottom w:val="nil"/>
          <w:right w:val="nil"/>
          <w:between w:val="nil"/>
        </w:pBdr>
        <w:spacing w:line="240" w:lineRule="auto"/>
        <w:ind w:left="720" w:hanging="720"/>
      </w:pPr>
      <w:hyperlink r:id="rId236">
        <w:r>
          <w:t xml:space="preserve">Min, B.-H., Ravikumar, Y., Lee, D.-H., Choi, K.S., Kim, B.-M., Rhee, J.-S., 2018. Age-dependent antioxidant responses to the bioconcentration of microcystin-LR in the mysid crustacean, Neomysis awatschensis. Environ. Pollut. https://doi.org/10.1016/j.envpol.2017.09.050 </w:t>
        </w:r>
      </w:hyperlink>
    </w:p>
    <w:p w14:paraId="3B78A018" w14:textId="77777777" w:rsidR="00D721A1" w:rsidRDefault="00D721A1">
      <w:pPr>
        <w:widowControl w:val="0"/>
        <w:pBdr>
          <w:top w:val="nil"/>
          <w:left w:val="nil"/>
          <w:bottom w:val="nil"/>
          <w:right w:val="nil"/>
          <w:between w:val="nil"/>
        </w:pBdr>
        <w:spacing w:line="240" w:lineRule="auto"/>
        <w:ind w:left="720" w:hanging="720"/>
      </w:pPr>
      <w:hyperlink r:id="rId237">
        <w:r>
          <w:t xml:space="preserve">Moore, S.K., Dreyer, S.J., Ekstrom, J.A., Moore, K., Norman, K., Klinger, T., Allison, E.H., Jardine, S.L., 2020. Harmful algal blooms and coastal communities: Socioeconomic impacts and actions taken to cope with the 2015 U.S. West Coast domoic acid event. Harmful Algae 96, 101799. https://doi.org/10.1016/j.hal.2020.101799 </w:t>
        </w:r>
      </w:hyperlink>
    </w:p>
    <w:p w14:paraId="1DA2872C" w14:textId="77777777" w:rsidR="00D721A1" w:rsidRDefault="00D721A1">
      <w:pPr>
        <w:widowControl w:val="0"/>
        <w:pBdr>
          <w:top w:val="nil"/>
          <w:left w:val="nil"/>
          <w:bottom w:val="nil"/>
          <w:right w:val="nil"/>
          <w:between w:val="nil"/>
        </w:pBdr>
        <w:spacing w:line="240" w:lineRule="auto"/>
        <w:ind w:left="720" w:hanging="720"/>
      </w:pPr>
      <w:hyperlink r:id="rId238">
        <w:r>
          <w:t xml:space="preserve">Moroño, A., Arévalo, F., Fernández, M., Maneiro, J., Pazos, Y., Salgado, C., Blanco, J., 2003. Accumulation and transformation of DSP toxins in mussels Mytilus galloprovincialis during a toxic episode caused by Dinophysis acuminata. Aquat. Toxicol. https://doi.org/10.1016/S0166-445X(02)00105-4 </w:t>
        </w:r>
      </w:hyperlink>
    </w:p>
    <w:p w14:paraId="7F285D46" w14:textId="77777777" w:rsidR="00D721A1" w:rsidRDefault="00D721A1">
      <w:pPr>
        <w:widowControl w:val="0"/>
        <w:pBdr>
          <w:top w:val="nil"/>
          <w:left w:val="nil"/>
          <w:bottom w:val="nil"/>
          <w:right w:val="nil"/>
          <w:between w:val="nil"/>
        </w:pBdr>
        <w:spacing w:line="240" w:lineRule="auto"/>
        <w:ind w:left="720" w:hanging="720"/>
      </w:pPr>
      <w:hyperlink r:id="rId239">
        <w:r>
          <w:t xml:space="preserve">Nicolas, J., Hoogenboom, R.L.A.P., Hendriksen, P.J.M., Bodero, M., Bovee, T.F.H., Rietjens, I.M.C.M., Gerssen, A., 2017. Marine biotoxins and associated outbreaks following seafood consumption: Prevention and surveillance in the 21st century. Glob. Food Secur. 15, 11–21. https://doi.org/10.1016/j.gfs.2017.03.002 </w:t>
        </w:r>
      </w:hyperlink>
    </w:p>
    <w:p w14:paraId="4A8F52C5" w14:textId="77777777" w:rsidR="00D721A1" w:rsidRDefault="00D721A1">
      <w:pPr>
        <w:widowControl w:val="0"/>
        <w:pBdr>
          <w:top w:val="nil"/>
          <w:left w:val="nil"/>
          <w:bottom w:val="nil"/>
          <w:right w:val="nil"/>
          <w:between w:val="nil"/>
        </w:pBdr>
        <w:spacing w:line="240" w:lineRule="auto"/>
        <w:ind w:left="720" w:hanging="720"/>
      </w:pPr>
      <w:hyperlink r:id="rId240">
        <w:r>
          <w:t xml:space="preserve">Nielsen, L.T., Hansen, P.J., Krock, B., Vismann, B., 2016. Accumulation, transformation and breakdown of DSP toxins from the toxic dinoflagellate Dinophysis acuta in blue mussels, Mytilus edulis. Toxicon. https://doi.org/10.1016/j.toxicon.2016.03.021 </w:t>
        </w:r>
      </w:hyperlink>
    </w:p>
    <w:p w14:paraId="776731A5" w14:textId="77777777" w:rsidR="00D721A1" w:rsidRDefault="00D721A1">
      <w:pPr>
        <w:widowControl w:val="0"/>
        <w:pBdr>
          <w:top w:val="nil"/>
          <w:left w:val="nil"/>
          <w:bottom w:val="nil"/>
          <w:right w:val="nil"/>
          <w:between w:val="nil"/>
        </w:pBdr>
        <w:spacing w:line="240" w:lineRule="auto"/>
        <w:ind w:left="720" w:hanging="720"/>
      </w:pPr>
      <w:hyperlink r:id="rId241">
        <w:r>
          <w:t xml:space="preserve">Novaczek, I., Madhyastha, M., Ablett, R., Donald, A., Johnson, G., Nijjar, M., Sims, D., 1992. Depuration of domoic acid from live blue mussels (Mytilus edulis). Can. J. Fish. Aquat. Sci. https://doi.org/10.1139/f92-035 </w:t>
        </w:r>
      </w:hyperlink>
    </w:p>
    <w:p w14:paraId="4CE87E3A" w14:textId="77777777" w:rsidR="00D721A1" w:rsidRDefault="00D721A1">
      <w:pPr>
        <w:widowControl w:val="0"/>
        <w:pBdr>
          <w:top w:val="nil"/>
          <w:left w:val="nil"/>
          <w:bottom w:val="nil"/>
          <w:right w:val="nil"/>
          <w:between w:val="nil"/>
        </w:pBdr>
        <w:spacing w:line="240" w:lineRule="auto"/>
        <w:ind w:left="720" w:hanging="720"/>
      </w:pPr>
      <w:hyperlink r:id="rId242">
        <w:r>
          <w:t xml:space="preserve">OBIS, 2025. OBIS HAB node. </w:t>
        </w:r>
      </w:hyperlink>
    </w:p>
    <w:p w14:paraId="0E3F5782" w14:textId="77777777" w:rsidR="00D721A1" w:rsidRDefault="00D721A1">
      <w:pPr>
        <w:widowControl w:val="0"/>
        <w:pBdr>
          <w:top w:val="nil"/>
          <w:left w:val="nil"/>
          <w:bottom w:val="nil"/>
          <w:right w:val="nil"/>
          <w:between w:val="nil"/>
        </w:pBdr>
        <w:spacing w:line="240" w:lineRule="auto"/>
        <w:ind w:left="720" w:hanging="720"/>
      </w:pPr>
      <w:hyperlink r:id="rId243">
        <w:r>
          <w:t xml:space="preserve">Page, M.J., McKenzie, J.E., Bossuyt, P.M., Boutron, I., Hoffmann, T.C., Mulrow, C.D., Shamseer, L., Tetzlaff, J.M., Akl, E.A., Brennan, S.E., Chou, R., Glanville, J., Grimshaw, J.M., Hróbjartsson, A., Lalu, M.M., Li, T., Loder, E.W., Mayo-Wilson, E., McDonald, S., McGuinness, L.A., Stewart, L.A., Thomas, J., Tricco, A.C., Welch, V.A., Whiting, P., Moher, D., 2021. The PRISMA 2020 statement: an updated guideline for reporting systematic reviews. BMJ 372, n71. https://doi.org/10.1136/bmj.n71 </w:t>
        </w:r>
      </w:hyperlink>
    </w:p>
    <w:p w14:paraId="2F0CC0F0" w14:textId="77777777" w:rsidR="00D721A1" w:rsidRDefault="00D721A1">
      <w:pPr>
        <w:widowControl w:val="0"/>
        <w:pBdr>
          <w:top w:val="nil"/>
          <w:left w:val="nil"/>
          <w:bottom w:val="nil"/>
          <w:right w:val="nil"/>
          <w:between w:val="nil"/>
        </w:pBdr>
        <w:spacing w:line="240" w:lineRule="auto"/>
        <w:ind w:left="720" w:hanging="720"/>
      </w:pPr>
      <w:hyperlink r:id="rId244">
        <w:r>
          <w:t xml:space="preserve">Palomares, M.L.D., Pauly, D., 2025. </w:t>
        </w:r>
        <w:proofErr w:type="spellStart"/>
        <w:r>
          <w:t>SeaLifeBase</w:t>
        </w:r>
        <w:proofErr w:type="spellEnd"/>
        <w:r>
          <w:t xml:space="preserve">. </w:t>
        </w:r>
      </w:hyperlink>
    </w:p>
    <w:p w14:paraId="17527F32" w14:textId="77777777" w:rsidR="00D721A1" w:rsidRDefault="00D721A1">
      <w:pPr>
        <w:widowControl w:val="0"/>
        <w:pBdr>
          <w:top w:val="nil"/>
          <w:left w:val="nil"/>
          <w:bottom w:val="nil"/>
          <w:right w:val="nil"/>
          <w:between w:val="nil"/>
        </w:pBdr>
        <w:spacing w:line="240" w:lineRule="auto"/>
        <w:ind w:left="720" w:hanging="720"/>
      </w:pPr>
      <w:hyperlink r:id="rId245">
        <w:r>
          <w:t xml:space="preserve">Paradis, E., Schliep, K., 2019. ape 5.0: an environment for modern phylogenetics and evolutionary analyses in R. Bioinformatics 35, 526–528. https://doi.org/10.1093/bioinformatics/bty633 </w:t>
        </w:r>
      </w:hyperlink>
    </w:p>
    <w:p w14:paraId="52E669FE" w14:textId="77777777" w:rsidR="00D721A1" w:rsidRDefault="00D721A1">
      <w:pPr>
        <w:widowControl w:val="0"/>
        <w:pBdr>
          <w:top w:val="nil"/>
          <w:left w:val="nil"/>
          <w:bottom w:val="nil"/>
          <w:right w:val="nil"/>
          <w:between w:val="nil"/>
        </w:pBdr>
        <w:spacing w:line="240" w:lineRule="auto"/>
        <w:ind w:left="720" w:hanging="720"/>
      </w:pPr>
      <w:hyperlink r:id="rId246">
        <w:r>
          <w:t xml:space="preserve">Peña-Llopis, S., Serrano, R., Pitarch, E., Beltran, E., Ibanez, M., Hernandez, F., Pena, J.B., 2014. N-Acetylcysteine boosts xenobiotic detoxification in shellfish. Aquat. Toxicol. https://doi.org/10.1016/j.aquatox.2014.05.006 </w:t>
        </w:r>
      </w:hyperlink>
    </w:p>
    <w:p w14:paraId="6C7D2464" w14:textId="77777777" w:rsidR="00D721A1" w:rsidRDefault="00D721A1">
      <w:pPr>
        <w:widowControl w:val="0"/>
        <w:pBdr>
          <w:top w:val="nil"/>
          <w:left w:val="nil"/>
          <w:bottom w:val="nil"/>
          <w:right w:val="nil"/>
          <w:between w:val="nil"/>
        </w:pBdr>
        <w:spacing w:line="240" w:lineRule="auto"/>
        <w:ind w:left="720" w:hanging="720"/>
      </w:pPr>
      <w:hyperlink r:id="rId247">
        <w:r>
          <w:t xml:space="preserve">Persson, A., Smith, B.C., Wikfors, G.H., Quilliam, M., 2006. Grazing on toxic </w:t>
        </w:r>
      </w:hyperlink>
      <w:hyperlink r:id="rId248">
        <w:r>
          <w:rPr>
            <w:i/>
            <w:iCs/>
          </w:rPr>
          <w:t>Alexandrium fundyense</w:t>
        </w:r>
      </w:hyperlink>
      <w:hyperlink r:id="rId249">
        <w:r>
          <w:t xml:space="preserve"> resting cysts and vegetative cells by the eastern oyster (</w:t>
        </w:r>
      </w:hyperlink>
      <w:hyperlink r:id="rId250">
        <w:r>
          <w:rPr>
            <w:i/>
            <w:iCs/>
          </w:rPr>
          <w:t>Crassostrea virginica</w:t>
        </w:r>
      </w:hyperlink>
      <w:hyperlink r:id="rId251">
        <w:r>
          <w:t xml:space="preserve">). Harmful Algae 5, 678–684. https://doi.org/10.1016/j.hal.2006.02.004 </w:t>
        </w:r>
      </w:hyperlink>
    </w:p>
    <w:p w14:paraId="17E9F87B" w14:textId="77777777" w:rsidR="00D721A1" w:rsidRDefault="00D721A1">
      <w:pPr>
        <w:widowControl w:val="0"/>
        <w:pBdr>
          <w:top w:val="nil"/>
          <w:left w:val="nil"/>
          <w:bottom w:val="nil"/>
          <w:right w:val="nil"/>
          <w:between w:val="nil"/>
        </w:pBdr>
        <w:spacing w:line="240" w:lineRule="auto"/>
        <w:ind w:left="720" w:hanging="720"/>
      </w:pPr>
      <w:hyperlink r:id="rId252">
        <w:r>
          <w:t xml:space="preserve">Qiu, J., Fan, H., Liu, T., Liang, X., Meng, F., Quilliam, M.A., Li, A., 2018. Application of activated carbon to accelerate detoxification of paralytic shellfish toxins from mussels Mytilus galloprovincialis and scallops Chlamys farreri. Ecotoxicol. Environ. Saf. https://doi.org/10.1016/j.ecoenv.2017.10.005 </w:t>
        </w:r>
      </w:hyperlink>
    </w:p>
    <w:p w14:paraId="05EE4CBF" w14:textId="77777777" w:rsidR="00D721A1" w:rsidRDefault="00D721A1">
      <w:pPr>
        <w:widowControl w:val="0"/>
        <w:pBdr>
          <w:top w:val="nil"/>
          <w:left w:val="nil"/>
          <w:bottom w:val="nil"/>
          <w:right w:val="nil"/>
          <w:between w:val="nil"/>
        </w:pBdr>
        <w:spacing w:line="240" w:lineRule="auto"/>
        <w:ind w:left="720" w:hanging="720"/>
      </w:pPr>
      <w:hyperlink r:id="rId253">
        <w:r>
          <w:t xml:space="preserve">Randall, J.E., 1958. A Review of Ciguatera, Tropical Fish Poisoning, with a Tentative Explanation of its Cause. Bull. Mar. Sci. 8, 236–267. </w:t>
        </w:r>
      </w:hyperlink>
    </w:p>
    <w:p w14:paraId="2202E87F" w14:textId="77777777" w:rsidR="00D721A1" w:rsidRDefault="00D721A1">
      <w:pPr>
        <w:widowControl w:val="0"/>
        <w:pBdr>
          <w:top w:val="nil"/>
          <w:left w:val="nil"/>
          <w:bottom w:val="nil"/>
          <w:right w:val="nil"/>
          <w:between w:val="nil"/>
        </w:pBdr>
        <w:spacing w:line="240" w:lineRule="auto"/>
        <w:ind w:left="720" w:hanging="720"/>
      </w:pPr>
      <w:hyperlink r:id="rId254">
        <w:r>
          <w:t xml:space="preserve">Robinson, W.R., Peters, R.H., Zimmermann, J., 1983. The effects of body size and temperature on metabolic rate of organisms. Can. J. Zool. 61, 281–288. https://doi.org/10.1139/z83-037 </w:t>
        </w:r>
      </w:hyperlink>
    </w:p>
    <w:p w14:paraId="649E10F3" w14:textId="77777777" w:rsidR="00D721A1" w:rsidRDefault="00D721A1">
      <w:pPr>
        <w:widowControl w:val="0"/>
        <w:pBdr>
          <w:top w:val="nil"/>
          <w:left w:val="nil"/>
          <w:bottom w:val="nil"/>
          <w:right w:val="nil"/>
          <w:between w:val="nil"/>
        </w:pBdr>
        <w:spacing w:line="240" w:lineRule="auto"/>
        <w:ind w:left="720" w:hanging="720"/>
      </w:pPr>
      <w:hyperlink r:id="rId255">
        <w:r>
          <w:t xml:space="preserve">Rohatgi, A., 2025. </w:t>
        </w:r>
        <w:proofErr w:type="spellStart"/>
        <w:r>
          <w:t>WebPlotDigitizer</w:t>
        </w:r>
        <w:proofErr w:type="spellEnd"/>
        <w:r>
          <w:t xml:space="preserve">. </w:t>
        </w:r>
      </w:hyperlink>
    </w:p>
    <w:p w14:paraId="1EFD18B0" w14:textId="77777777" w:rsidR="00D721A1" w:rsidRDefault="00D721A1">
      <w:pPr>
        <w:widowControl w:val="0"/>
        <w:pBdr>
          <w:top w:val="nil"/>
          <w:left w:val="nil"/>
          <w:bottom w:val="nil"/>
          <w:right w:val="nil"/>
          <w:between w:val="nil"/>
        </w:pBdr>
        <w:spacing w:line="240" w:lineRule="auto"/>
        <w:ind w:left="720" w:hanging="720"/>
      </w:pPr>
      <w:hyperlink r:id="rId256">
        <w:r>
          <w:t xml:space="preserve">Rourke, W.A., Justason, A., Martin, J.L., Murphy, C.J., 2021. Shellfish Toxin Uptake and Depuration in Multiple Atlantic Canadian Molluscan Species: Application to Selection of Sentinel Species in Monitoring Programs. Toxins. https://doi.org/10.3390/toxins13020168 </w:t>
        </w:r>
      </w:hyperlink>
    </w:p>
    <w:p w14:paraId="6EA8ECAE" w14:textId="77777777" w:rsidR="00D721A1" w:rsidRDefault="00D721A1">
      <w:pPr>
        <w:widowControl w:val="0"/>
        <w:pBdr>
          <w:top w:val="nil"/>
          <w:left w:val="nil"/>
          <w:bottom w:val="nil"/>
          <w:right w:val="nil"/>
          <w:between w:val="nil"/>
        </w:pBdr>
        <w:spacing w:line="240" w:lineRule="auto"/>
        <w:ind w:left="720" w:hanging="720"/>
      </w:pPr>
      <w:hyperlink r:id="rId257">
        <w:r>
          <w:t xml:space="preserve">Schultz, I.R., Skillman, A., Sloan-Evans, S., Woodruff, D., 2013. Domoic acid toxicokinetics in Dungeness crabs: New insights into mechanisms that regulate bioaccumulation. Aquat. Toxicol. https://doi.org/10.1016/j.aquatox.2013.04.011 </w:t>
        </w:r>
      </w:hyperlink>
    </w:p>
    <w:p w14:paraId="618CB9C2" w14:textId="77777777" w:rsidR="00D721A1" w:rsidRDefault="00D721A1">
      <w:pPr>
        <w:widowControl w:val="0"/>
        <w:pBdr>
          <w:top w:val="nil"/>
          <w:left w:val="nil"/>
          <w:bottom w:val="nil"/>
          <w:right w:val="nil"/>
          <w:between w:val="nil"/>
        </w:pBdr>
        <w:spacing w:line="240" w:lineRule="auto"/>
        <w:ind w:left="720" w:hanging="720"/>
      </w:pPr>
      <w:hyperlink r:id="rId258">
        <w:r>
          <w:t xml:space="preserve">Schultz, I.R., Skillman, A., Woodruff, D., 2008. Domoic acid excretion in dungeness crabs, razor clams and mussels. Mar. Environ. Res., Pollutant Responses in Marine Organisms (PRIMO 14 66, 21–23. https://doi.org/10.1016/j.marenvres.2008.02.012 </w:t>
        </w:r>
      </w:hyperlink>
    </w:p>
    <w:p w14:paraId="6EBF2CB4" w14:textId="77777777" w:rsidR="00D721A1" w:rsidRDefault="00D721A1">
      <w:pPr>
        <w:widowControl w:val="0"/>
        <w:pBdr>
          <w:top w:val="nil"/>
          <w:left w:val="nil"/>
          <w:bottom w:val="nil"/>
          <w:right w:val="nil"/>
          <w:between w:val="nil"/>
        </w:pBdr>
        <w:spacing w:line="240" w:lineRule="auto"/>
        <w:ind w:left="720" w:hanging="720"/>
      </w:pPr>
      <w:hyperlink r:id="rId259">
        <w:r>
          <w:t xml:space="preserve">Sephton, D.H., Haya, X., Martin, J.L., LeGresley, M.M., Page, F.H., 2007. Paralytic shellfish toxins in zooplankton, mussels, lobsters and caged Atlantic salmon, Salmo salar, during a bloom of Alexandrium fundyense off Grand Manan Island, in the Bay of Fundy. Harmful Algae. https://doi.org/10.1016/j.hal.2007.03.002 </w:t>
        </w:r>
      </w:hyperlink>
    </w:p>
    <w:p w14:paraId="3722DE71" w14:textId="77777777" w:rsidR="00D721A1" w:rsidRDefault="00D721A1">
      <w:pPr>
        <w:widowControl w:val="0"/>
        <w:pBdr>
          <w:top w:val="nil"/>
          <w:left w:val="nil"/>
          <w:bottom w:val="nil"/>
          <w:right w:val="nil"/>
          <w:between w:val="nil"/>
        </w:pBdr>
        <w:spacing w:line="240" w:lineRule="auto"/>
        <w:ind w:left="720" w:hanging="720"/>
      </w:pPr>
      <w:hyperlink r:id="rId260">
        <w:r>
          <w:t xml:space="preserve">Svensson, S., 2003. Depuration of Okadaic acid (Diarrhetic Shellfish Toxin) in mussels, Mytilus edulis (Linnaeus), feeding on different quantities of nontoxic algae. Aquaculture. https://doi.org/10.1016/S0044-8486(02)00504-5 </w:t>
        </w:r>
      </w:hyperlink>
    </w:p>
    <w:p w14:paraId="4FBC6200" w14:textId="77777777" w:rsidR="00D721A1" w:rsidRDefault="00D721A1">
      <w:pPr>
        <w:widowControl w:val="0"/>
        <w:pBdr>
          <w:top w:val="nil"/>
          <w:left w:val="nil"/>
          <w:bottom w:val="nil"/>
          <w:right w:val="nil"/>
          <w:between w:val="nil"/>
        </w:pBdr>
        <w:spacing w:line="240" w:lineRule="auto"/>
        <w:ind w:left="720" w:hanging="720"/>
      </w:pPr>
      <w:hyperlink r:id="rId261">
        <w:r>
          <w:t xml:space="preserve">Svensson, S., Förlin, L., 2004. Analysis of the importance of lipid breakdown for elimination of okadaic acid (diarrhetic shellfish toxin) in mussels, Mytilus edulis:: results from a field study and a laboratory experiment. Aquat. Toxicol. https://doi.org/10.1016/j.aquatox.2003.11.002 </w:t>
        </w:r>
      </w:hyperlink>
    </w:p>
    <w:p w14:paraId="090888BF" w14:textId="77777777" w:rsidR="00D721A1" w:rsidRDefault="00D721A1">
      <w:pPr>
        <w:widowControl w:val="0"/>
        <w:pBdr>
          <w:top w:val="nil"/>
          <w:left w:val="nil"/>
          <w:bottom w:val="nil"/>
          <w:right w:val="nil"/>
          <w:between w:val="nil"/>
        </w:pBdr>
        <w:spacing w:line="240" w:lineRule="auto"/>
        <w:ind w:left="720" w:hanging="720"/>
      </w:pPr>
      <w:hyperlink r:id="rId262">
        <w:r>
          <w:t xml:space="preserve">Tang, Y., Zhang, H., Wang, Y., Fan, C., Shen, X., 2021. Combined Effects of Temperature and Toxic Algal Abundance on Paralytic Shellfish Toxic Accumulation, Tissue Distribution and Elimination Dynamics in Mussels Mytilus coruscus. Toxins. https://doi.org/10.3390/toxins13060425 </w:t>
        </w:r>
      </w:hyperlink>
    </w:p>
    <w:p w14:paraId="2772CCB2" w14:textId="77777777" w:rsidR="00D721A1" w:rsidRDefault="00D721A1">
      <w:pPr>
        <w:widowControl w:val="0"/>
        <w:pBdr>
          <w:top w:val="nil"/>
          <w:left w:val="nil"/>
          <w:bottom w:val="nil"/>
          <w:right w:val="nil"/>
          <w:between w:val="nil"/>
        </w:pBdr>
        <w:spacing w:line="240" w:lineRule="auto"/>
        <w:ind w:left="720" w:hanging="720"/>
      </w:pPr>
      <w:hyperlink r:id="rId263">
        <w:proofErr w:type="spellStart"/>
        <w:r>
          <w:t>Vehtari</w:t>
        </w:r>
        <w:proofErr w:type="spellEnd"/>
        <w:r>
          <w:t xml:space="preserve">, A., Gabry, J., Magnusson, M., Yao, Y., </w:t>
        </w:r>
        <w:proofErr w:type="spellStart"/>
        <w:r>
          <w:t>Bürkner</w:t>
        </w:r>
        <w:proofErr w:type="spellEnd"/>
        <w:r>
          <w:t xml:space="preserve">, P., Paananen, T., Gelman, A., 2024. loo: Efficient leave-one-out cross-validation and WAIC for Bayesian models. </w:t>
        </w:r>
      </w:hyperlink>
    </w:p>
    <w:p w14:paraId="7A23A32D" w14:textId="77777777" w:rsidR="00D721A1" w:rsidRDefault="00D721A1">
      <w:pPr>
        <w:widowControl w:val="0"/>
        <w:pBdr>
          <w:top w:val="nil"/>
          <w:left w:val="nil"/>
          <w:bottom w:val="nil"/>
          <w:right w:val="nil"/>
          <w:between w:val="nil"/>
        </w:pBdr>
        <w:spacing w:line="240" w:lineRule="auto"/>
        <w:ind w:left="720" w:hanging="720"/>
      </w:pPr>
      <w:hyperlink r:id="rId264">
        <w:r>
          <w:t xml:space="preserve">Wohlgeschaffen, G., Mann, K., Rao, D., Pocklington, R., 1992. Dynamics of the phycotoxin domoic acid - accumulation and excretion in 2 commercially important bivalves. J. Appl. Phycol. https://doi.org/10.1007/BF02185786 </w:t>
        </w:r>
      </w:hyperlink>
    </w:p>
    <w:p w14:paraId="4437DF5F" w14:textId="77777777" w:rsidR="00D721A1" w:rsidRDefault="00D721A1">
      <w:pPr>
        <w:widowControl w:val="0"/>
        <w:pBdr>
          <w:top w:val="nil"/>
          <w:left w:val="nil"/>
          <w:bottom w:val="nil"/>
          <w:right w:val="nil"/>
          <w:between w:val="nil"/>
        </w:pBdr>
        <w:spacing w:line="240" w:lineRule="auto"/>
        <w:ind w:left="720" w:hanging="720"/>
      </w:pPr>
      <w:hyperlink r:id="rId265">
        <w:r>
          <w:t xml:space="preserve">Xie, W., Liu, X., Yang, X., Zhang, C., Bian, Z., 2013. Accumulation and depuration of paralytic shellfish poisoning toxins in the oyster Ostrea rivularis Gould – Chitosan facilitates the toxin depuration. Food Control 30, 446–452. https://doi.org/10.1016/j.foodcont.2012.07.035 </w:t>
        </w:r>
      </w:hyperlink>
    </w:p>
    <w:p w14:paraId="2E811A40" w14:textId="77777777" w:rsidR="00D721A1" w:rsidRDefault="00D721A1">
      <w:pPr>
        <w:widowControl w:val="0"/>
        <w:pBdr>
          <w:top w:val="nil"/>
          <w:left w:val="nil"/>
          <w:bottom w:val="nil"/>
          <w:right w:val="nil"/>
          <w:between w:val="nil"/>
        </w:pBdr>
        <w:spacing w:line="240" w:lineRule="auto"/>
        <w:ind w:left="720" w:hanging="720"/>
      </w:pPr>
      <w:hyperlink r:id="rId266">
        <w:r>
          <w:t xml:space="preserve">Yang, X., Hu, X., Dong, Z., Li, M., Zheng, Z., Xie, W., 2021. Effect of carboxymethyl chitosan on the detoxification and biotransformation of paralytic shellfish toxins in oyster Ostrea rivularis. Toxicon. https://doi.org/10.1016/j.toxicon.2021.03.006 </w:t>
        </w:r>
      </w:hyperlink>
    </w:p>
    <w:p w14:paraId="29D8E1D1" w14:textId="77777777" w:rsidR="00D721A1" w:rsidRDefault="00D721A1">
      <w:pPr>
        <w:widowControl w:val="0"/>
        <w:pBdr>
          <w:top w:val="nil"/>
          <w:left w:val="nil"/>
          <w:bottom w:val="nil"/>
          <w:right w:val="nil"/>
          <w:between w:val="nil"/>
        </w:pBdr>
        <w:spacing w:line="240" w:lineRule="auto"/>
        <w:ind w:left="720" w:hanging="720"/>
      </w:pPr>
      <w:hyperlink r:id="rId267">
        <w:r>
          <w:t xml:space="preserve">Yang, Z., Luo, Q., Liang, Y., Mazumder, A., 2016. Processes and pathways of ciguatoxin in aquatic food webs and fish poisoning of seafood consumers. Environ. Rev. 24, 144–150. https://doi.org/10.1139/er-2015-0054 </w:t>
        </w:r>
      </w:hyperlink>
    </w:p>
    <w:p w14:paraId="005BDD3B" w14:textId="77777777" w:rsidR="00D721A1" w:rsidRDefault="00D721A1">
      <w:pPr>
        <w:widowControl w:val="0"/>
        <w:pBdr>
          <w:top w:val="nil"/>
          <w:left w:val="nil"/>
          <w:bottom w:val="nil"/>
          <w:right w:val="nil"/>
          <w:between w:val="nil"/>
        </w:pBdr>
        <w:spacing w:line="240" w:lineRule="auto"/>
        <w:ind w:left="720" w:hanging="720"/>
      </w:pPr>
      <w:hyperlink r:id="rId268">
        <w:r>
          <w:t xml:space="preserve">Ye, L., Liu, J., Wang, Y., Sun, L., Fang, Z., Deng, Q., Qiu, M., Zhao, J., 2021. Development of a three-compartment toxicokinetic model for T-2 toxin in shrimp by blindfold particle swarm optimization algorithm. Ecotoxicol. Environ. Saf. https://doi.org/10.1016/j.ecoenv.2020.111698 </w:t>
        </w:r>
      </w:hyperlink>
    </w:p>
    <w:p w14:paraId="5F42CCCA" w14:textId="77777777" w:rsidR="00D721A1" w:rsidRDefault="00D721A1">
      <w:pPr>
        <w:widowControl w:val="0"/>
        <w:pBdr>
          <w:top w:val="nil"/>
          <w:left w:val="nil"/>
          <w:bottom w:val="nil"/>
          <w:right w:val="nil"/>
          <w:between w:val="nil"/>
        </w:pBdr>
        <w:spacing w:line="240" w:lineRule="auto"/>
        <w:ind w:left="720" w:hanging="720"/>
        <w:sectPr w:rsidR="00D721A1">
          <w:headerReference w:type="even" r:id="rId269"/>
          <w:headerReference w:type="default" r:id="rId270"/>
          <w:footerReference w:type="even" r:id="rId271"/>
          <w:footerReference w:type="default" r:id="rId272"/>
          <w:headerReference w:type="first" r:id="rId273"/>
          <w:footerReference w:type="first" r:id="rId274"/>
          <w:pgSz w:w="12240" w:h="15840"/>
          <w:pgMar w:top="1440" w:right="1440" w:bottom="1440" w:left="1440" w:header="720" w:footer="720" w:gutter="0"/>
          <w:pgNumType w:start="1"/>
          <w:cols w:space="720"/>
        </w:sectPr>
      </w:pPr>
      <w:hyperlink r:id="rId275">
        <w:r>
          <w:t xml:space="preserve">Yu, K., Choi, M., Shen, X., Wu, R., Wang, W., Lam, P., 2005. Modeling of depuration of paralytic shellfish toxins in Chlamys nobilis and Perna viridis. Mar. Pollut. Bull. https://doi.org/10.1016/j.marpolbul.2005.01.019 </w:t>
        </w:r>
      </w:hyperlink>
    </w:p>
    <w:p w14:paraId="20B74F9B" w14:textId="77777777" w:rsidR="00D721A1" w:rsidRDefault="007B6925">
      <w:pPr>
        <w:pStyle w:val="Heading2"/>
      </w:pPr>
      <w:bookmarkStart w:id="180" w:name="_iisba2lq80z3" w:colFirst="0" w:colLast="0"/>
      <w:bookmarkEnd w:id="180"/>
      <w:r>
        <w:lastRenderedPageBreak/>
        <w:t>Tables and Figures</w:t>
      </w:r>
    </w:p>
    <w:p w14:paraId="3375B697" w14:textId="77777777" w:rsidR="00D721A1" w:rsidRDefault="007B6925">
      <w:r>
        <w:rPr>
          <w:b/>
          <w:bCs/>
        </w:rPr>
        <w:t xml:space="preserve">Table 1. </w:t>
      </w:r>
      <w:r>
        <w:t>Marine biotoxin poisoning syndromes and their causative organisms.</w:t>
      </w:r>
    </w:p>
    <w:p w14:paraId="45EA8B0F" w14:textId="77777777" w:rsidR="00D721A1" w:rsidRDefault="00D721A1"/>
    <w:tbl>
      <w:tblPr>
        <w:tblStyle w:val="a"/>
        <w:tblW w:w="10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2445"/>
        <w:gridCol w:w="6525"/>
      </w:tblGrid>
      <w:tr w:rsidR="00D721A1" w14:paraId="01317904" w14:textId="77777777">
        <w:tc>
          <w:tcPr>
            <w:tcW w:w="14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E58DDF" w14:textId="77777777" w:rsidR="00D721A1" w:rsidRDefault="007B6925">
            <w:pPr>
              <w:rPr>
                <w:sz w:val="18"/>
                <w:szCs w:val="18"/>
              </w:rPr>
            </w:pPr>
            <w:r>
              <w:rPr>
                <w:rFonts w:ascii="Calibri" w:eastAsia="Calibri" w:hAnsi="Calibri" w:cs="Calibri"/>
                <w:b/>
                <w:bCs/>
                <w:sz w:val="18"/>
                <w:szCs w:val="18"/>
              </w:rPr>
              <w:t>Syndrome</w:t>
            </w:r>
          </w:p>
        </w:tc>
        <w:tc>
          <w:tcPr>
            <w:tcW w:w="2445" w:type="dxa"/>
            <w:tcBorders>
              <w:top w:val="single" w:sz="3" w:space="0" w:color="000000"/>
              <w:left w:val="nil"/>
              <w:bottom w:val="single" w:sz="15" w:space="0" w:color="000000"/>
              <w:right w:val="nil"/>
            </w:tcBorders>
            <w:tcMar>
              <w:top w:w="0" w:type="dxa"/>
              <w:left w:w="0" w:type="dxa"/>
              <w:bottom w:w="0" w:type="dxa"/>
              <w:right w:w="0" w:type="dxa"/>
            </w:tcMar>
            <w:vAlign w:val="bottom"/>
          </w:tcPr>
          <w:p w14:paraId="6E809287" w14:textId="77777777" w:rsidR="00D721A1" w:rsidRDefault="007B6925">
            <w:pPr>
              <w:rPr>
                <w:sz w:val="18"/>
                <w:szCs w:val="18"/>
              </w:rPr>
            </w:pPr>
            <w:r>
              <w:rPr>
                <w:rFonts w:ascii="Calibri" w:eastAsia="Calibri" w:hAnsi="Calibri" w:cs="Calibri"/>
                <w:b/>
                <w:bCs/>
                <w:sz w:val="18"/>
                <w:szCs w:val="18"/>
              </w:rPr>
              <w:t>Biotoxin</w:t>
            </w:r>
          </w:p>
        </w:tc>
        <w:tc>
          <w:tcPr>
            <w:tcW w:w="6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5582422C" w14:textId="77777777" w:rsidR="00D721A1" w:rsidRDefault="007B6925">
            <w:pPr>
              <w:rPr>
                <w:sz w:val="18"/>
                <w:szCs w:val="18"/>
              </w:rPr>
            </w:pPr>
            <w:r>
              <w:rPr>
                <w:rFonts w:ascii="Calibri" w:eastAsia="Calibri" w:hAnsi="Calibri" w:cs="Calibri"/>
                <w:b/>
                <w:bCs/>
                <w:sz w:val="18"/>
                <w:szCs w:val="18"/>
              </w:rPr>
              <w:t>Causative organisms</w:t>
            </w:r>
          </w:p>
        </w:tc>
      </w:tr>
      <w:tr w:rsidR="00D721A1" w14:paraId="383B181E" w14:textId="77777777">
        <w:tc>
          <w:tcPr>
            <w:tcW w:w="1410" w:type="dxa"/>
            <w:tcBorders>
              <w:top w:val="nil"/>
              <w:left w:val="nil"/>
              <w:bottom w:val="nil"/>
              <w:right w:val="nil"/>
            </w:tcBorders>
            <w:tcMar>
              <w:top w:w="0" w:type="dxa"/>
              <w:left w:w="0" w:type="dxa"/>
              <w:bottom w:w="0" w:type="dxa"/>
              <w:right w:w="0" w:type="dxa"/>
            </w:tcMar>
            <w:vAlign w:val="bottom"/>
          </w:tcPr>
          <w:p w14:paraId="61FC3890" w14:textId="77777777" w:rsidR="00D721A1" w:rsidRDefault="007B6925">
            <w:pPr>
              <w:rPr>
                <w:sz w:val="18"/>
                <w:szCs w:val="18"/>
              </w:rPr>
            </w:pPr>
            <w:r>
              <w:rPr>
                <w:rFonts w:ascii="Calibri" w:eastAsia="Calibri" w:hAnsi="Calibri" w:cs="Calibri"/>
                <w:sz w:val="18"/>
                <w:szCs w:val="18"/>
              </w:rPr>
              <w:t>Amnesic (ASP)</w:t>
            </w:r>
          </w:p>
        </w:tc>
        <w:tc>
          <w:tcPr>
            <w:tcW w:w="2445" w:type="dxa"/>
            <w:tcBorders>
              <w:top w:val="nil"/>
              <w:left w:val="nil"/>
              <w:bottom w:val="nil"/>
              <w:right w:val="nil"/>
            </w:tcBorders>
            <w:tcMar>
              <w:top w:w="0" w:type="dxa"/>
              <w:left w:w="0" w:type="dxa"/>
              <w:bottom w:w="0" w:type="dxa"/>
              <w:right w:w="0" w:type="dxa"/>
            </w:tcMar>
            <w:vAlign w:val="bottom"/>
          </w:tcPr>
          <w:p w14:paraId="2412C94D" w14:textId="77777777" w:rsidR="00D721A1" w:rsidRDefault="007B6925">
            <w:pPr>
              <w:rPr>
                <w:sz w:val="18"/>
                <w:szCs w:val="18"/>
              </w:rPr>
            </w:pPr>
            <w:r>
              <w:rPr>
                <w:rFonts w:ascii="Calibri" w:eastAsia="Calibri" w:hAnsi="Calibri" w:cs="Calibri"/>
                <w:sz w:val="18"/>
                <w:szCs w:val="18"/>
              </w:rPr>
              <w:t>Domoic acid (DA)</w:t>
            </w:r>
          </w:p>
        </w:tc>
        <w:tc>
          <w:tcPr>
            <w:tcW w:w="6525" w:type="dxa"/>
            <w:tcBorders>
              <w:top w:val="nil"/>
              <w:left w:val="nil"/>
              <w:bottom w:val="nil"/>
              <w:right w:val="nil"/>
            </w:tcBorders>
            <w:tcMar>
              <w:top w:w="0" w:type="dxa"/>
              <w:left w:w="0" w:type="dxa"/>
              <w:bottom w:w="0" w:type="dxa"/>
              <w:right w:w="0" w:type="dxa"/>
            </w:tcMar>
            <w:vAlign w:val="bottom"/>
          </w:tcPr>
          <w:p w14:paraId="7FC15DDE" w14:textId="77777777" w:rsidR="00D721A1" w:rsidRDefault="007B6925">
            <w:pPr>
              <w:rPr>
                <w:sz w:val="18"/>
                <w:szCs w:val="18"/>
              </w:rPr>
            </w:pPr>
            <w:r>
              <w:rPr>
                <w:rFonts w:ascii="Calibri" w:eastAsia="Calibri" w:hAnsi="Calibri" w:cs="Calibri"/>
                <w:sz w:val="18"/>
                <w:szCs w:val="18"/>
              </w:rPr>
              <w:t>Diatom: Pseudo-</w:t>
            </w:r>
            <w:proofErr w:type="spellStart"/>
            <w:r>
              <w:rPr>
                <w:rFonts w:ascii="Calibri" w:eastAsia="Calibri" w:hAnsi="Calibri" w:cs="Calibri"/>
                <w:sz w:val="18"/>
                <w:szCs w:val="18"/>
              </w:rPr>
              <w:t>nitzschia</w:t>
            </w:r>
            <w:proofErr w:type="spellEnd"/>
            <w:r>
              <w:rPr>
                <w:rFonts w:ascii="Calibri" w:eastAsia="Calibri" w:hAnsi="Calibri" w:cs="Calibri"/>
                <w:sz w:val="18"/>
                <w:szCs w:val="18"/>
              </w:rPr>
              <w:t xml:space="preserve"> spp.</w:t>
            </w:r>
          </w:p>
        </w:tc>
      </w:tr>
      <w:tr w:rsidR="00D721A1" w14:paraId="6F709539" w14:textId="77777777">
        <w:tc>
          <w:tcPr>
            <w:tcW w:w="1410" w:type="dxa"/>
            <w:tcBorders>
              <w:top w:val="nil"/>
              <w:left w:val="nil"/>
              <w:bottom w:val="nil"/>
              <w:right w:val="nil"/>
            </w:tcBorders>
            <w:tcMar>
              <w:top w:w="0" w:type="dxa"/>
              <w:left w:w="0" w:type="dxa"/>
              <w:bottom w:w="0" w:type="dxa"/>
              <w:right w:w="0" w:type="dxa"/>
            </w:tcMar>
            <w:vAlign w:val="bottom"/>
          </w:tcPr>
          <w:p w14:paraId="4E190426" w14:textId="77777777" w:rsidR="00D721A1" w:rsidRDefault="007B6925">
            <w:pPr>
              <w:rPr>
                <w:sz w:val="18"/>
                <w:szCs w:val="18"/>
              </w:rPr>
            </w:pPr>
            <w:r>
              <w:rPr>
                <w:rFonts w:ascii="Calibri" w:eastAsia="Calibri" w:hAnsi="Calibri" w:cs="Calibri"/>
                <w:sz w:val="18"/>
                <w:szCs w:val="18"/>
              </w:rPr>
              <w:t>Diarrhetic (DSP)</w:t>
            </w:r>
          </w:p>
        </w:tc>
        <w:tc>
          <w:tcPr>
            <w:tcW w:w="2445" w:type="dxa"/>
            <w:tcBorders>
              <w:top w:val="nil"/>
              <w:left w:val="nil"/>
              <w:bottom w:val="nil"/>
              <w:right w:val="nil"/>
            </w:tcBorders>
            <w:tcMar>
              <w:top w:w="0" w:type="dxa"/>
              <w:left w:w="0" w:type="dxa"/>
              <w:bottom w:w="0" w:type="dxa"/>
              <w:right w:w="0" w:type="dxa"/>
            </w:tcMar>
            <w:vAlign w:val="bottom"/>
          </w:tcPr>
          <w:p w14:paraId="30C10A0F" w14:textId="77777777" w:rsidR="00D721A1" w:rsidRDefault="007B6925">
            <w:pPr>
              <w:rPr>
                <w:sz w:val="18"/>
                <w:szCs w:val="18"/>
              </w:rPr>
            </w:pPr>
            <w:r>
              <w:rPr>
                <w:rFonts w:ascii="Calibri" w:eastAsia="Calibri" w:hAnsi="Calibri" w:cs="Calibri"/>
                <w:sz w:val="18"/>
                <w:szCs w:val="18"/>
              </w:rPr>
              <w:t>Diarrhetic shellfish toxins (DSTs)</w:t>
            </w:r>
          </w:p>
        </w:tc>
        <w:tc>
          <w:tcPr>
            <w:tcW w:w="6525" w:type="dxa"/>
            <w:tcBorders>
              <w:top w:val="nil"/>
              <w:left w:val="nil"/>
              <w:bottom w:val="nil"/>
              <w:right w:val="nil"/>
            </w:tcBorders>
            <w:tcMar>
              <w:top w:w="0" w:type="dxa"/>
              <w:left w:w="0" w:type="dxa"/>
              <w:bottom w:w="0" w:type="dxa"/>
              <w:right w:w="0" w:type="dxa"/>
            </w:tcMar>
            <w:vAlign w:val="bottom"/>
          </w:tcPr>
          <w:p w14:paraId="78ABBCA2" w14:textId="77777777" w:rsidR="00D721A1" w:rsidRDefault="007B6925">
            <w:pPr>
              <w:rPr>
                <w:sz w:val="18"/>
                <w:szCs w:val="18"/>
              </w:rPr>
            </w:pPr>
            <w:r>
              <w:rPr>
                <w:rFonts w:ascii="Calibri" w:eastAsia="Calibri" w:hAnsi="Calibri" w:cs="Calibri"/>
                <w:sz w:val="18"/>
                <w:szCs w:val="18"/>
              </w:rPr>
              <w:t xml:space="preserve">Dinoflagellate: Dinophysis spp., </w:t>
            </w:r>
            <w:proofErr w:type="spellStart"/>
            <w:r>
              <w:rPr>
                <w:rFonts w:ascii="Calibri" w:eastAsia="Calibri" w:hAnsi="Calibri" w:cs="Calibri"/>
                <w:sz w:val="18"/>
                <w:szCs w:val="18"/>
              </w:rPr>
              <w:t>Prorocentrum</w:t>
            </w:r>
            <w:proofErr w:type="spellEnd"/>
            <w:r>
              <w:rPr>
                <w:rFonts w:ascii="Calibri" w:eastAsia="Calibri" w:hAnsi="Calibri" w:cs="Calibri"/>
                <w:sz w:val="18"/>
                <w:szCs w:val="18"/>
              </w:rPr>
              <w:t xml:space="preserve"> spp.</w:t>
            </w:r>
          </w:p>
        </w:tc>
      </w:tr>
      <w:tr w:rsidR="00D721A1" w14:paraId="4DA5CEDE" w14:textId="77777777">
        <w:tc>
          <w:tcPr>
            <w:tcW w:w="1410" w:type="dxa"/>
            <w:tcBorders>
              <w:top w:val="nil"/>
              <w:left w:val="nil"/>
              <w:bottom w:val="nil"/>
              <w:right w:val="nil"/>
            </w:tcBorders>
            <w:tcMar>
              <w:top w:w="0" w:type="dxa"/>
              <w:left w:w="0" w:type="dxa"/>
              <w:bottom w:w="0" w:type="dxa"/>
              <w:right w:w="0" w:type="dxa"/>
            </w:tcMar>
            <w:vAlign w:val="bottom"/>
          </w:tcPr>
          <w:p w14:paraId="4D19AE02" w14:textId="77777777" w:rsidR="00D721A1" w:rsidRDefault="007B6925">
            <w:pPr>
              <w:rPr>
                <w:sz w:val="18"/>
                <w:szCs w:val="18"/>
              </w:rPr>
            </w:pPr>
            <w:r>
              <w:rPr>
                <w:rFonts w:ascii="Calibri" w:eastAsia="Calibri" w:hAnsi="Calibri" w:cs="Calibri"/>
                <w:sz w:val="18"/>
                <w:szCs w:val="18"/>
              </w:rPr>
              <w:t>Paralytic (PSP)</w:t>
            </w:r>
          </w:p>
        </w:tc>
        <w:tc>
          <w:tcPr>
            <w:tcW w:w="2445" w:type="dxa"/>
            <w:tcBorders>
              <w:top w:val="nil"/>
              <w:left w:val="nil"/>
              <w:bottom w:val="nil"/>
              <w:right w:val="nil"/>
            </w:tcBorders>
            <w:tcMar>
              <w:top w:w="0" w:type="dxa"/>
              <w:left w:w="0" w:type="dxa"/>
              <w:bottom w:w="0" w:type="dxa"/>
              <w:right w:w="0" w:type="dxa"/>
            </w:tcMar>
            <w:vAlign w:val="bottom"/>
          </w:tcPr>
          <w:p w14:paraId="6D3557C5" w14:textId="77777777" w:rsidR="00D721A1" w:rsidRDefault="007B6925">
            <w:pPr>
              <w:rPr>
                <w:sz w:val="18"/>
                <w:szCs w:val="18"/>
              </w:rPr>
            </w:pPr>
            <w:r>
              <w:rPr>
                <w:rFonts w:ascii="Calibri" w:eastAsia="Calibri" w:hAnsi="Calibri" w:cs="Calibri"/>
                <w:sz w:val="18"/>
                <w:szCs w:val="18"/>
              </w:rPr>
              <w:t>Paralytic shellfish toxins (PSTs)</w:t>
            </w:r>
            <w:r>
              <w:rPr>
                <w:rFonts w:ascii="Calibri" w:eastAsia="Calibri" w:hAnsi="Calibri" w:cs="Calibri"/>
                <w:sz w:val="18"/>
                <w:szCs w:val="18"/>
                <w:vertAlign w:val="superscript"/>
              </w:rPr>
              <w:t>2</w:t>
            </w:r>
          </w:p>
        </w:tc>
        <w:tc>
          <w:tcPr>
            <w:tcW w:w="6525" w:type="dxa"/>
            <w:tcBorders>
              <w:top w:val="nil"/>
              <w:left w:val="nil"/>
              <w:bottom w:val="nil"/>
              <w:right w:val="nil"/>
            </w:tcBorders>
            <w:tcMar>
              <w:top w:w="0" w:type="dxa"/>
              <w:left w:w="0" w:type="dxa"/>
              <w:bottom w:w="0" w:type="dxa"/>
              <w:right w:w="0" w:type="dxa"/>
            </w:tcMar>
            <w:vAlign w:val="bottom"/>
          </w:tcPr>
          <w:p w14:paraId="327500A0" w14:textId="77777777" w:rsidR="00D721A1" w:rsidRDefault="007B6925">
            <w:pPr>
              <w:rPr>
                <w:sz w:val="18"/>
                <w:szCs w:val="18"/>
              </w:rPr>
            </w:pPr>
            <w:r>
              <w:rPr>
                <w:rFonts w:ascii="Calibri" w:eastAsia="Calibri" w:hAnsi="Calibri" w:cs="Calibri"/>
                <w:sz w:val="18"/>
                <w:szCs w:val="18"/>
              </w:rPr>
              <w:t xml:space="preserve">Dinoflagellate: Alexandrium </w:t>
            </w:r>
            <w:proofErr w:type="spellStart"/>
            <w:r>
              <w:rPr>
                <w:rFonts w:ascii="Calibri" w:eastAsia="Calibri" w:hAnsi="Calibri" w:cs="Calibri"/>
                <w:sz w:val="18"/>
                <w:szCs w:val="18"/>
              </w:rPr>
              <w:t>spp</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Pyrodinium</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bahamense</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Gymnodinium</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catenatum</w:t>
            </w:r>
            <w:proofErr w:type="spellEnd"/>
            <w:r>
              <w:rPr>
                <w:rFonts w:ascii="Calibri" w:eastAsia="Calibri" w:hAnsi="Calibri" w:cs="Calibri"/>
                <w:sz w:val="18"/>
                <w:szCs w:val="18"/>
              </w:rPr>
              <w:t xml:space="preserve"> </w:t>
            </w:r>
          </w:p>
        </w:tc>
      </w:tr>
      <w:tr w:rsidR="00D721A1" w14:paraId="1CA86722" w14:textId="77777777">
        <w:tc>
          <w:tcPr>
            <w:tcW w:w="1410" w:type="dxa"/>
            <w:tcBorders>
              <w:top w:val="nil"/>
              <w:left w:val="nil"/>
              <w:bottom w:val="nil"/>
              <w:right w:val="nil"/>
            </w:tcBorders>
            <w:tcMar>
              <w:top w:w="0" w:type="dxa"/>
              <w:left w:w="0" w:type="dxa"/>
              <w:bottom w:w="0" w:type="dxa"/>
              <w:right w:w="0" w:type="dxa"/>
            </w:tcMar>
            <w:vAlign w:val="bottom"/>
          </w:tcPr>
          <w:p w14:paraId="6CFE0532" w14:textId="77777777" w:rsidR="00D721A1" w:rsidRDefault="007B6925">
            <w:pPr>
              <w:rPr>
                <w:sz w:val="18"/>
                <w:szCs w:val="18"/>
              </w:rPr>
            </w:pPr>
            <w:proofErr w:type="spellStart"/>
            <w:r>
              <w:rPr>
                <w:rFonts w:ascii="Calibri" w:eastAsia="Calibri" w:hAnsi="Calibri" w:cs="Calibri"/>
                <w:sz w:val="18"/>
                <w:szCs w:val="18"/>
              </w:rPr>
              <w:t>Azaspiracid</w:t>
            </w:r>
            <w:proofErr w:type="spellEnd"/>
            <w:r>
              <w:rPr>
                <w:rFonts w:ascii="Calibri" w:eastAsia="Calibri" w:hAnsi="Calibri" w:cs="Calibri"/>
                <w:sz w:val="18"/>
                <w:szCs w:val="18"/>
              </w:rPr>
              <w:t xml:space="preserve"> (AZP)</w:t>
            </w:r>
          </w:p>
        </w:tc>
        <w:tc>
          <w:tcPr>
            <w:tcW w:w="2445" w:type="dxa"/>
            <w:tcBorders>
              <w:top w:val="nil"/>
              <w:left w:val="nil"/>
              <w:bottom w:val="nil"/>
              <w:right w:val="nil"/>
            </w:tcBorders>
            <w:tcMar>
              <w:top w:w="0" w:type="dxa"/>
              <w:left w:w="0" w:type="dxa"/>
              <w:bottom w:w="0" w:type="dxa"/>
              <w:right w:w="0" w:type="dxa"/>
            </w:tcMar>
            <w:vAlign w:val="bottom"/>
          </w:tcPr>
          <w:p w14:paraId="681A343D" w14:textId="77777777" w:rsidR="00D721A1" w:rsidRDefault="007B6925">
            <w:pPr>
              <w:rPr>
                <w:sz w:val="18"/>
                <w:szCs w:val="18"/>
              </w:rPr>
            </w:pPr>
            <w:proofErr w:type="spellStart"/>
            <w:r>
              <w:rPr>
                <w:rFonts w:ascii="Calibri" w:eastAsia="Calibri" w:hAnsi="Calibri" w:cs="Calibri"/>
                <w:sz w:val="18"/>
                <w:szCs w:val="18"/>
              </w:rPr>
              <w:t>Azaspiracid</w:t>
            </w:r>
            <w:proofErr w:type="spellEnd"/>
            <w:r>
              <w:rPr>
                <w:rFonts w:ascii="Calibri" w:eastAsia="Calibri" w:hAnsi="Calibri" w:cs="Calibri"/>
                <w:sz w:val="18"/>
                <w:szCs w:val="18"/>
              </w:rPr>
              <w:t xml:space="preserve"> (AZA)</w:t>
            </w:r>
          </w:p>
        </w:tc>
        <w:tc>
          <w:tcPr>
            <w:tcW w:w="6525" w:type="dxa"/>
            <w:tcBorders>
              <w:top w:val="nil"/>
              <w:left w:val="nil"/>
              <w:bottom w:val="nil"/>
              <w:right w:val="nil"/>
            </w:tcBorders>
            <w:tcMar>
              <w:top w:w="0" w:type="dxa"/>
              <w:left w:w="0" w:type="dxa"/>
              <w:bottom w:w="0" w:type="dxa"/>
              <w:right w:w="0" w:type="dxa"/>
            </w:tcMar>
            <w:vAlign w:val="bottom"/>
          </w:tcPr>
          <w:p w14:paraId="505309B6" w14:textId="77777777" w:rsidR="00D721A1" w:rsidRDefault="007B6925">
            <w:pPr>
              <w:rPr>
                <w:sz w:val="18"/>
                <w:szCs w:val="18"/>
              </w:rPr>
            </w:pPr>
            <w:r>
              <w:rPr>
                <w:rFonts w:ascii="Calibri" w:eastAsia="Calibri" w:hAnsi="Calibri" w:cs="Calibri"/>
                <w:sz w:val="18"/>
                <w:szCs w:val="18"/>
              </w:rPr>
              <w:t xml:space="preserve">Dinoflagellate: </w:t>
            </w:r>
            <w:proofErr w:type="spellStart"/>
            <w:r>
              <w:rPr>
                <w:rFonts w:ascii="Calibri" w:eastAsia="Calibri" w:hAnsi="Calibri" w:cs="Calibri"/>
                <w:sz w:val="18"/>
                <w:szCs w:val="18"/>
              </w:rPr>
              <w:t>Azadinium</w:t>
            </w:r>
            <w:proofErr w:type="spellEnd"/>
            <w:r>
              <w:rPr>
                <w:rFonts w:ascii="Calibri" w:eastAsia="Calibri" w:hAnsi="Calibri" w:cs="Calibri"/>
                <w:sz w:val="18"/>
                <w:szCs w:val="18"/>
              </w:rPr>
              <w:t xml:space="preserve"> spp., </w:t>
            </w:r>
            <w:proofErr w:type="spellStart"/>
            <w:r>
              <w:rPr>
                <w:rFonts w:ascii="Calibri" w:eastAsia="Calibri" w:hAnsi="Calibri" w:cs="Calibri"/>
                <w:sz w:val="18"/>
                <w:szCs w:val="18"/>
              </w:rPr>
              <w:t>Amphidoma</w:t>
            </w:r>
            <w:proofErr w:type="spellEnd"/>
            <w:r>
              <w:rPr>
                <w:rFonts w:ascii="Calibri" w:eastAsia="Calibri" w:hAnsi="Calibri" w:cs="Calibri"/>
                <w:sz w:val="18"/>
                <w:szCs w:val="18"/>
              </w:rPr>
              <w:t xml:space="preserve"> spinosum</w:t>
            </w:r>
          </w:p>
        </w:tc>
      </w:tr>
      <w:tr w:rsidR="00D721A1" w14:paraId="17C5B36C" w14:textId="77777777">
        <w:tc>
          <w:tcPr>
            <w:tcW w:w="1410" w:type="dxa"/>
            <w:tcBorders>
              <w:top w:val="nil"/>
              <w:left w:val="nil"/>
              <w:bottom w:val="nil"/>
              <w:right w:val="nil"/>
            </w:tcBorders>
            <w:tcMar>
              <w:top w:w="0" w:type="dxa"/>
              <w:left w:w="0" w:type="dxa"/>
              <w:bottom w:w="0" w:type="dxa"/>
              <w:right w:w="0" w:type="dxa"/>
            </w:tcMar>
            <w:vAlign w:val="bottom"/>
          </w:tcPr>
          <w:p w14:paraId="038938EE" w14:textId="77777777" w:rsidR="00D721A1" w:rsidRDefault="007B6925">
            <w:pPr>
              <w:rPr>
                <w:sz w:val="18"/>
                <w:szCs w:val="18"/>
              </w:rPr>
            </w:pPr>
            <w:r>
              <w:rPr>
                <w:rFonts w:ascii="Calibri" w:eastAsia="Calibri" w:hAnsi="Calibri" w:cs="Calibri"/>
                <w:sz w:val="18"/>
                <w:szCs w:val="18"/>
              </w:rPr>
              <w:t>Ciguatera (CFP)</w:t>
            </w:r>
          </w:p>
        </w:tc>
        <w:tc>
          <w:tcPr>
            <w:tcW w:w="2445" w:type="dxa"/>
            <w:tcBorders>
              <w:top w:val="nil"/>
              <w:left w:val="nil"/>
              <w:bottom w:val="nil"/>
              <w:right w:val="nil"/>
            </w:tcBorders>
            <w:tcMar>
              <w:top w:w="0" w:type="dxa"/>
              <w:left w:w="0" w:type="dxa"/>
              <w:bottom w:w="0" w:type="dxa"/>
              <w:right w:w="0" w:type="dxa"/>
            </w:tcMar>
            <w:vAlign w:val="bottom"/>
          </w:tcPr>
          <w:p w14:paraId="4259B111" w14:textId="77777777" w:rsidR="00D721A1" w:rsidRDefault="007B6925">
            <w:pPr>
              <w:rPr>
                <w:sz w:val="18"/>
                <w:szCs w:val="18"/>
              </w:rPr>
            </w:pPr>
            <w:r>
              <w:rPr>
                <w:rFonts w:ascii="Calibri" w:eastAsia="Calibri" w:hAnsi="Calibri" w:cs="Calibri"/>
                <w:sz w:val="18"/>
                <w:szCs w:val="18"/>
              </w:rPr>
              <w:t>Ciguatoxin (CTX)</w:t>
            </w:r>
          </w:p>
        </w:tc>
        <w:tc>
          <w:tcPr>
            <w:tcW w:w="6525" w:type="dxa"/>
            <w:tcBorders>
              <w:top w:val="nil"/>
              <w:left w:val="nil"/>
              <w:bottom w:val="nil"/>
              <w:right w:val="nil"/>
            </w:tcBorders>
            <w:tcMar>
              <w:top w:w="0" w:type="dxa"/>
              <w:left w:w="0" w:type="dxa"/>
              <w:bottom w:w="0" w:type="dxa"/>
              <w:right w:w="0" w:type="dxa"/>
            </w:tcMar>
            <w:vAlign w:val="bottom"/>
          </w:tcPr>
          <w:p w14:paraId="05EAB245" w14:textId="77777777" w:rsidR="00D721A1" w:rsidRDefault="007B6925">
            <w:pPr>
              <w:rPr>
                <w:sz w:val="18"/>
                <w:szCs w:val="18"/>
              </w:rPr>
            </w:pPr>
            <w:r>
              <w:rPr>
                <w:rFonts w:ascii="Calibri" w:eastAsia="Calibri" w:hAnsi="Calibri" w:cs="Calibri"/>
                <w:sz w:val="18"/>
                <w:szCs w:val="18"/>
              </w:rPr>
              <w:t xml:space="preserve">Dinoflagellate: </w:t>
            </w:r>
            <w:proofErr w:type="spellStart"/>
            <w:r>
              <w:rPr>
                <w:rFonts w:ascii="Calibri" w:eastAsia="Calibri" w:hAnsi="Calibri" w:cs="Calibri"/>
                <w:sz w:val="18"/>
                <w:szCs w:val="18"/>
              </w:rPr>
              <w:t>Gambierdiscus</w:t>
            </w:r>
            <w:proofErr w:type="spellEnd"/>
            <w:r>
              <w:rPr>
                <w:rFonts w:ascii="Calibri" w:eastAsia="Calibri" w:hAnsi="Calibri" w:cs="Calibri"/>
                <w:sz w:val="18"/>
                <w:szCs w:val="18"/>
              </w:rPr>
              <w:t xml:space="preserve"> spp., </w:t>
            </w:r>
            <w:proofErr w:type="spellStart"/>
            <w:r>
              <w:rPr>
                <w:rFonts w:ascii="Calibri" w:eastAsia="Calibri" w:hAnsi="Calibri" w:cs="Calibri"/>
                <w:sz w:val="18"/>
                <w:szCs w:val="18"/>
              </w:rPr>
              <w:t>Fukuyoa</w:t>
            </w:r>
            <w:proofErr w:type="spellEnd"/>
            <w:r>
              <w:rPr>
                <w:rFonts w:ascii="Calibri" w:eastAsia="Calibri" w:hAnsi="Calibri" w:cs="Calibri"/>
                <w:sz w:val="18"/>
                <w:szCs w:val="18"/>
              </w:rPr>
              <w:t xml:space="preserve"> spp.</w:t>
            </w:r>
          </w:p>
        </w:tc>
      </w:tr>
      <w:tr w:rsidR="00D721A1" w14:paraId="0FD402B9" w14:textId="77777777">
        <w:tc>
          <w:tcPr>
            <w:tcW w:w="1410" w:type="dxa"/>
            <w:tcBorders>
              <w:top w:val="nil"/>
              <w:left w:val="nil"/>
              <w:bottom w:val="nil"/>
              <w:right w:val="nil"/>
            </w:tcBorders>
            <w:tcMar>
              <w:top w:w="0" w:type="dxa"/>
              <w:left w:w="0" w:type="dxa"/>
              <w:bottom w:w="0" w:type="dxa"/>
              <w:right w:w="0" w:type="dxa"/>
            </w:tcMar>
            <w:vAlign w:val="bottom"/>
          </w:tcPr>
          <w:p w14:paraId="1680EC1C" w14:textId="77777777" w:rsidR="00D721A1" w:rsidRDefault="007B6925">
            <w:pPr>
              <w:rPr>
                <w:sz w:val="18"/>
                <w:szCs w:val="18"/>
              </w:rPr>
            </w:pPr>
            <w:r>
              <w:rPr>
                <w:rFonts w:ascii="Calibri" w:eastAsia="Calibri" w:hAnsi="Calibri" w:cs="Calibri"/>
                <w:sz w:val="18"/>
                <w:szCs w:val="18"/>
              </w:rPr>
              <w:t>Neurotoxic (NSP)</w:t>
            </w:r>
          </w:p>
        </w:tc>
        <w:tc>
          <w:tcPr>
            <w:tcW w:w="2445" w:type="dxa"/>
            <w:tcBorders>
              <w:top w:val="nil"/>
              <w:left w:val="nil"/>
              <w:bottom w:val="nil"/>
              <w:right w:val="nil"/>
            </w:tcBorders>
            <w:tcMar>
              <w:top w:w="0" w:type="dxa"/>
              <w:left w:w="0" w:type="dxa"/>
              <w:bottom w:w="0" w:type="dxa"/>
              <w:right w:w="0" w:type="dxa"/>
            </w:tcMar>
            <w:vAlign w:val="bottom"/>
          </w:tcPr>
          <w:p w14:paraId="6AEEB8A6" w14:textId="77777777" w:rsidR="00D721A1" w:rsidRDefault="007B6925">
            <w:pPr>
              <w:rPr>
                <w:sz w:val="18"/>
                <w:szCs w:val="18"/>
              </w:rPr>
            </w:pPr>
            <w:proofErr w:type="spellStart"/>
            <w:r>
              <w:rPr>
                <w:rFonts w:ascii="Calibri" w:eastAsia="Calibri" w:hAnsi="Calibri" w:cs="Calibri"/>
                <w:sz w:val="18"/>
                <w:szCs w:val="18"/>
              </w:rPr>
              <w:t>Brevetoxin</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PbTx</w:t>
            </w:r>
            <w:proofErr w:type="spellEnd"/>
            <w:r>
              <w:rPr>
                <w:rFonts w:ascii="Calibri" w:eastAsia="Calibri" w:hAnsi="Calibri" w:cs="Calibri"/>
                <w:sz w:val="18"/>
                <w:szCs w:val="18"/>
              </w:rPr>
              <w:t>)</w:t>
            </w:r>
          </w:p>
        </w:tc>
        <w:tc>
          <w:tcPr>
            <w:tcW w:w="6525" w:type="dxa"/>
            <w:tcBorders>
              <w:top w:val="nil"/>
              <w:left w:val="nil"/>
              <w:bottom w:val="nil"/>
              <w:right w:val="nil"/>
            </w:tcBorders>
            <w:tcMar>
              <w:top w:w="0" w:type="dxa"/>
              <w:left w:w="0" w:type="dxa"/>
              <w:bottom w:w="0" w:type="dxa"/>
              <w:right w:w="0" w:type="dxa"/>
            </w:tcMar>
            <w:vAlign w:val="bottom"/>
          </w:tcPr>
          <w:p w14:paraId="632EA746" w14:textId="77777777" w:rsidR="00D721A1" w:rsidRDefault="007B6925">
            <w:pPr>
              <w:rPr>
                <w:sz w:val="18"/>
                <w:szCs w:val="18"/>
              </w:rPr>
            </w:pPr>
            <w:r>
              <w:rPr>
                <w:rFonts w:ascii="Calibri" w:eastAsia="Calibri" w:hAnsi="Calibri" w:cs="Calibri"/>
                <w:sz w:val="18"/>
                <w:szCs w:val="18"/>
              </w:rPr>
              <w:t xml:space="preserve">Dinoflagellate: </w:t>
            </w:r>
            <w:proofErr w:type="spellStart"/>
            <w:r>
              <w:rPr>
                <w:rFonts w:ascii="Calibri" w:eastAsia="Calibri" w:hAnsi="Calibri" w:cs="Calibri"/>
                <w:sz w:val="18"/>
                <w:szCs w:val="18"/>
              </w:rPr>
              <w:t>Karenia</w:t>
            </w:r>
            <w:proofErr w:type="spellEnd"/>
            <w:r>
              <w:rPr>
                <w:rFonts w:ascii="Calibri" w:eastAsia="Calibri" w:hAnsi="Calibri" w:cs="Calibri"/>
                <w:sz w:val="18"/>
                <w:szCs w:val="18"/>
              </w:rPr>
              <w:t xml:space="preserve"> spp.</w:t>
            </w:r>
          </w:p>
        </w:tc>
      </w:tr>
      <w:tr w:rsidR="00D721A1" w14:paraId="6438F83E" w14:textId="77777777">
        <w:tc>
          <w:tcPr>
            <w:tcW w:w="1410" w:type="dxa"/>
            <w:tcBorders>
              <w:top w:val="nil"/>
              <w:left w:val="nil"/>
              <w:bottom w:val="nil"/>
              <w:right w:val="nil"/>
            </w:tcBorders>
            <w:tcMar>
              <w:top w:w="0" w:type="dxa"/>
              <w:left w:w="0" w:type="dxa"/>
              <w:bottom w:w="0" w:type="dxa"/>
              <w:right w:w="0" w:type="dxa"/>
            </w:tcMar>
            <w:vAlign w:val="bottom"/>
          </w:tcPr>
          <w:p w14:paraId="537921F6" w14:textId="77777777" w:rsidR="00D721A1" w:rsidRDefault="007B6925">
            <w:pPr>
              <w:rPr>
                <w:sz w:val="18"/>
                <w:szCs w:val="18"/>
              </w:rPr>
            </w:pPr>
            <w:r>
              <w:rPr>
                <w:rFonts w:ascii="Calibri" w:eastAsia="Calibri" w:hAnsi="Calibri" w:cs="Calibri"/>
                <w:sz w:val="18"/>
                <w:szCs w:val="18"/>
              </w:rPr>
              <w:t>Cyanotoxin</w:t>
            </w:r>
          </w:p>
        </w:tc>
        <w:tc>
          <w:tcPr>
            <w:tcW w:w="2445" w:type="dxa"/>
            <w:tcBorders>
              <w:top w:val="nil"/>
              <w:left w:val="nil"/>
              <w:bottom w:val="nil"/>
              <w:right w:val="nil"/>
            </w:tcBorders>
            <w:tcMar>
              <w:top w:w="0" w:type="dxa"/>
              <w:left w:w="0" w:type="dxa"/>
              <w:bottom w:w="0" w:type="dxa"/>
              <w:right w:w="0" w:type="dxa"/>
            </w:tcMar>
            <w:vAlign w:val="bottom"/>
          </w:tcPr>
          <w:p w14:paraId="6918C164" w14:textId="77777777" w:rsidR="00D721A1" w:rsidRDefault="007B6925">
            <w:pPr>
              <w:rPr>
                <w:sz w:val="18"/>
                <w:szCs w:val="18"/>
              </w:rPr>
            </w:pPr>
            <w:r>
              <w:rPr>
                <w:rFonts w:ascii="Calibri" w:eastAsia="Calibri" w:hAnsi="Calibri" w:cs="Calibri"/>
                <w:sz w:val="18"/>
                <w:szCs w:val="18"/>
              </w:rPr>
              <w:t>Cyanotoxins</w:t>
            </w:r>
            <w:r>
              <w:rPr>
                <w:rFonts w:ascii="Calibri" w:eastAsia="Calibri" w:hAnsi="Calibri" w:cs="Calibri"/>
                <w:sz w:val="18"/>
                <w:szCs w:val="18"/>
                <w:vertAlign w:val="superscript"/>
              </w:rPr>
              <w:t>3</w:t>
            </w:r>
          </w:p>
        </w:tc>
        <w:tc>
          <w:tcPr>
            <w:tcW w:w="6525" w:type="dxa"/>
            <w:tcBorders>
              <w:top w:val="nil"/>
              <w:left w:val="nil"/>
              <w:bottom w:val="nil"/>
              <w:right w:val="nil"/>
            </w:tcBorders>
            <w:tcMar>
              <w:top w:w="0" w:type="dxa"/>
              <w:left w:w="0" w:type="dxa"/>
              <w:bottom w:w="0" w:type="dxa"/>
              <w:right w:w="0" w:type="dxa"/>
            </w:tcMar>
            <w:vAlign w:val="bottom"/>
          </w:tcPr>
          <w:p w14:paraId="75C01029" w14:textId="77777777" w:rsidR="00D721A1" w:rsidRDefault="007B6925">
            <w:pPr>
              <w:rPr>
                <w:sz w:val="18"/>
                <w:szCs w:val="18"/>
              </w:rPr>
            </w:pPr>
            <w:r>
              <w:rPr>
                <w:rFonts w:ascii="Calibri" w:eastAsia="Calibri" w:hAnsi="Calibri" w:cs="Calibri"/>
                <w:sz w:val="18"/>
                <w:szCs w:val="18"/>
              </w:rPr>
              <w:t>Cyanobacteria</w:t>
            </w:r>
          </w:p>
        </w:tc>
      </w:tr>
      <w:tr w:rsidR="00D721A1" w14:paraId="7EC11CCE" w14:textId="77777777">
        <w:tc>
          <w:tcPr>
            <w:tcW w:w="1410" w:type="dxa"/>
            <w:tcBorders>
              <w:top w:val="nil"/>
              <w:left w:val="nil"/>
              <w:bottom w:val="nil"/>
              <w:right w:val="nil"/>
            </w:tcBorders>
            <w:tcMar>
              <w:top w:w="0" w:type="dxa"/>
              <w:left w:w="0" w:type="dxa"/>
              <w:bottom w:w="0" w:type="dxa"/>
              <w:right w:w="0" w:type="dxa"/>
            </w:tcMar>
            <w:vAlign w:val="bottom"/>
          </w:tcPr>
          <w:p w14:paraId="78984C65" w14:textId="77777777" w:rsidR="00D721A1" w:rsidRDefault="007B6925">
            <w:pPr>
              <w:rPr>
                <w:sz w:val="18"/>
                <w:szCs w:val="18"/>
              </w:rPr>
            </w:pPr>
            <w:r>
              <w:rPr>
                <w:rFonts w:ascii="Calibri" w:eastAsia="Calibri" w:hAnsi="Calibri" w:cs="Calibri"/>
                <w:sz w:val="18"/>
                <w:szCs w:val="18"/>
              </w:rPr>
              <w:t>Other</w:t>
            </w:r>
          </w:p>
        </w:tc>
        <w:tc>
          <w:tcPr>
            <w:tcW w:w="2445" w:type="dxa"/>
            <w:tcBorders>
              <w:top w:val="nil"/>
              <w:left w:val="nil"/>
              <w:bottom w:val="nil"/>
              <w:right w:val="nil"/>
            </w:tcBorders>
            <w:tcMar>
              <w:top w:w="0" w:type="dxa"/>
              <w:left w:w="0" w:type="dxa"/>
              <w:bottom w:w="0" w:type="dxa"/>
              <w:right w:w="0" w:type="dxa"/>
            </w:tcMar>
            <w:vAlign w:val="bottom"/>
          </w:tcPr>
          <w:p w14:paraId="05B7B1C9" w14:textId="77777777" w:rsidR="00D721A1" w:rsidRDefault="007B6925">
            <w:pPr>
              <w:rPr>
                <w:sz w:val="18"/>
                <w:szCs w:val="18"/>
              </w:rPr>
            </w:pPr>
            <w:r>
              <w:rPr>
                <w:rFonts w:ascii="Calibri" w:eastAsia="Calibri" w:hAnsi="Calibri" w:cs="Calibri"/>
                <w:sz w:val="18"/>
                <w:szCs w:val="18"/>
              </w:rPr>
              <w:t>Other phycotoxins</w:t>
            </w:r>
            <w:r>
              <w:rPr>
                <w:rFonts w:ascii="Calibri" w:eastAsia="Calibri" w:hAnsi="Calibri" w:cs="Calibri"/>
                <w:sz w:val="18"/>
                <w:szCs w:val="18"/>
                <w:vertAlign w:val="superscript"/>
              </w:rPr>
              <w:t>1</w:t>
            </w:r>
          </w:p>
        </w:tc>
        <w:tc>
          <w:tcPr>
            <w:tcW w:w="6525" w:type="dxa"/>
            <w:tcBorders>
              <w:top w:val="nil"/>
              <w:left w:val="nil"/>
              <w:bottom w:val="nil"/>
              <w:right w:val="nil"/>
            </w:tcBorders>
            <w:tcMar>
              <w:top w:w="0" w:type="dxa"/>
              <w:left w:w="0" w:type="dxa"/>
              <w:bottom w:w="0" w:type="dxa"/>
              <w:right w:w="0" w:type="dxa"/>
            </w:tcMar>
            <w:vAlign w:val="bottom"/>
          </w:tcPr>
          <w:p w14:paraId="732C1F7E" w14:textId="77777777" w:rsidR="00D721A1" w:rsidRDefault="007B6925">
            <w:pPr>
              <w:rPr>
                <w:sz w:val="18"/>
                <w:szCs w:val="18"/>
              </w:rPr>
            </w:pPr>
            <w:r>
              <w:rPr>
                <w:rFonts w:ascii="Calibri" w:eastAsia="Calibri" w:hAnsi="Calibri" w:cs="Calibri"/>
                <w:sz w:val="18"/>
                <w:szCs w:val="18"/>
              </w:rPr>
              <w:t xml:space="preserve">Dinoflagellate: </w:t>
            </w:r>
            <w:proofErr w:type="spellStart"/>
            <w:r>
              <w:rPr>
                <w:rFonts w:ascii="Calibri" w:eastAsia="Calibri" w:hAnsi="Calibri" w:cs="Calibri"/>
                <w:sz w:val="18"/>
                <w:szCs w:val="18"/>
              </w:rPr>
              <w:t>Protoceratium</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reticulatum</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Lingulodinium</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polyedra</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Gonyaulax</w:t>
            </w:r>
            <w:proofErr w:type="spellEnd"/>
            <w:r>
              <w:rPr>
                <w:rFonts w:ascii="Calibri" w:eastAsia="Calibri" w:hAnsi="Calibri" w:cs="Calibri"/>
                <w:sz w:val="18"/>
                <w:szCs w:val="18"/>
              </w:rPr>
              <w:t xml:space="preserve"> spp.</w:t>
            </w:r>
          </w:p>
        </w:tc>
      </w:tr>
    </w:tbl>
    <w:p w14:paraId="517B0ABD" w14:textId="77777777" w:rsidR="00D721A1" w:rsidRDefault="00D721A1">
      <w:pPr>
        <w:rPr>
          <w:sz w:val="18"/>
          <w:szCs w:val="18"/>
        </w:rPr>
      </w:pPr>
    </w:p>
    <w:p w14:paraId="7857D0E5" w14:textId="77777777" w:rsidR="00D721A1" w:rsidRDefault="007B6925">
      <w:pPr>
        <w:rPr>
          <w:sz w:val="18"/>
          <w:szCs w:val="18"/>
          <w:vertAlign w:val="superscript"/>
        </w:rPr>
      </w:pPr>
      <w:r>
        <w:rPr>
          <w:sz w:val="18"/>
          <w:szCs w:val="18"/>
          <w:vertAlign w:val="superscript"/>
        </w:rPr>
        <w:t xml:space="preserve">1 </w:t>
      </w:r>
      <w:r>
        <w:rPr>
          <w:sz w:val="18"/>
          <w:szCs w:val="18"/>
        </w:rPr>
        <w:t xml:space="preserve">Okadaic acid (OA), </w:t>
      </w:r>
      <w:proofErr w:type="spellStart"/>
      <w:r>
        <w:rPr>
          <w:sz w:val="18"/>
          <w:szCs w:val="18"/>
        </w:rPr>
        <w:t>dinophysistoxin</w:t>
      </w:r>
      <w:proofErr w:type="spellEnd"/>
      <w:r>
        <w:rPr>
          <w:sz w:val="18"/>
          <w:szCs w:val="18"/>
        </w:rPr>
        <w:t xml:space="preserve"> (DTX)</w:t>
      </w:r>
    </w:p>
    <w:p w14:paraId="5BF5D208" w14:textId="77777777" w:rsidR="00D721A1" w:rsidRDefault="007B6925">
      <w:pPr>
        <w:rPr>
          <w:sz w:val="18"/>
          <w:szCs w:val="18"/>
          <w:vertAlign w:val="superscript"/>
        </w:rPr>
      </w:pPr>
      <w:r>
        <w:rPr>
          <w:sz w:val="18"/>
          <w:szCs w:val="18"/>
          <w:vertAlign w:val="superscript"/>
        </w:rPr>
        <w:t xml:space="preserve">2 </w:t>
      </w:r>
      <w:r>
        <w:rPr>
          <w:sz w:val="18"/>
          <w:szCs w:val="18"/>
        </w:rPr>
        <w:t>Saxitoxin (STX), gonyautoxin (GTX)</w:t>
      </w:r>
    </w:p>
    <w:p w14:paraId="00876C07" w14:textId="77777777" w:rsidR="00D721A1" w:rsidRDefault="007B6925">
      <w:pPr>
        <w:rPr>
          <w:sz w:val="18"/>
          <w:szCs w:val="18"/>
        </w:rPr>
      </w:pPr>
      <w:r>
        <w:rPr>
          <w:sz w:val="18"/>
          <w:szCs w:val="18"/>
          <w:vertAlign w:val="superscript"/>
        </w:rPr>
        <w:t>3</w:t>
      </w:r>
      <w:r>
        <w:rPr>
          <w:sz w:val="18"/>
          <w:szCs w:val="18"/>
        </w:rPr>
        <w:t xml:space="preserve"> Microcystin, nodularin, </w:t>
      </w:r>
      <w:proofErr w:type="spellStart"/>
      <w:r>
        <w:rPr>
          <w:sz w:val="18"/>
          <w:szCs w:val="18"/>
        </w:rPr>
        <w:t>homanatoxin</w:t>
      </w:r>
      <w:proofErr w:type="spellEnd"/>
      <w:r>
        <w:rPr>
          <w:sz w:val="18"/>
          <w:szCs w:val="18"/>
        </w:rPr>
        <w:t xml:space="preserve">, </w:t>
      </w:r>
      <w:proofErr w:type="spellStart"/>
      <w:r>
        <w:rPr>
          <w:sz w:val="18"/>
          <w:szCs w:val="18"/>
        </w:rPr>
        <w:t>cylindrospermopsin</w:t>
      </w:r>
      <w:proofErr w:type="spellEnd"/>
    </w:p>
    <w:p w14:paraId="66480A54" w14:textId="77777777" w:rsidR="00D721A1" w:rsidRDefault="007B6925">
      <w:pPr>
        <w:rPr>
          <w:color w:val="FF0000"/>
        </w:rPr>
      </w:pPr>
      <w:r>
        <w:rPr>
          <w:sz w:val="18"/>
          <w:szCs w:val="18"/>
          <w:vertAlign w:val="superscript"/>
        </w:rPr>
        <w:t>4</w:t>
      </w:r>
      <w:r>
        <w:rPr>
          <w:sz w:val="18"/>
          <w:szCs w:val="18"/>
        </w:rPr>
        <w:t xml:space="preserve"> </w:t>
      </w:r>
      <w:proofErr w:type="spellStart"/>
      <w:r>
        <w:rPr>
          <w:sz w:val="18"/>
          <w:szCs w:val="18"/>
        </w:rPr>
        <w:t>Yessotoxin</w:t>
      </w:r>
      <w:proofErr w:type="spellEnd"/>
      <w:r>
        <w:rPr>
          <w:sz w:val="18"/>
          <w:szCs w:val="18"/>
        </w:rPr>
        <w:t xml:space="preserve"> (YTX), pectenotoxin (</w:t>
      </w:r>
      <w:proofErr w:type="gramStart"/>
      <w:r>
        <w:rPr>
          <w:sz w:val="18"/>
          <w:szCs w:val="18"/>
        </w:rPr>
        <w:t>PTX,  associated</w:t>
      </w:r>
      <w:proofErr w:type="gramEnd"/>
      <w:r>
        <w:rPr>
          <w:sz w:val="18"/>
          <w:szCs w:val="18"/>
        </w:rPr>
        <w:t xml:space="preserve"> with DSTs but do not cause DSP), tetrodotoxin (TTX), </w:t>
      </w:r>
      <w:proofErr w:type="spellStart"/>
      <w:r>
        <w:rPr>
          <w:sz w:val="18"/>
          <w:szCs w:val="18"/>
        </w:rPr>
        <w:t>gymnodimine</w:t>
      </w:r>
      <w:proofErr w:type="spellEnd"/>
      <w:r>
        <w:rPr>
          <w:sz w:val="18"/>
          <w:szCs w:val="18"/>
        </w:rPr>
        <w:t xml:space="preserve"> (GYM), karlotoxin</w:t>
      </w:r>
    </w:p>
    <w:p w14:paraId="74C124C9" w14:textId="77777777" w:rsidR="00D721A1" w:rsidRDefault="00D721A1">
      <w:pPr>
        <w:rPr>
          <w:sz w:val="18"/>
          <w:szCs w:val="18"/>
        </w:rPr>
      </w:pPr>
    </w:p>
    <w:p w14:paraId="30AD2A62" w14:textId="77777777" w:rsidR="00D721A1" w:rsidRDefault="00D721A1">
      <w:pPr>
        <w:rPr>
          <w:sz w:val="18"/>
          <w:szCs w:val="18"/>
        </w:rPr>
        <w:sectPr w:rsidR="00D721A1">
          <w:pgSz w:w="15840" w:h="12240" w:orient="landscape"/>
          <w:pgMar w:top="1440" w:right="1440" w:bottom="1440" w:left="1440" w:header="720" w:footer="720" w:gutter="0"/>
          <w:cols w:space="720"/>
        </w:sectPr>
      </w:pPr>
    </w:p>
    <w:p w14:paraId="7E3FB2B6" w14:textId="77777777" w:rsidR="00D721A1" w:rsidRDefault="007B6925">
      <w:pPr>
        <w:rPr>
          <w:sz w:val="18"/>
          <w:szCs w:val="18"/>
        </w:rPr>
      </w:pPr>
      <w:r>
        <w:rPr>
          <w:b/>
          <w:bCs/>
          <w:noProof/>
        </w:rPr>
        <w:lastRenderedPageBreak/>
        <w:drawing>
          <wp:inline distT="114300" distB="114300" distL="114300" distR="114300" wp14:anchorId="15A914FD" wp14:editId="1296D9AC">
            <wp:extent cx="5943600" cy="2743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6"/>
                    <a:srcRect/>
                    <a:stretch>
                      <a:fillRect/>
                    </a:stretch>
                  </pic:blipFill>
                  <pic:spPr>
                    <a:xfrm>
                      <a:off x="0" y="0"/>
                      <a:ext cx="5943600" cy="2743200"/>
                    </a:xfrm>
                    <a:prstGeom prst="rect">
                      <a:avLst/>
                    </a:prstGeom>
                    <a:ln/>
                  </pic:spPr>
                </pic:pic>
              </a:graphicData>
            </a:graphic>
          </wp:inline>
        </w:drawing>
      </w:r>
      <w:r>
        <w:rPr>
          <w:b/>
          <w:bCs/>
        </w:rPr>
        <w:t xml:space="preserve">Figure 1. </w:t>
      </w:r>
      <w:r>
        <w:t xml:space="preserve">An illustration of the value of biotoxin depuration rates in efficiently monitoring and managing biotoxin risk both </w:t>
      </w:r>
      <w:r>
        <w:rPr>
          <w:b/>
          <w:bCs/>
        </w:rPr>
        <w:t>(A)</w:t>
      </w:r>
      <w:r>
        <w:t xml:space="preserve"> after and </w:t>
      </w:r>
      <w:r>
        <w:rPr>
          <w:b/>
          <w:bCs/>
        </w:rPr>
        <w:t>(B)</w:t>
      </w:r>
      <w:r>
        <w:t xml:space="preserve"> before peak toxicity is attained. In both panels, the black curve shows a hypothetical accumulation (B only) and depuration trajectory for a marine seafood species that depurates at 0.03 day</w:t>
      </w:r>
      <w:r>
        <w:rPr>
          <w:vertAlign w:val="superscript"/>
        </w:rPr>
        <w:t>-1</w:t>
      </w:r>
      <w:r>
        <w:t>. The points indicate weekly sampling that ceases once toxicity falls below the management action threshold (horizontal dashed line) in two consecutive weeks, a common requirem</w:t>
      </w:r>
      <w:r>
        <w:t xml:space="preserve">ent for opening a fishery closed due to biotoxin risk. In </w:t>
      </w:r>
      <w:r>
        <w:rPr>
          <w:b/>
          <w:bCs/>
        </w:rPr>
        <w:t>(A)</w:t>
      </w:r>
      <w:r>
        <w:t xml:space="preserve">, standard weekly sampling would require nine tests (all points), but pausing testing until two weeks before toxicity is projected to fall below the action threshold would require only five tests (orange points only). In </w:t>
      </w:r>
      <w:r>
        <w:rPr>
          <w:b/>
          <w:bCs/>
        </w:rPr>
        <w:t>(B)</w:t>
      </w:r>
      <w:r>
        <w:t>, scheduling tests based on three projections (marked by numbers) eliminates the need for six tests. The white circles indicate the projected testing schedule that is updated when toxicity is found to be higher than expected.</w:t>
      </w:r>
      <w:r>
        <w:br w:type="page"/>
      </w:r>
    </w:p>
    <w:p w14:paraId="6CB7EA66" w14:textId="77777777" w:rsidR="00D721A1" w:rsidRDefault="007B6925">
      <w:r>
        <w:rPr>
          <w:b/>
          <w:bCs/>
          <w:noProof/>
        </w:rPr>
        <w:lastRenderedPageBreak/>
        <w:drawing>
          <wp:inline distT="114300" distB="114300" distL="114300" distR="114300" wp14:anchorId="402951F5" wp14:editId="0C39FFDF">
            <wp:extent cx="5943600" cy="6858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7"/>
                    <a:srcRect/>
                    <a:stretch>
                      <a:fillRect/>
                    </a:stretch>
                  </pic:blipFill>
                  <pic:spPr>
                    <a:xfrm>
                      <a:off x="0" y="0"/>
                      <a:ext cx="5943600" cy="6858000"/>
                    </a:xfrm>
                    <a:prstGeom prst="rect">
                      <a:avLst/>
                    </a:prstGeom>
                    <a:ln/>
                  </pic:spPr>
                </pic:pic>
              </a:graphicData>
            </a:graphic>
          </wp:inline>
        </w:drawing>
      </w:r>
      <w:r>
        <w:rPr>
          <w:b/>
          <w:bCs/>
        </w:rPr>
        <w:t xml:space="preserve">Figure 2. </w:t>
      </w:r>
      <w:r>
        <w:t xml:space="preserve">The number of papers measuring depuration rates by species and biotoxin. Species are grouped by taxonomic class and are ordered by increasing sample size (bottom to top). Biotoxins are also ordered by increasing sample size (left to right). See </w:t>
      </w:r>
      <w:r>
        <w:rPr>
          <w:b/>
          <w:bCs/>
        </w:rPr>
        <w:t>Table S3</w:t>
      </w:r>
      <w:r>
        <w:t xml:space="preserve"> for the scientific names of all species shown here.</w:t>
      </w:r>
      <w:r>
        <w:br w:type="page"/>
      </w:r>
    </w:p>
    <w:p w14:paraId="66A835AD" w14:textId="77777777" w:rsidR="00D721A1" w:rsidRDefault="007B6925">
      <w:r>
        <w:rPr>
          <w:noProof/>
        </w:rPr>
        <w:lastRenderedPageBreak/>
        <w:drawing>
          <wp:inline distT="114300" distB="114300" distL="114300" distR="114300" wp14:anchorId="2819B5A7" wp14:editId="7D5A7E83">
            <wp:extent cx="5943600" cy="4572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8"/>
                    <a:srcRect/>
                    <a:stretch>
                      <a:fillRect/>
                    </a:stretch>
                  </pic:blipFill>
                  <pic:spPr>
                    <a:xfrm>
                      <a:off x="0" y="0"/>
                      <a:ext cx="5943600" cy="4572000"/>
                    </a:xfrm>
                    <a:prstGeom prst="rect">
                      <a:avLst/>
                    </a:prstGeom>
                    <a:ln/>
                  </pic:spPr>
                </pic:pic>
              </a:graphicData>
            </a:graphic>
          </wp:inline>
        </w:drawing>
      </w:r>
    </w:p>
    <w:p w14:paraId="5E2019F8" w14:textId="77777777" w:rsidR="00D721A1" w:rsidRDefault="00D721A1"/>
    <w:p w14:paraId="10911D0F" w14:textId="77777777" w:rsidR="00D721A1" w:rsidRDefault="007B6925">
      <w:pPr>
        <w:rPr>
          <w:color w:val="FF0000"/>
        </w:rPr>
      </w:pPr>
      <w:r>
        <w:rPr>
          <w:b/>
          <w:bCs/>
        </w:rPr>
        <w:t xml:space="preserve">Figure 3. </w:t>
      </w:r>
      <w:r>
        <w:t xml:space="preserve">Characteristics of papers measuring biotoxin depuration in marine species. Panel </w:t>
      </w:r>
      <w:r>
        <w:rPr>
          <w:b/>
          <w:bCs/>
        </w:rPr>
        <w:t>A</w:t>
      </w:r>
      <w:r>
        <w:t xml:space="preserve"> shows the number of species studied in a paper. Panel </w:t>
      </w:r>
      <w:r>
        <w:rPr>
          <w:b/>
          <w:bCs/>
        </w:rPr>
        <w:t>B</w:t>
      </w:r>
      <w:r>
        <w:t xml:space="preserve"> shows the number of tissues evaluated in a paper. Panel </w:t>
      </w:r>
      <w:r>
        <w:rPr>
          <w:b/>
          <w:bCs/>
        </w:rPr>
        <w:t>C</w:t>
      </w:r>
      <w:r>
        <w:t xml:space="preserve"> shows the percent of papers that conduct lab and/or field studies of depuration rates; a few studies conduct depuration studies at non-toxic field sites. Panel </w:t>
      </w:r>
      <w:r>
        <w:rPr>
          <w:b/>
          <w:bCs/>
        </w:rPr>
        <w:t>D</w:t>
      </w:r>
      <w:r>
        <w:t xml:space="preserve"> shows the feeding treatment used during the depuration phase of each study; all field studies use wild diets. Panel </w:t>
      </w:r>
      <w:r>
        <w:rPr>
          <w:b/>
          <w:bCs/>
        </w:rPr>
        <w:t>E</w:t>
      </w:r>
      <w:r>
        <w:t xml:space="preserve"> shows the modeling method used to quantify depuration rates (i.e., one- or two-compartment exponential decay models). Panel </w:t>
      </w:r>
      <w:r>
        <w:rPr>
          <w:b/>
          <w:bCs/>
        </w:rPr>
        <w:t>F</w:t>
      </w:r>
      <w:r>
        <w:t xml:space="preserve"> shows the method used to compare models with different numbers of compartments in papers making such comp</w:t>
      </w:r>
      <w:r>
        <w:t xml:space="preserve">arisons. Panel </w:t>
      </w:r>
      <w:r>
        <w:rPr>
          <w:b/>
          <w:bCs/>
        </w:rPr>
        <w:t>G</w:t>
      </w:r>
      <w:r>
        <w:t xml:space="preserve"> shows the number of studies conducting experiments to measure depuration rates under different conditions. Experiment types are grouped into broader categories.</w:t>
      </w:r>
    </w:p>
    <w:p w14:paraId="2A147363" w14:textId="77777777" w:rsidR="00D721A1" w:rsidRDefault="007B6925">
      <w:r>
        <w:br w:type="page"/>
      </w:r>
    </w:p>
    <w:p w14:paraId="6D9B5383" w14:textId="77777777" w:rsidR="00D721A1" w:rsidRDefault="007B6925">
      <w:r>
        <w:rPr>
          <w:b/>
          <w:bCs/>
          <w:noProof/>
        </w:rPr>
        <w:lastRenderedPageBreak/>
        <w:drawing>
          <wp:inline distT="114300" distB="114300" distL="114300" distR="114300" wp14:anchorId="13B4664C" wp14:editId="0AC52B15">
            <wp:extent cx="5943600" cy="36576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9"/>
                    <a:srcRect/>
                    <a:stretch>
                      <a:fillRect/>
                    </a:stretch>
                  </pic:blipFill>
                  <pic:spPr>
                    <a:xfrm>
                      <a:off x="0" y="0"/>
                      <a:ext cx="5943600" cy="3657600"/>
                    </a:xfrm>
                    <a:prstGeom prst="rect">
                      <a:avLst/>
                    </a:prstGeom>
                    <a:ln/>
                  </pic:spPr>
                </pic:pic>
              </a:graphicData>
            </a:graphic>
          </wp:inline>
        </w:drawing>
      </w:r>
      <w:r>
        <w:rPr>
          <w:b/>
          <w:bCs/>
        </w:rPr>
        <w:t>Figure 4.</w:t>
      </w:r>
      <w:r>
        <w:t xml:space="preserve"> The </w:t>
      </w:r>
      <w:r>
        <w:rPr>
          <w:b/>
          <w:bCs/>
        </w:rPr>
        <w:t xml:space="preserve">(A) </w:t>
      </w:r>
      <w:r>
        <w:t>exponential decay constant (k, day</w:t>
      </w:r>
      <w:r>
        <w:rPr>
          <w:vertAlign w:val="superscript"/>
        </w:rPr>
        <w:t>-1</w:t>
      </w:r>
      <w:r>
        <w:t xml:space="preserve">), </w:t>
      </w:r>
      <w:r>
        <w:rPr>
          <w:b/>
          <w:bCs/>
        </w:rPr>
        <w:t xml:space="preserve">(B) </w:t>
      </w:r>
      <w:r>
        <w:t xml:space="preserve">daily percent loss (%), and </w:t>
      </w:r>
      <w:r>
        <w:rPr>
          <w:b/>
          <w:bCs/>
        </w:rPr>
        <w:t>(C)</w:t>
      </w:r>
      <w:r>
        <w:t xml:space="preserve"> </w:t>
      </w:r>
      <w:proofErr w:type="spellStart"/>
      <w:r>
        <w:t>half life</w:t>
      </w:r>
      <w:proofErr w:type="spellEnd"/>
      <w:r>
        <w:t xml:space="preserve"> (days) of marine biotoxins by genera. In the boxplots, the solid line indicates the median, the box indicates the interquartile range (IQR; 25th to 75th percentiles), the whiskers indicate 1.5 times the IQR, and points indicate outliers.</w:t>
      </w:r>
    </w:p>
    <w:p w14:paraId="7ADFAB6B" w14:textId="77777777" w:rsidR="00D721A1" w:rsidRDefault="00D721A1"/>
    <w:p w14:paraId="71C01830" w14:textId="77777777" w:rsidR="00D721A1" w:rsidRDefault="007B6925">
      <w:pPr>
        <w:rPr>
          <w:color w:val="FF0000"/>
        </w:rPr>
      </w:pPr>
      <w:r>
        <w:rPr>
          <w:color w:val="FF0000"/>
        </w:rPr>
        <w:t>To-do list:</w:t>
      </w:r>
    </w:p>
    <w:p w14:paraId="716CCE10" w14:textId="77777777" w:rsidR="00D721A1" w:rsidRDefault="007B6925">
      <w:pPr>
        <w:numPr>
          <w:ilvl w:val="0"/>
          <w:numId w:val="6"/>
        </w:numPr>
        <w:rPr>
          <w:color w:val="FF0000"/>
        </w:rPr>
      </w:pPr>
      <w:r>
        <w:rPr>
          <w:color w:val="FF0000"/>
        </w:rPr>
        <w:t>Complete depuration rates</w:t>
      </w:r>
    </w:p>
    <w:p w14:paraId="762A39EA" w14:textId="77777777" w:rsidR="00D721A1" w:rsidRDefault="007B6925">
      <w:pPr>
        <w:numPr>
          <w:ilvl w:val="0"/>
          <w:numId w:val="6"/>
        </w:numPr>
        <w:rPr>
          <w:color w:val="FF0000"/>
        </w:rPr>
      </w:pPr>
      <w:r>
        <w:rPr>
          <w:color w:val="FF0000"/>
        </w:rPr>
        <w:t>Reduce to tissue of interest?</w:t>
      </w:r>
    </w:p>
    <w:p w14:paraId="4CFCBAD2" w14:textId="77777777" w:rsidR="00D721A1" w:rsidRDefault="007B6925">
      <w:pPr>
        <w:numPr>
          <w:ilvl w:val="0"/>
          <w:numId w:val="6"/>
        </w:numPr>
        <w:rPr>
          <w:color w:val="FF0000"/>
        </w:rPr>
      </w:pPr>
      <w:r>
        <w:rPr>
          <w:color w:val="FF0000"/>
        </w:rPr>
        <w:t>Convey syndrome?</w:t>
      </w:r>
    </w:p>
    <w:p w14:paraId="1697EB06" w14:textId="77777777" w:rsidR="00D721A1" w:rsidRDefault="007B6925">
      <w:pPr>
        <w:numPr>
          <w:ilvl w:val="0"/>
          <w:numId w:val="6"/>
        </w:numPr>
        <w:rPr>
          <w:color w:val="FF0000"/>
        </w:rPr>
      </w:pPr>
      <w:r>
        <w:rPr>
          <w:color w:val="FF0000"/>
        </w:rPr>
        <w:t xml:space="preserve">Group genera by </w:t>
      </w:r>
      <w:proofErr w:type="gramStart"/>
      <w:r>
        <w:rPr>
          <w:color w:val="FF0000"/>
        </w:rPr>
        <w:t>order?</w:t>
      </w:r>
      <w:proofErr w:type="gramEnd"/>
      <w:r>
        <w:rPr>
          <w:color w:val="FF0000"/>
        </w:rPr>
        <w:t xml:space="preserve"> Family? Class?</w:t>
      </w:r>
    </w:p>
    <w:p w14:paraId="5D200BC3" w14:textId="77777777" w:rsidR="00D721A1" w:rsidRDefault="007B6925">
      <w:r>
        <w:br w:type="page"/>
      </w:r>
    </w:p>
    <w:p w14:paraId="317015BA" w14:textId="77777777" w:rsidR="00D721A1" w:rsidRDefault="007B6925">
      <w:r>
        <w:rPr>
          <w:b/>
          <w:bCs/>
          <w:noProof/>
        </w:rPr>
        <w:lastRenderedPageBreak/>
        <w:drawing>
          <wp:inline distT="114300" distB="114300" distL="114300" distR="114300" wp14:anchorId="49128451" wp14:editId="666B0066">
            <wp:extent cx="5943600" cy="5486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0"/>
                    <a:srcRect/>
                    <a:stretch>
                      <a:fillRect/>
                    </a:stretch>
                  </pic:blipFill>
                  <pic:spPr>
                    <a:xfrm>
                      <a:off x="0" y="0"/>
                      <a:ext cx="5943600" cy="5486400"/>
                    </a:xfrm>
                    <a:prstGeom prst="rect">
                      <a:avLst/>
                    </a:prstGeom>
                    <a:ln/>
                  </pic:spPr>
                </pic:pic>
              </a:graphicData>
            </a:graphic>
          </wp:inline>
        </w:drawing>
      </w:r>
      <w:r>
        <w:rPr>
          <w:b/>
          <w:bCs/>
        </w:rPr>
        <w:t xml:space="preserve">Figure 5. </w:t>
      </w:r>
      <w:r>
        <w:t xml:space="preserve">The twenty filter-feeding marine </w:t>
      </w:r>
      <w:proofErr w:type="spellStart"/>
      <w:r>
        <w:t>mollusc</w:t>
      </w:r>
      <w:proofErr w:type="spellEnd"/>
      <w:r>
        <w:t xml:space="preserve"> species with the greatest annual production (millions mt, 2014-2023) within Exclusive Economic Zones (</w:t>
      </w:r>
      <w:r>
        <w:rPr>
          <w:b/>
          <w:bCs/>
        </w:rPr>
        <w:t>Fig. S5</w:t>
      </w:r>
      <w:r>
        <w:t>) exposed to harmful algal blooms causing each of the evaluated biotoxin syndromes and an indication of whether (blue) or not (red) the depuration rate of the causative biotoxin has been studied. The species are sorted in order of decreasing annual production across both aquaculture (solid) and fisheries (transparent). The number of species whose dep</w:t>
      </w:r>
      <w:r>
        <w:t>uration rates have been studied is printed in the top-right corner of each plot. The asterisks mark species whose depuration rate would contribute a new order (***), family (**), or genus (*) if studied. Ciguatera is evaluated separately because it is more strongly associated with large, predatory, tropical reef fish (</w:t>
      </w:r>
      <w:r>
        <w:rPr>
          <w:b/>
          <w:bCs/>
        </w:rPr>
        <w:t>Fig. S9</w:t>
      </w:r>
      <w:r>
        <w:t>).</w:t>
      </w:r>
      <w:r>
        <w:br w:type="page"/>
      </w:r>
    </w:p>
    <w:p w14:paraId="33FE4AE6" w14:textId="77777777" w:rsidR="00D721A1" w:rsidRDefault="007B6925">
      <w:r>
        <w:rPr>
          <w:b/>
          <w:bCs/>
          <w:noProof/>
        </w:rPr>
        <w:lastRenderedPageBreak/>
        <w:drawing>
          <wp:inline distT="114300" distB="114300" distL="114300" distR="114300" wp14:anchorId="31FB3541" wp14:editId="0D36BD2F">
            <wp:extent cx="5943600" cy="4343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1"/>
                    <a:srcRect/>
                    <a:stretch>
                      <a:fillRect/>
                    </a:stretch>
                  </pic:blipFill>
                  <pic:spPr>
                    <a:xfrm>
                      <a:off x="0" y="0"/>
                      <a:ext cx="5943600" cy="4343400"/>
                    </a:xfrm>
                    <a:prstGeom prst="rect">
                      <a:avLst/>
                    </a:prstGeom>
                    <a:ln/>
                  </pic:spPr>
                </pic:pic>
              </a:graphicData>
            </a:graphic>
          </wp:inline>
        </w:drawing>
      </w:r>
      <w:r>
        <w:rPr>
          <w:b/>
          <w:bCs/>
        </w:rPr>
        <w:t xml:space="preserve">Figure 6. </w:t>
      </w:r>
      <w:r>
        <w:t xml:space="preserve">The </w:t>
      </w:r>
      <w:r>
        <w:rPr>
          <w:b/>
          <w:bCs/>
        </w:rPr>
        <w:t xml:space="preserve">(A) </w:t>
      </w:r>
      <w:r>
        <w:t xml:space="preserve">fixed effects and </w:t>
      </w:r>
      <w:r>
        <w:rPr>
          <w:b/>
          <w:bCs/>
        </w:rPr>
        <w:t xml:space="preserve">(B) </w:t>
      </w:r>
      <w:r>
        <w:t xml:space="preserve">random effects coefficients estimated by the final model. Points indicate the median </w:t>
      </w:r>
      <w:proofErr w:type="gramStart"/>
      <w:r>
        <w:t>estimate</w:t>
      </w:r>
      <w:proofErr w:type="gramEnd"/>
      <w:r>
        <w:t xml:space="preserve"> and lines indicate the 95% credible interval. Color indicates the impact of the point estimate of the effect on depuration rates. Transparency indicates whether the 95% credible intervals overlap with zero (solid=no overlap, transparent=overlap). The categorical fixed effects (location and tissue) are estimated relative to a reference level, which is marked with asterisks and</w:t>
      </w:r>
      <w:r>
        <w:t xml:space="preserve"> is indicated in black. The conditional effects of the fixed effects variables are shown in </w:t>
      </w:r>
      <w:r>
        <w:rPr>
          <w:b/>
          <w:bCs/>
        </w:rPr>
        <w:t>Fig. S11</w:t>
      </w:r>
      <w:r>
        <w:t>.</w:t>
      </w:r>
      <w:r>
        <w:br w:type="page"/>
      </w:r>
    </w:p>
    <w:p w14:paraId="3D8C3A96" w14:textId="77777777" w:rsidR="00D721A1" w:rsidRDefault="007B6925">
      <w:r>
        <w:rPr>
          <w:b/>
          <w:bCs/>
          <w:noProof/>
        </w:rPr>
        <w:lastRenderedPageBreak/>
        <w:drawing>
          <wp:inline distT="114300" distB="114300" distL="114300" distR="114300" wp14:anchorId="08045AE4" wp14:editId="2A1F93C1">
            <wp:extent cx="5943600" cy="41148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2"/>
                    <a:srcRect/>
                    <a:stretch>
                      <a:fillRect/>
                    </a:stretch>
                  </pic:blipFill>
                  <pic:spPr>
                    <a:xfrm>
                      <a:off x="0" y="0"/>
                      <a:ext cx="5943600" cy="4114800"/>
                    </a:xfrm>
                    <a:prstGeom prst="rect">
                      <a:avLst/>
                    </a:prstGeom>
                    <a:ln/>
                  </pic:spPr>
                </pic:pic>
              </a:graphicData>
            </a:graphic>
          </wp:inline>
        </w:drawing>
      </w:r>
      <w:r>
        <w:rPr>
          <w:b/>
          <w:bCs/>
        </w:rPr>
        <w:t xml:space="preserve">Figure 7. </w:t>
      </w:r>
      <w:r>
        <w:t xml:space="preserve">Paralytic shellfish toxin (PST) depuration rate estimates for species with measured depuration rates from the final regression model. Species are organized by phylogeny. Points indicate the median </w:t>
      </w:r>
      <w:proofErr w:type="gramStart"/>
      <w:r>
        <w:t>estimate</w:t>
      </w:r>
      <w:proofErr w:type="gramEnd"/>
      <w:r>
        <w:t xml:space="preserve"> and lines indicate the 95% credible interval. See </w:t>
      </w:r>
      <w:r>
        <w:rPr>
          <w:b/>
          <w:bCs/>
        </w:rPr>
        <w:t>Table S6</w:t>
      </w:r>
      <w:r>
        <w:t xml:space="preserve"> for details.</w:t>
      </w:r>
    </w:p>
    <w:p w14:paraId="47B06EF3" w14:textId="77777777" w:rsidR="00D721A1" w:rsidRDefault="00D721A1"/>
    <w:p w14:paraId="569D2DAD" w14:textId="77777777" w:rsidR="00D721A1" w:rsidRDefault="007B6925">
      <w:pPr>
        <w:rPr>
          <w:b/>
          <w:bCs/>
        </w:rPr>
      </w:pPr>
      <w:r>
        <w:br w:type="page"/>
      </w:r>
    </w:p>
    <w:p w14:paraId="66EE3809" w14:textId="77777777" w:rsidR="00D721A1" w:rsidRDefault="007B6925">
      <w:r>
        <w:rPr>
          <w:b/>
          <w:bCs/>
          <w:noProof/>
        </w:rPr>
        <w:lastRenderedPageBreak/>
        <w:drawing>
          <wp:inline distT="114300" distB="114300" distL="114300" distR="114300" wp14:anchorId="18740C10" wp14:editId="36FF7716">
            <wp:extent cx="5943600" cy="5943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3"/>
                    <a:srcRect/>
                    <a:stretch>
                      <a:fillRect/>
                    </a:stretch>
                  </pic:blipFill>
                  <pic:spPr>
                    <a:xfrm>
                      <a:off x="0" y="0"/>
                      <a:ext cx="5943600" cy="5943600"/>
                    </a:xfrm>
                    <a:prstGeom prst="rect">
                      <a:avLst/>
                    </a:prstGeom>
                    <a:ln/>
                  </pic:spPr>
                </pic:pic>
              </a:graphicData>
            </a:graphic>
          </wp:inline>
        </w:drawing>
      </w:r>
      <w:r>
        <w:rPr>
          <w:b/>
          <w:bCs/>
        </w:rPr>
        <w:t xml:space="preserve">Figure 8. </w:t>
      </w:r>
      <w:r>
        <w:t>Paralytic shellfish toxin (PST) depuration rates for harvest marine bivalve species predicted by the final regression model. Species are organized by taxonomic order (M=</w:t>
      </w:r>
      <w:proofErr w:type="spellStart"/>
      <w:r>
        <w:t>Myida</w:t>
      </w:r>
      <w:proofErr w:type="spellEnd"/>
      <w:r>
        <w:t>, L=</w:t>
      </w:r>
      <w:proofErr w:type="spellStart"/>
      <w:r>
        <w:t>Limida</w:t>
      </w:r>
      <w:proofErr w:type="spellEnd"/>
      <w:r>
        <w:t xml:space="preserve">). Points indicate the median </w:t>
      </w:r>
      <w:proofErr w:type="gramStart"/>
      <w:r>
        <w:t>estimate</w:t>
      </w:r>
      <w:proofErr w:type="gramEnd"/>
      <w:r>
        <w:t xml:space="preserve"> and lines indicate the 95% credible interval. Species represented in the training data are marked in blue. </w:t>
      </w:r>
      <w:proofErr w:type="gramStart"/>
      <w:r>
        <w:t>Large predicted</w:t>
      </w:r>
      <w:proofErr w:type="gramEnd"/>
      <w:r>
        <w:t xml:space="preserve"> depuration rates for giant clam (</w:t>
      </w:r>
      <w:r>
        <w:rPr>
          <w:i/>
          <w:iCs/>
        </w:rPr>
        <w:t>Tridacna gigas</w:t>
      </w:r>
      <w:r>
        <w:t>) and mangrove cupped oyster (</w:t>
      </w:r>
      <w:r>
        <w:rPr>
          <w:i/>
          <w:iCs/>
        </w:rPr>
        <w:t xml:space="preserve">Crassostrea </w:t>
      </w:r>
      <w:proofErr w:type="spellStart"/>
      <w:r>
        <w:rPr>
          <w:i/>
          <w:iCs/>
        </w:rPr>
        <w:t>rhizophorae</w:t>
      </w:r>
      <w:proofErr w:type="spellEnd"/>
      <w:r>
        <w:t xml:space="preserve">) are suppressed to ease visualization. See </w:t>
      </w:r>
      <w:r>
        <w:rPr>
          <w:b/>
          <w:bCs/>
        </w:rPr>
        <w:t xml:space="preserve">Table S7 </w:t>
      </w:r>
      <w:r>
        <w:t>for</w:t>
      </w:r>
      <w:r>
        <w:t xml:space="preserve"> details on the predicted depuration rates.</w:t>
      </w:r>
      <w:r>
        <w:br w:type="page"/>
      </w:r>
    </w:p>
    <w:p w14:paraId="5BE8AA94" w14:textId="77777777" w:rsidR="00D721A1" w:rsidRDefault="007B6925">
      <w:pPr>
        <w:pStyle w:val="Heading2"/>
      </w:pPr>
      <w:bookmarkStart w:id="181" w:name="_cu5surxjgpfr" w:colFirst="0" w:colLast="0"/>
      <w:bookmarkEnd w:id="181"/>
      <w:r>
        <w:lastRenderedPageBreak/>
        <w:t>Supplemental Tables and Figures</w:t>
      </w:r>
    </w:p>
    <w:p w14:paraId="07E4CC88" w14:textId="77777777" w:rsidR="00D721A1" w:rsidRDefault="007B6925">
      <w:pPr>
        <w:pStyle w:val="Heading3"/>
      </w:pPr>
      <w:bookmarkStart w:id="182" w:name="_1x1v1a9u6feu" w:colFirst="0" w:colLast="0"/>
      <w:bookmarkEnd w:id="182"/>
      <w:r>
        <w:t>Supplemental Tables</w:t>
      </w:r>
    </w:p>
    <w:p w14:paraId="6F872BEF" w14:textId="77777777" w:rsidR="00D721A1" w:rsidRDefault="007B6925">
      <w:r>
        <w:rPr>
          <w:b/>
          <w:bCs/>
        </w:rPr>
        <w:t>Table S1.</w:t>
      </w:r>
      <w:r>
        <w:t xml:space="preserve"> Attributes of papers that conduct studies of biotoxin depuration for aquatic organisms collected for the literature review analysis.</w:t>
      </w:r>
    </w:p>
    <w:p w14:paraId="2FAD684F" w14:textId="77777777" w:rsidR="00D721A1" w:rsidRDefault="00D721A1"/>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2310"/>
        <w:gridCol w:w="5850"/>
      </w:tblGrid>
      <w:tr w:rsidR="00D721A1" w14:paraId="56A8EE68" w14:textId="77777777">
        <w:trPr>
          <w:trHeight w:val="144"/>
        </w:trPr>
        <w:tc>
          <w:tcPr>
            <w:tcW w:w="1200" w:type="dxa"/>
            <w:tcBorders>
              <w:top w:val="single" w:sz="3" w:space="0" w:color="000000"/>
              <w:left w:val="nil"/>
              <w:bottom w:val="single" w:sz="15" w:space="0" w:color="000000"/>
              <w:right w:val="nil"/>
            </w:tcBorders>
            <w:tcMar>
              <w:top w:w="0" w:type="dxa"/>
              <w:left w:w="0" w:type="dxa"/>
              <w:bottom w:w="0" w:type="dxa"/>
              <w:right w:w="0" w:type="dxa"/>
            </w:tcMar>
            <w:vAlign w:val="bottom"/>
          </w:tcPr>
          <w:p w14:paraId="2A877B89" w14:textId="77777777" w:rsidR="00D721A1" w:rsidRDefault="007B6925">
            <w:pPr>
              <w:rPr>
                <w:rFonts w:ascii="Calibri" w:eastAsia="Calibri" w:hAnsi="Calibri" w:cs="Calibri"/>
                <w:sz w:val="18"/>
                <w:szCs w:val="18"/>
              </w:rPr>
            </w:pPr>
            <w:r>
              <w:rPr>
                <w:rFonts w:ascii="Calibri" w:eastAsia="Calibri" w:hAnsi="Calibri" w:cs="Calibri"/>
                <w:b/>
                <w:bCs/>
                <w:sz w:val="18"/>
                <w:szCs w:val="18"/>
              </w:rPr>
              <w:t>Column</w:t>
            </w:r>
          </w:p>
        </w:tc>
        <w:tc>
          <w:tcPr>
            <w:tcW w:w="23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2A9B12A2" w14:textId="77777777" w:rsidR="00D721A1" w:rsidRDefault="007B6925">
            <w:pPr>
              <w:rPr>
                <w:rFonts w:ascii="Calibri" w:eastAsia="Calibri" w:hAnsi="Calibri" w:cs="Calibri"/>
                <w:sz w:val="18"/>
                <w:szCs w:val="18"/>
              </w:rPr>
            </w:pPr>
            <w:r>
              <w:rPr>
                <w:rFonts w:ascii="Calibri" w:eastAsia="Calibri" w:hAnsi="Calibri" w:cs="Calibri"/>
                <w:b/>
                <w:bCs/>
                <w:sz w:val="18"/>
                <w:szCs w:val="18"/>
              </w:rPr>
              <w:t>Description</w:t>
            </w:r>
          </w:p>
        </w:tc>
        <w:tc>
          <w:tcPr>
            <w:tcW w:w="585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A269EDB" w14:textId="77777777" w:rsidR="00D721A1" w:rsidRDefault="007B6925">
            <w:pPr>
              <w:rPr>
                <w:rFonts w:ascii="Calibri" w:eastAsia="Calibri" w:hAnsi="Calibri" w:cs="Calibri"/>
                <w:sz w:val="18"/>
                <w:szCs w:val="18"/>
              </w:rPr>
            </w:pPr>
            <w:r>
              <w:rPr>
                <w:rFonts w:ascii="Calibri" w:eastAsia="Calibri" w:hAnsi="Calibri" w:cs="Calibri"/>
                <w:b/>
                <w:bCs/>
                <w:sz w:val="18"/>
                <w:szCs w:val="18"/>
              </w:rPr>
              <w:t>Details</w:t>
            </w:r>
          </w:p>
        </w:tc>
      </w:tr>
      <w:tr w:rsidR="00D721A1" w14:paraId="3EB2ABA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9CEE420"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paper_id</w:t>
            </w:r>
            <w:proofErr w:type="spellEnd"/>
          </w:p>
        </w:tc>
        <w:tc>
          <w:tcPr>
            <w:tcW w:w="2310" w:type="dxa"/>
            <w:tcBorders>
              <w:top w:val="nil"/>
              <w:left w:val="nil"/>
              <w:bottom w:val="nil"/>
              <w:right w:val="nil"/>
            </w:tcBorders>
            <w:tcMar>
              <w:top w:w="0" w:type="dxa"/>
              <w:left w:w="0" w:type="dxa"/>
              <w:bottom w:w="0" w:type="dxa"/>
              <w:right w:w="0" w:type="dxa"/>
            </w:tcMar>
            <w:vAlign w:val="bottom"/>
          </w:tcPr>
          <w:p w14:paraId="01125906" w14:textId="77777777" w:rsidR="00D721A1" w:rsidRDefault="007B6925">
            <w:pPr>
              <w:rPr>
                <w:rFonts w:ascii="Calibri" w:eastAsia="Calibri" w:hAnsi="Calibri" w:cs="Calibri"/>
                <w:sz w:val="18"/>
                <w:szCs w:val="18"/>
              </w:rPr>
            </w:pPr>
            <w:r>
              <w:rPr>
                <w:rFonts w:ascii="Calibri" w:eastAsia="Calibri" w:hAnsi="Calibri" w:cs="Calibri"/>
                <w:sz w:val="18"/>
                <w:szCs w:val="18"/>
              </w:rPr>
              <w:t>Paper id</w:t>
            </w:r>
          </w:p>
        </w:tc>
        <w:tc>
          <w:tcPr>
            <w:tcW w:w="5850" w:type="dxa"/>
            <w:tcBorders>
              <w:top w:val="nil"/>
              <w:left w:val="nil"/>
              <w:bottom w:val="nil"/>
              <w:right w:val="nil"/>
            </w:tcBorders>
            <w:tcMar>
              <w:top w:w="0" w:type="dxa"/>
              <w:left w:w="0" w:type="dxa"/>
              <w:bottom w:w="0" w:type="dxa"/>
              <w:right w:w="0" w:type="dxa"/>
            </w:tcMar>
            <w:vAlign w:val="bottom"/>
          </w:tcPr>
          <w:p w14:paraId="37EDF3E7" w14:textId="77777777" w:rsidR="00D721A1" w:rsidRDefault="007B6925">
            <w:pPr>
              <w:rPr>
                <w:rFonts w:ascii="Calibri" w:eastAsia="Calibri" w:hAnsi="Calibri" w:cs="Calibri"/>
                <w:sz w:val="18"/>
                <w:szCs w:val="18"/>
              </w:rPr>
            </w:pPr>
            <w:r>
              <w:rPr>
                <w:rFonts w:ascii="Calibri" w:eastAsia="Calibri" w:hAnsi="Calibri" w:cs="Calibri"/>
                <w:sz w:val="18"/>
                <w:szCs w:val="18"/>
              </w:rPr>
              <w:t>Example: Lund et al. (1997)</w:t>
            </w:r>
          </w:p>
        </w:tc>
      </w:tr>
      <w:tr w:rsidR="00D721A1" w14:paraId="02A78104"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76FF697"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comm_name</w:t>
            </w:r>
            <w:proofErr w:type="spellEnd"/>
          </w:p>
        </w:tc>
        <w:tc>
          <w:tcPr>
            <w:tcW w:w="2310" w:type="dxa"/>
            <w:tcBorders>
              <w:top w:val="nil"/>
              <w:left w:val="nil"/>
              <w:bottom w:val="nil"/>
              <w:right w:val="nil"/>
            </w:tcBorders>
            <w:tcMar>
              <w:top w:w="0" w:type="dxa"/>
              <w:left w:w="0" w:type="dxa"/>
              <w:bottom w:w="0" w:type="dxa"/>
              <w:right w:w="0" w:type="dxa"/>
            </w:tcMar>
            <w:vAlign w:val="bottom"/>
          </w:tcPr>
          <w:p w14:paraId="4D53DF4A" w14:textId="77777777" w:rsidR="00D721A1" w:rsidRDefault="007B6925">
            <w:pPr>
              <w:rPr>
                <w:rFonts w:ascii="Calibri" w:eastAsia="Calibri" w:hAnsi="Calibri" w:cs="Calibri"/>
                <w:sz w:val="18"/>
                <w:szCs w:val="18"/>
              </w:rPr>
            </w:pPr>
            <w:r>
              <w:rPr>
                <w:rFonts w:ascii="Calibri" w:eastAsia="Calibri" w:hAnsi="Calibri" w:cs="Calibri"/>
                <w:sz w:val="18"/>
                <w:szCs w:val="18"/>
              </w:rPr>
              <w:t>Common name</w:t>
            </w:r>
          </w:p>
        </w:tc>
        <w:tc>
          <w:tcPr>
            <w:tcW w:w="5850" w:type="dxa"/>
            <w:tcBorders>
              <w:top w:val="nil"/>
              <w:left w:val="nil"/>
              <w:bottom w:val="nil"/>
              <w:right w:val="nil"/>
            </w:tcBorders>
            <w:tcMar>
              <w:top w:w="0" w:type="dxa"/>
              <w:left w:w="0" w:type="dxa"/>
              <w:bottom w:w="0" w:type="dxa"/>
              <w:right w:w="0" w:type="dxa"/>
            </w:tcMar>
            <w:vAlign w:val="bottom"/>
          </w:tcPr>
          <w:p w14:paraId="25A9EAF5" w14:textId="77777777" w:rsidR="00D721A1" w:rsidRDefault="007B6925">
            <w:pPr>
              <w:rPr>
                <w:rFonts w:ascii="Calibri" w:eastAsia="Calibri" w:hAnsi="Calibri" w:cs="Calibri"/>
                <w:sz w:val="18"/>
                <w:szCs w:val="18"/>
              </w:rPr>
            </w:pPr>
            <w:r>
              <w:rPr>
                <w:rFonts w:ascii="Calibri" w:eastAsia="Calibri" w:hAnsi="Calibri" w:cs="Calibri"/>
                <w:sz w:val="18"/>
                <w:szCs w:val="18"/>
              </w:rPr>
              <w:t>Example: Dungeness crab</w:t>
            </w:r>
          </w:p>
        </w:tc>
      </w:tr>
      <w:tr w:rsidR="00D721A1" w14:paraId="1822578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F0D18EB"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sci_name</w:t>
            </w:r>
            <w:proofErr w:type="spellEnd"/>
          </w:p>
        </w:tc>
        <w:tc>
          <w:tcPr>
            <w:tcW w:w="2310" w:type="dxa"/>
            <w:tcBorders>
              <w:top w:val="nil"/>
              <w:left w:val="nil"/>
              <w:bottom w:val="nil"/>
              <w:right w:val="nil"/>
            </w:tcBorders>
            <w:tcMar>
              <w:top w:w="0" w:type="dxa"/>
              <w:left w:w="0" w:type="dxa"/>
              <w:bottom w:w="0" w:type="dxa"/>
              <w:right w:w="0" w:type="dxa"/>
            </w:tcMar>
            <w:vAlign w:val="bottom"/>
          </w:tcPr>
          <w:p w14:paraId="6481DE7D" w14:textId="77777777" w:rsidR="00D721A1" w:rsidRDefault="007B6925">
            <w:pPr>
              <w:rPr>
                <w:rFonts w:ascii="Calibri" w:eastAsia="Calibri" w:hAnsi="Calibri" w:cs="Calibri"/>
                <w:sz w:val="18"/>
                <w:szCs w:val="18"/>
              </w:rPr>
            </w:pPr>
            <w:r>
              <w:rPr>
                <w:rFonts w:ascii="Calibri" w:eastAsia="Calibri" w:hAnsi="Calibri" w:cs="Calibri"/>
                <w:sz w:val="18"/>
                <w:szCs w:val="18"/>
              </w:rPr>
              <w:t>Scientific name</w:t>
            </w:r>
          </w:p>
        </w:tc>
        <w:tc>
          <w:tcPr>
            <w:tcW w:w="5850" w:type="dxa"/>
            <w:tcBorders>
              <w:top w:val="nil"/>
              <w:left w:val="nil"/>
              <w:bottom w:val="nil"/>
              <w:right w:val="nil"/>
            </w:tcBorders>
            <w:tcMar>
              <w:top w:w="0" w:type="dxa"/>
              <w:left w:w="0" w:type="dxa"/>
              <w:bottom w:w="0" w:type="dxa"/>
              <w:right w:w="0" w:type="dxa"/>
            </w:tcMar>
            <w:vAlign w:val="bottom"/>
          </w:tcPr>
          <w:p w14:paraId="65416090" w14:textId="77777777" w:rsidR="00D721A1" w:rsidRDefault="007B6925">
            <w:pPr>
              <w:rPr>
                <w:rFonts w:ascii="Calibri" w:eastAsia="Calibri" w:hAnsi="Calibri" w:cs="Calibri"/>
                <w:sz w:val="18"/>
                <w:szCs w:val="18"/>
              </w:rPr>
            </w:pPr>
            <w:r>
              <w:rPr>
                <w:rFonts w:ascii="Calibri" w:eastAsia="Calibri" w:hAnsi="Calibri" w:cs="Calibri"/>
                <w:sz w:val="18"/>
                <w:szCs w:val="18"/>
              </w:rPr>
              <w:t xml:space="preserve">Example: </w:t>
            </w:r>
            <w:proofErr w:type="spellStart"/>
            <w:r>
              <w:rPr>
                <w:rFonts w:ascii="Calibri" w:eastAsia="Calibri" w:hAnsi="Calibri" w:cs="Calibri"/>
                <w:sz w:val="18"/>
                <w:szCs w:val="18"/>
              </w:rPr>
              <w:t>Metacarcinus</w:t>
            </w:r>
            <w:proofErr w:type="spellEnd"/>
            <w:r>
              <w:rPr>
                <w:rFonts w:ascii="Calibri" w:eastAsia="Calibri" w:hAnsi="Calibri" w:cs="Calibri"/>
                <w:sz w:val="18"/>
                <w:szCs w:val="18"/>
              </w:rPr>
              <w:t xml:space="preserve"> magister</w:t>
            </w:r>
          </w:p>
        </w:tc>
      </w:tr>
      <w:tr w:rsidR="00D721A1" w14:paraId="5EB6B66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8844FAC" w14:textId="77777777" w:rsidR="00D721A1" w:rsidRDefault="007B6925">
            <w:pPr>
              <w:rPr>
                <w:rFonts w:ascii="Calibri" w:eastAsia="Calibri" w:hAnsi="Calibri" w:cs="Calibri"/>
                <w:sz w:val="18"/>
                <w:szCs w:val="18"/>
              </w:rPr>
            </w:pPr>
            <w:r>
              <w:rPr>
                <w:rFonts w:ascii="Calibri" w:eastAsia="Calibri" w:hAnsi="Calibri" w:cs="Calibri"/>
                <w:sz w:val="18"/>
                <w:szCs w:val="18"/>
              </w:rPr>
              <w:t>syndrome</w:t>
            </w:r>
          </w:p>
        </w:tc>
        <w:tc>
          <w:tcPr>
            <w:tcW w:w="2310" w:type="dxa"/>
            <w:tcBorders>
              <w:top w:val="nil"/>
              <w:left w:val="nil"/>
              <w:bottom w:val="nil"/>
              <w:right w:val="nil"/>
            </w:tcBorders>
            <w:tcMar>
              <w:top w:w="0" w:type="dxa"/>
              <w:left w:w="0" w:type="dxa"/>
              <w:bottom w:w="0" w:type="dxa"/>
              <w:right w:w="0" w:type="dxa"/>
            </w:tcMar>
            <w:vAlign w:val="bottom"/>
          </w:tcPr>
          <w:p w14:paraId="06F168D5" w14:textId="77777777" w:rsidR="00D721A1" w:rsidRDefault="007B6925">
            <w:pPr>
              <w:rPr>
                <w:rFonts w:ascii="Calibri" w:eastAsia="Calibri" w:hAnsi="Calibri" w:cs="Calibri"/>
                <w:sz w:val="18"/>
                <w:szCs w:val="18"/>
              </w:rPr>
            </w:pPr>
            <w:r>
              <w:rPr>
                <w:rFonts w:ascii="Calibri" w:eastAsia="Calibri" w:hAnsi="Calibri" w:cs="Calibri"/>
                <w:sz w:val="18"/>
                <w:szCs w:val="18"/>
              </w:rPr>
              <w:t>Syndrome</w:t>
            </w:r>
          </w:p>
        </w:tc>
        <w:tc>
          <w:tcPr>
            <w:tcW w:w="5850" w:type="dxa"/>
            <w:tcBorders>
              <w:top w:val="nil"/>
              <w:left w:val="nil"/>
              <w:bottom w:val="nil"/>
              <w:right w:val="nil"/>
            </w:tcBorders>
            <w:tcMar>
              <w:top w:w="0" w:type="dxa"/>
              <w:left w:w="0" w:type="dxa"/>
              <w:bottom w:w="0" w:type="dxa"/>
              <w:right w:w="0" w:type="dxa"/>
            </w:tcMar>
            <w:vAlign w:val="bottom"/>
          </w:tcPr>
          <w:p w14:paraId="764F63DB" w14:textId="77777777" w:rsidR="00D721A1" w:rsidRDefault="007B6925">
            <w:pPr>
              <w:rPr>
                <w:rFonts w:ascii="Calibri" w:eastAsia="Calibri" w:hAnsi="Calibri" w:cs="Calibri"/>
                <w:sz w:val="18"/>
                <w:szCs w:val="18"/>
              </w:rPr>
            </w:pPr>
            <w:r>
              <w:rPr>
                <w:rFonts w:ascii="Calibri" w:eastAsia="Calibri" w:hAnsi="Calibri" w:cs="Calibri"/>
                <w:sz w:val="18"/>
                <w:szCs w:val="18"/>
              </w:rPr>
              <w:t xml:space="preserve">Amnesic, Diarrhetic, Paralytic, </w:t>
            </w:r>
            <w:proofErr w:type="spellStart"/>
            <w:r>
              <w:rPr>
                <w:rFonts w:ascii="Calibri" w:eastAsia="Calibri" w:hAnsi="Calibri" w:cs="Calibri"/>
                <w:sz w:val="18"/>
                <w:szCs w:val="18"/>
              </w:rPr>
              <w:t>Azaspiracid</w:t>
            </w:r>
            <w:proofErr w:type="spellEnd"/>
            <w:r>
              <w:rPr>
                <w:rFonts w:ascii="Calibri" w:eastAsia="Calibri" w:hAnsi="Calibri" w:cs="Calibri"/>
                <w:sz w:val="18"/>
                <w:szCs w:val="18"/>
              </w:rPr>
              <w:t>, Ciguatera, Neurotoxic, Cyanotoxin</w:t>
            </w:r>
          </w:p>
        </w:tc>
      </w:tr>
      <w:tr w:rsidR="00D721A1" w14:paraId="6EDF2DE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2807259"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hab_species</w:t>
            </w:r>
            <w:proofErr w:type="spellEnd"/>
          </w:p>
        </w:tc>
        <w:tc>
          <w:tcPr>
            <w:tcW w:w="2310" w:type="dxa"/>
            <w:tcBorders>
              <w:top w:val="nil"/>
              <w:left w:val="nil"/>
              <w:bottom w:val="nil"/>
              <w:right w:val="nil"/>
            </w:tcBorders>
            <w:tcMar>
              <w:top w:w="0" w:type="dxa"/>
              <w:left w:w="0" w:type="dxa"/>
              <w:bottom w:w="0" w:type="dxa"/>
              <w:right w:w="0" w:type="dxa"/>
            </w:tcMar>
            <w:vAlign w:val="bottom"/>
          </w:tcPr>
          <w:p w14:paraId="34AF8D82" w14:textId="77777777" w:rsidR="00D721A1" w:rsidRDefault="007B6925">
            <w:pPr>
              <w:rPr>
                <w:rFonts w:ascii="Calibri" w:eastAsia="Calibri" w:hAnsi="Calibri" w:cs="Calibri"/>
                <w:sz w:val="18"/>
                <w:szCs w:val="18"/>
              </w:rPr>
            </w:pPr>
            <w:r>
              <w:rPr>
                <w:rFonts w:ascii="Calibri" w:eastAsia="Calibri" w:hAnsi="Calibri" w:cs="Calibri"/>
                <w:sz w:val="18"/>
                <w:szCs w:val="18"/>
              </w:rPr>
              <w:t>HAB species</w:t>
            </w:r>
          </w:p>
        </w:tc>
        <w:tc>
          <w:tcPr>
            <w:tcW w:w="5850" w:type="dxa"/>
            <w:tcBorders>
              <w:top w:val="nil"/>
              <w:left w:val="nil"/>
              <w:bottom w:val="nil"/>
              <w:right w:val="nil"/>
            </w:tcBorders>
            <w:tcMar>
              <w:top w:w="0" w:type="dxa"/>
              <w:left w:w="0" w:type="dxa"/>
              <w:bottom w:w="0" w:type="dxa"/>
              <w:right w:w="0" w:type="dxa"/>
            </w:tcMar>
            <w:vAlign w:val="bottom"/>
          </w:tcPr>
          <w:p w14:paraId="4DD49183" w14:textId="77777777" w:rsidR="00D721A1" w:rsidRDefault="007B6925">
            <w:pPr>
              <w:rPr>
                <w:rFonts w:ascii="Calibri" w:eastAsia="Calibri" w:hAnsi="Calibri" w:cs="Calibri"/>
                <w:sz w:val="18"/>
                <w:szCs w:val="18"/>
              </w:rPr>
            </w:pPr>
            <w:r>
              <w:rPr>
                <w:rFonts w:ascii="Calibri" w:eastAsia="Calibri" w:hAnsi="Calibri" w:cs="Calibri"/>
                <w:sz w:val="18"/>
                <w:szCs w:val="18"/>
              </w:rPr>
              <w:t>Examples: Pseudo-</w:t>
            </w:r>
            <w:proofErr w:type="spellStart"/>
            <w:r>
              <w:rPr>
                <w:rFonts w:ascii="Calibri" w:eastAsia="Calibri" w:hAnsi="Calibri" w:cs="Calibri"/>
                <w:sz w:val="18"/>
                <w:szCs w:val="18"/>
              </w:rPr>
              <w:t>nitzschia</w:t>
            </w:r>
            <w:proofErr w:type="spellEnd"/>
            <w:r>
              <w:rPr>
                <w:rFonts w:ascii="Calibri" w:eastAsia="Calibri" w:hAnsi="Calibri" w:cs="Calibri"/>
                <w:sz w:val="18"/>
                <w:szCs w:val="18"/>
              </w:rPr>
              <w:t xml:space="preserve"> australis</w:t>
            </w:r>
          </w:p>
        </w:tc>
      </w:tr>
      <w:tr w:rsidR="00D721A1" w14:paraId="54AC7D5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2F0AC32" w14:textId="77777777" w:rsidR="00D721A1" w:rsidRDefault="007B6925">
            <w:pPr>
              <w:rPr>
                <w:rFonts w:ascii="Calibri" w:eastAsia="Calibri" w:hAnsi="Calibri" w:cs="Calibri"/>
                <w:sz w:val="18"/>
                <w:szCs w:val="18"/>
              </w:rPr>
            </w:pPr>
            <w:r>
              <w:rPr>
                <w:rFonts w:ascii="Calibri" w:eastAsia="Calibri" w:hAnsi="Calibri" w:cs="Calibri"/>
                <w:sz w:val="18"/>
                <w:szCs w:val="18"/>
              </w:rPr>
              <w:t>biotoxin</w:t>
            </w:r>
          </w:p>
        </w:tc>
        <w:tc>
          <w:tcPr>
            <w:tcW w:w="2310" w:type="dxa"/>
            <w:tcBorders>
              <w:top w:val="nil"/>
              <w:left w:val="nil"/>
              <w:bottom w:val="nil"/>
              <w:right w:val="nil"/>
            </w:tcBorders>
            <w:tcMar>
              <w:top w:w="0" w:type="dxa"/>
              <w:left w:w="0" w:type="dxa"/>
              <w:bottom w:w="0" w:type="dxa"/>
              <w:right w:w="0" w:type="dxa"/>
            </w:tcMar>
            <w:vAlign w:val="bottom"/>
          </w:tcPr>
          <w:p w14:paraId="660AB355" w14:textId="77777777" w:rsidR="00D721A1" w:rsidRDefault="007B6925">
            <w:pPr>
              <w:rPr>
                <w:rFonts w:ascii="Calibri" w:eastAsia="Calibri" w:hAnsi="Calibri" w:cs="Calibri"/>
                <w:sz w:val="18"/>
                <w:szCs w:val="18"/>
              </w:rPr>
            </w:pPr>
            <w:r>
              <w:rPr>
                <w:rFonts w:ascii="Calibri" w:eastAsia="Calibri" w:hAnsi="Calibri" w:cs="Calibri"/>
                <w:sz w:val="18"/>
                <w:szCs w:val="18"/>
              </w:rPr>
              <w:t>Biotoxin</w:t>
            </w:r>
          </w:p>
        </w:tc>
        <w:tc>
          <w:tcPr>
            <w:tcW w:w="5850" w:type="dxa"/>
            <w:tcBorders>
              <w:top w:val="nil"/>
              <w:left w:val="nil"/>
              <w:bottom w:val="nil"/>
              <w:right w:val="nil"/>
            </w:tcBorders>
            <w:tcMar>
              <w:top w:w="0" w:type="dxa"/>
              <w:left w:w="0" w:type="dxa"/>
              <w:bottom w:w="0" w:type="dxa"/>
              <w:right w:w="0" w:type="dxa"/>
            </w:tcMar>
            <w:vAlign w:val="bottom"/>
          </w:tcPr>
          <w:p w14:paraId="438EB46C" w14:textId="77777777" w:rsidR="00D721A1" w:rsidRDefault="007B6925">
            <w:pPr>
              <w:rPr>
                <w:rFonts w:ascii="Calibri" w:eastAsia="Calibri" w:hAnsi="Calibri" w:cs="Calibri"/>
                <w:sz w:val="18"/>
                <w:szCs w:val="18"/>
              </w:rPr>
            </w:pPr>
            <w:r>
              <w:rPr>
                <w:rFonts w:ascii="Calibri" w:eastAsia="Calibri" w:hAnsi="Calibri" w:cs="Calibri"/>
                <w:sz w:val="18"/>
                <w:szCs w:val="18"/>
              </w:rPr>
              <w:t xml:space="preserve">Domoic acid, </w:t>
            </w:r>
            <w:proofErr w:type="spellStart"/>
            <w:proofErr w:type="gramStart"/>
            <w:r>
              <w:rPr>
                <w:rFonts w:ascii="Calibri" w:eastAsia="Calibri" w:hAnsi="Calibri" w:cs="Calibri"/>
                <w:sz w:val="18"/>
                <w:szCs w:val="18"/>
              </w:rPr>
              <w:t>DSTs,PSTs</w:t>
            </w:r>
            <w:proofErr w:type="spellEnd"/>
            <w:proofErr w:type="gramEnd"/>
            <w:r>
              <w:rPr>
                <w:rFonts w:ascii="Calibri" w:eastAsia="Calibri" w:hAnsi="Calibri" w:cs="Calibri"/>
                <w:sz w:val="18"/>
                <w:szCs w:val="18"/>
              </w:rPr>
              <w:t xml:space="preserve">, </w:t>
            </w:r>
            <w:proofErr w:type="spellStart"/>
            <w:r>
              <w:rPr>
                <w:rFonts w:ascii="Calibri" w:eastAsia="Calibri" w:hAnsi="Calibri" w:cs="Calibri"/>
                <w:sz w:val="18"/>
                <w:szCs w:val="18"/>
              </w:rPr>
              <w:t>Azaspiracid</w:t>
            </w:r>
            <w:proofErr w:type="spellEnd"/>
            <w:r>
              <w:rPr>
                <w:rFonts w:ascii="Calibri" w:eastAsia="Calibri" w:hAnsi="Calibri" w:cs="Calibri"/>
                <w:sz w:val="18"/>
                <w:szCs w:val="18"/>
              </w:rPr>
              <w:t xml:space="preserve">, Ciguatoxin, </w:t>
            </w:r>
            <w:proofErr w:type="spellStart"/>
            <w:r>
              <w:rPr>
                <w:rFonts w:ascii="Calibri" w:eastAsia="Calibri" w:hAnsi="Calibri" w:cs="Calibri"/>
                <w:sz w:val="18"/>
                <w:szCs w:val="18"/>
              </w:rPr>
              <w:t>Brevetoxin</w:t>
            </w:r>
            <w:proofErr w:type="spellEnd"/>
            <w:r>
              <w:rPr>
                <w:rFonts w:ascii="Calibri" w:eastAsia="Calibri" w:hAnsi="Calibri" w:cs="Calibri"/>
                <w:sz w:val="18"/>
                <w:szCs w:val="18"/>
              </w:rPr>
              <w:t>, Cyanotoxin, Other</w:t>
            </w:r>
          </w:p>
        </w:tc>
      </w:tr>
      <w:tr w:rsidR="00D721A1" w14:paraId="33384F06"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8510782"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subtoxin</w:t>
            </w:r>
            <w:proofErr w:type="spellEnd"/>
          </w:p>
        </w:tc>
        <w:tc>
          <w:tcPr>
            <w:tcW w:w="2310" w:type="dxa"/>
            <w:tcBorders>
              <w:top w:val="nil"/>
              <w:left w:val="nil"/>
              <w:bottom w:val="nil"/>
              <w:right w:val="nil"/>
            </w:tcBorders>
            <w:tcMar>
              <w:top w:w="0" w:type="dxa"/>
              <w:left w:w="0" w:type="dxa"/>
              <w:bottom w:w="0" w:type="dxa"/>
              <w:right w:w="0" w:type="dxa"/>
            </w:tcMar>
            <w:vAlign w:val="bottom"/>
          </w:tcPr>
          <w:p w14:paraId="5799FA11" w14:textId="77777777" w:rsidR="00D721A1" w:rsidRDefault="007B6925">
            <w:pPr>
              <w:rPr>
                <w:rFonts w:ascii="Calibri" w:eastAsia="Calibri" w:hAnsi="Calibri" w:cs="Calibri"/>
                <w:sz w:val="18"/>
                <w:szCs w:val="18"/>
              </w:rPr>
            </w:pPr>
            <w:r>
              <w:rPr>
                <w:rFonts w:ascii="Calibri" w:eastAsia="Calibri" w:hAnsi="Calibri" w:cs="Calibri"/>
                <w:sz w:val="18"/>
                <w:szCs w:val="18"/>
              </w:rPr>
              <w:t>Sub-biotoxin</w:t>
            </w:r>
          </w:p>
        </w:tc>
        <w:tc>
          <w:tcPr>
            <w:tcW w:w="5850" w:type="dxa"/>
            <w:tcBorders>
              <w:top w:val="nil"/>
              <w:left w:val="nil"/>
              <w:bottom w:val="nil"/>
              <w:right w:val="nil"/>
            </w:tcBorders>
            <w:tcMar>
              <w:top w:w="0" w:type="dxa"/>
              <w:left w:w="0" w:type="dxa"/>
              <w:bottom w:w="0" w:type="dxa"/>
              <w:right w:w="0" w:type="dxa"/>
            </w:tcMar>
            <w:vAlign w:val="bottom"/>
          </w:tcPr>
          <w:p w14:paraId="491B311F" w14:textId="77777777" w:rsidR="00D721A1" w:rsidRDefault="007B6925">
            <w:pPr>
              <w:rPr>
                <w:rFonts w:ascii="Calibri" w:eastAsia="Calibri" w:hAnsi="Calibri" w:cs="Calibri"/>
                <w:sz w:val="18"/>
                <w:szCs w:val="18"/>
              </w:rPr>
            </w:pPr>
            <w:r>
              <w:rPr>
                <w:rFonts w:ascii="Calibri" w:eastAsia="Calibri" w:hAnsi="Calibri" w:cs="Calibri"/>
                <w:sz w:val="18"/>
                <w:szCs w:val="18"/>
              </w:rPr>
              <w:t xml:space="preserve">Examples: </w:t>
            </w:r>
            <w:proofErr w:type="spellStart"/>
            <w:r>
              <w:rPr>
                <w:rFonts w:ascii="Calibri" w:eastAsia="Calibri" w:hAnsi="Calibri" w:cs="Calibri"/>
                <w:sz w:val="18"/>
                <w:szCs w:val="18"/>
              </w:rPr>
              <w:t>dcSTX</w:t>
            </w:r>
            <w:proofErr w:type="spellEnd"/>
            <w:r>
              <w:rPr>
                <w:rFonts w:ascii="Calibri" w:eastAsia="Calibri" w:hAnsi="Calibri" w:cs="Calibri"/>
                <w:sz w:val="18"/>
                <w:szCs w:val="18"/>
              </w:rPr>
              <w:t xml:space="preserve">, GTX3, okadaic acid, </w:t>
            </w:r>
            <w:proofErr w:type="spellStart"/>
            <w:r>
              <w:rPr>
                <w:rFonts w:ascii="Calibri" w:eastAsia="Calibri" w:hAnsi="Calibri" w:cs="Calibri"/>
                <w:sz w:val="18"/>
                <w:szCs w:val="18"/>
              </w:rPr>
              <w:t>etc</w:t>
            </w:r>
            <w:proofErr w:type="spellEnd"/>
          </w:p>
        </w:tc>
      </w:tr>
      <w:tr w:rsidR="00D721A1" w14:paraId="1AA9B551"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123C6E14"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study_type</w:t>
            </w:r>
            <w:proofErr w:type="spellEnd"/>
          </w:p>
        </w:tc>
        <w:tc>
          <w:tcPr>
            <w:tcW w:w="2310" w:type="dxa"/>
            <w:tcBorders>
              <w:top w:val="nil"/>
              <w:left w:val="nil"/>
              <w:bottom w:val="nil"/>
              <w:right w:val="nil"/>
            </w:tcBorders>
            <w:tcMar>
              <w:top w:w="0" w:type="dxa"/>
              <w:left w:w="0" w:type="dxa"/>
              <w:bottom w:w="0" w:type="dxa"/>
              <w:right w:w="0" w:type="dxa"/>
            </w:tcMar>
            <w:vAlign w:val="bottom"/>
          </w:tcPr>
          <w:p w14:paraId="3357A106" w14:textId="77777777" w:rsidR="00D721A1" w:rsidRDefault="007B6925">
            <w:pPr>
              <w:rPr>
                <w:rFonts w:ascii="Calibri" w:eastAsia="Calibri" w:hAnsi="Calibri" w:cs="Calibri"/>
                <w:sz w:val="18"/>
                <w:szCs w:val="18"/>
              </w:rPr>
            </w:pPr>
            <w:r>
              <w:rPr>
                <w:rFonts w:ascii="Calibri" w:eastAsia="Calibri" w:hAnsi="Calibri" w:cs="Calibri"/>
                <w:sz w:val="18"/>
                <w:szCs w:val="18"/>
              </w:rPr>
              <w:t>Study type</w:t>
            </w:r>
          </w:p>
        </w:tc>
        <w:tc>
          <w:tcPr>
            <w:tcW w:w="5850" w:type="dxa"/>
            <w:tcBorders>
              <w:top w:val="nil"/>
              <w:left w:val="nil"/>
              <w:bottom w:val="nil"/>
              <w:right w:val="nil"/>
            </w:tcBorders>
            <w:tcMar>
              <w:top w:w="0" w:type="dxa"/>
              <w:left w:w="0" w:type="dxa"/>
              <w:bottom w:w="0" w:type="dxa"/>
              <w:right w:w="0" w:type="dxa"/>
            </w:tcMar>
            <w:vAlign w:val="bottom"/>
          </w:tcPr>
          <w:p w14:paraId="43C94004"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Llab</w:t>
            </w:r>
            <w:proofErr w:type="spellEnd"/>
            <w:r>
              <w:rPr>
                <w:rFonts w:ascii="Calibri" w:eastAsia="Calibri" w:hAnsi="Calibri" w:cs="Calibri"/>
                <w:sz w:val="18"/>
                <w:szCs w:val="18"/>
              </w:rPr>
              <w:t>, field, field (non-toxic)</w:t>
            </w:r>
          </w:p>
        </w:tc>
      </w:tr>
      <w:tr w:rsidR="00D721A1" w14:paraId="75D992F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B9DB26C"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exp_type</w:t>
            </w:r>
            <w:proofErr w:type="spellEnd"/>
          </w:p>
        </w:tc>
        <w:tc>
          <w:tcPr>
            <w:tcW w:w="2310" w:type="dxa"/>
            <w:tcBorders>
              <w:top w:val="nil"/>
              <w:left w:val="nil"/>
              <w:bottom w:val="nil"/>
              <w:right w:val="nil"/>
            </w:tcBorders>
            <w:tcMar>
              <w:top w:w="0" w:type="dxa"/>
              <w:left w:w="0" w:type="dxa"/>
              <w:bottom w:w="0" w:type="dxa"/>
              <w:right w:w="0" w:type="dxa"/>
            </w:tcMar>
            <w:vAlign w:val="bottom"/>
          </w:tcPr>
          <w:p w14:paraId="6BD2DCCE" w14:textId="77777777" w:rsidR="00D721A1" w:rsidRDefault="007B6925">
            <w:pPr>
              <w:rPr>
                <w:rFonts w:ascii="Calibri" w:eastAsia="Calibri" w:hAnsi="Calibri" w:cs="Calibri"/>
                <w:sz w:val="18"/>
                <w:szCs w:val="18"/>
              </w:rPr>
            </w:pPr>
            <w:r>
              <w:rPr>
                <w:rFonts w:ascii="Calibri" w:eastAsia="Calibri" w:hAnsi="Calibri" w:cs="Calibri"/>
                <w:sz w:val="18"/>
                <w:szCs w:val="18"/>
              </w:rPr>
              <w:t>Experiment type</w:t>
            </w:r>
          </w:p>
        </w:tc>
        <w:tc>
          <w:tcPr>
            <w:tcW w:w="5850" w:type="dxa"/>
            <w:tcBorders>
              <w:top w:val="nil"/>
              <w:left w:val="nil"/>
              <w:bottom w:val="nil"/>
              <w:right w:val="nil"/>
            </w:tcBorders>
            <w:tcMar>
              <w:top w:w="0" w:type="dxa"/>
              <w:left w:w="0" w:type="dxa"/>
              <w:bottom w:w="0" w:type="dxa"/>
              <w:right w:w="0" w:type="dxa"/>
            </w:tcMar>
            <w:vAlign w:val="bottom"/>
          </w:tcPr>
          <w:p w14:paraId="136DC98B" w14:textId="77777777" w:rsidR="00D721A1" w:rsidRDefault="007B6925">
            <w:pPr>
              <w:rPr>
                <w:rFonts w:ascii="Calibri" w:eastAsia="Calibri" w:hAnsi="Calibri" w:cs="Calibri"/>
                <w:sz w:val="18"/>
                <w:szCs w:val="18"/>
              </w:rPr>
            </w:pPr>
            <w:r>
              <w:rPr>
                <w:rFonts w:ascii="Calibri" w:eastAsia="Calibri" w:hAnsi="Calibri" w:cs="Calibri"/>
                <w:sz w:val="18"/>
                <w:szCs w:val="18"/>
              </w:rPr>
              <w:t>Examples: Temperature, Exposure, Diet type, etc.</w:t>
            </w:r>
          </w:p>
        </w:tc>
      </w:tr>
      <w:tr w:rsidR="00D721A1" w14:paraId="4118B66F"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36E7F3C9" w14:textId="77777777" w:rsidR="00D721A1" w:rsidRDefault="007B6925">
            <w:pPr>
              <w:rPr>
                <w:rFonts w:ascii="Calibri" w:eastAsia="Calibri" w:hAnsi="Calibri" w:cs="Calibri"/>
                <w:sz w:val="18"/>
                <w:szCs w:val="18"/>
              </w:rPr>
            </w:pPr>
            <w:r>
              <w:rPr>
                <w:rFonts w:ascii="Calibri" w:eastAsia="Calibri" w:hAnsi="Calibri" w:cs="Calibri"/>
                <w:sz w:val="18"/>
                <w:szCs w:val="18"/>
              </w:rPr>
              <w:t>treatment</w:t>
            </w:r>
          </w:p>
        </w:tc>
        <w:tc>
          <w:tcPr>
            <w:tcW w:w="2310" w:type="dxa"/>
            <w:tcBorders>
              <w:top w:val="nil"/>
              <w:left w:val="nil"/>
              <w:bottom w:val="nil"/>
              <w:right w:val="nil"/>
            </w:tcBorders>
            <w:tcMar>
              <w:top w:w="0" w:type="dxa"/>
              <w:left w:w="0" w:type="dxa"/>
              <w:bottom w:w="0" w:type="dxa"/>
              <w:right w:w="0" w:type="dxa"/>
            </w:tcMar>
            <w:vAlign w:val="bottom"/>
          </w:tcPr>
          <w:p w14:paraId="7B8028C7" w14:textId="77777777" w:rsidR="00D721A1" w:rsidRDefault="007B6925">
            <w:pPr>
              <w:rPr>
                <w:rFonts w:ascii="Calibri" w:eastAsia="Calibri" w:hAnsi="Calibri" w:cs="Calibri"/>
                <w:sz w:val="18"/>
                <w:szCs w:val="18"/>
              </w:rPr>
            </w:pPr>
            <w:r>
              <w:rPr>
                <w:rFonts w:ascii="Calibri" w:eastAsia="Calibri" w:hAnsi="Calibri" w:cs="Calibri"/>
                <w:sz w:val="18"/>
                <w:szCs w:val="18"/>
              </w:rPr>
              <w:t>Experimental treatment</w:t>
            </w:r>
          </w:p>
        </w:tc>
        <w:tc>
          <w:tcPr>
            <w:tcW w:w="5850" w:type="dxa"/>
            <w:tcBorders>
              <w:top w:val="nil"/>
              <w:left w:val="nil"/>
              <w:bottom w:val="nil"/>
              <w:right w:val="nil"/>
            </w:tcBorders>
            <w:tcMar>
              <w:top w:w="0" w:type="dxa"/>
              <w:left w:w="0" w:type="dxa"/>
              <w:bottom w:w="0" w:type="dxa"/>
              <w:right w:w="0" w:type="dxa"/>
            </w:tcMar>
            <w:vAlign w:val="bottom"/>
          </w:tcPr>
          <w:p w14:paraId="7EA9546C" w14:textId="77777777" w:rsidR="00D721A1" w:rsidRDefault="007B6925">
            <w:pPr>
              <w:rPr>
                <w:rFonts w:ascii="Calibri" w:eastAsia="Calibri" w:hAnsi="Calibri" w:cs="Calibri"/>
                <w:sz w:val="18"/>
                <w:szCs w:val="18"/>
              </w:rPr>
            </w:pPr>
            <w:r>
              <w:rPr>
                <w:rFonts w:ascii="Calibri" w:eastAsia="Calibri" w:hAnsi="Calibri" w:cs="Calibri"/>
                <w:sz w:val="18"/>
                <w:szCs w:val="18"/>
              </w:rPr>
              <w:t xml:space="preserve">Examples: 18°C, 20°C, 30 </w:t>
            </w:r>
            <w:proofErr w:type="spellStart"/>
            <w:r>
              <w:rPr>
                <w:rFonts w:ascii="Calibri" w:eastAsia="Calibri" w:hAnsi="Calibri" w:cs="Calibri"/>
                <w:sz w:val="18"/>
                <w:szCs w:val="18"/>
              </w:rPr>
              <w:t>psu</w:t>
            </w:r>
            <w:proofErr w:type="spellEnd"/>
            <w:r>
              <w:rPr>
                <w:rFonts w:ascii="Calibri" w:eastAsia="Calibri" w:hAnsi="Calibri" w:cs="Calibri"/>
                <w:sz w:val="18"/>
                <w:szCs w:val="18"/>
              </w:rPr>
              <w:t xml:space="preserve">, 35 </w:t>
            </w:r>
            <w:proofErr w:type="spellStart"/>
            <w:r>
              <w:rPr>
                <w:rFonts w:ascii="Calibri" w:eastAsia="Calibri" w:hAnsi="Calibri" w:cs="Calibri"/>
                <w:sz w:val="18"/>
                <w:szCs w:val="18"/>
              </w:rPr>
              <w:t>psu</w:t>
            </w:r>
            <w:proofErr w:type="spellEnd"/>
            <w:r>
              <w:rPr>
                <w:rFonts w:ascii="Calibri" w:eastAsia="Calibri" w:hAnsi="Calibri" w:cs="Calibri"/>
                <w:sz w:val="18"/>
                <w:szCs w:val="18"/>
              </w:rPr>
              <w:t xml:space="preserve">, etc. </w:t>
            </w:r>
          </w:p>
        </w:tc>
      </w:tr>
      <w:tr w:rsidR="00D721A1" w14:paraId="682493E9"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C1B9C42"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feed_scenario</w:t>
            </w:r>
            <w:proofErr w:type="spellEnd"/>
          </w:p>
        </w:tc>
        <w:tc>
          <w:tcPr>
            <w:tcW w:w="2310" w:type="dxa"/>
            <w:tcBorders>
              <w:top w:val="nil"/>
              <w:left w:val="nil"/>
              <w:bottom w:val="nil"/>
              <w:right w:val="nil"/>
            </w:tcBorders>
            <w:tcMar>
              <w:top w:w="0" w:type="dxa"/>
              <w:left w:w="0" w:type="dxa"/>
              <w:bottom w:w="0" w:type="dxa"/>
              <w:right w:w="0" w:type="dxa"/>
            </w:tcMar>
            <w:vAlign w:val="bottom"/>
          </w:tcPr>
          <w:p w14:paraId="7A468B4E" w14:textId="77777777" w:rsidR="00D721A1" w:rsidRDefault="007B6925">
            <w:pPr>
              <w:rPr>
                <w:rFonts w:ascii="Calibri" w:eastAsia="Calibri" w:hAnsi="Calibri" w:cs="Calibri"/>
                <w:sz w:val="18"/>
                <w:szCs w:val="18"/>
              </w:rPr>
            </w:pPr>
            <w:r>
              <w:rPr>
                <w:rFonts w:ascii="Calibri" w:eastAsia="Calibri" w:hAnsi="Calibri" w:cs="Calibri"/>
                <w:sz w:val="18"/>
                <w:szCs w:val="18"/>
              </w:rPr>
              <w:t>Feeding scenario</w:t>
            </w:r>
          </w:p>
        </w:tc>
        <w:tc>
          <w:tcPr>
            <w:tcW w:w="5850" w:type="dxa"/>
            <w:tcBorders>
              <w:top w:val="nil"/>
              <w:left w:val="nil"/>
              <w:bottom w:val="nil"/>
              <w:right w:val="nil"/>
            </w:tcBorders>
            <w:tcMar>
              <w:top w:w="0" w:type="dxa"/>
              <w:left w:w="0" w:type="dxa"/>
              <w:bottom w:w="0" w:type="dxa"/>
              <w:right w:w="0" w:type="dxa"/>
            </w:tcMar>
            <w:vAlign w:val="bottom"/>
          </w:tcPr>
          <w:p w14:paraId="7F5B2EEF" w14:textId="77777777" w:rsidR="00D721A1" w:rsidRDefault="007B6925">
            <w:pPr>
              <w:rPr>
                <w:rFonts w:ascii="Calibri" w:eastAsia="Calibri" w:hAnsi="Calibri" w:cs="Calibri"/>
                <w:sz w:val="18"/>
                <w:szCs w:val="18"/>
              </w:rPr>
            </w:pPr>
            <w:r>
              <w:rPr>
                <w:rFonts w:ascii="Calibri" w:eastAsia="Calibri" w:hAnsi="Calibri" w:cs="Calibri"/>
                <w:sz w:val="18"/>
                <w:szCs w:val="18"/>
              </w:rPr>
              <w:t>Fed clean, starved, ambient seawater, wild</w:t>
            </w:r>
          </w:p>
        </w:tc>
      </w:tr>
      <w:tr w:rsidR="00D721A1" w14:paraId="5C37601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E4B530B" w14:textId="77777777" w:rsidR="00D721A1" w:rsidRDefault="007B6925">
            <w:pPr>
              <w:rPr>
                <w:rFonts w:ascii="Calibri" w:eastAsia="Calibri" w:hAnsi="Calibri" w:cs="Calibri"/>
                <w:sz w:val="18"/>
                <w:szCs w:val="18"/>
              </w:rPr>
            </w:pPr>
            <w:r>
              <w:rPr>
                <w:rFonts w:ascii="Calibri" w:eastAsia="Calibri" w:hAnsi="Calibri" w:cs="Calibri"/>
                <w:sz w:val="18"/>
                <w:szCs w:val="18"/>
              </w:rPr>
              <w:t>tissue</w:t>
            </w:r>
          </w:p>
        </w:tc>
        <w:tc>
          <w:tcPr>
            <w:tcW w:w="2310" w:type="dxa"/>
            <w:tcBorders>
              <w:top w:val="nil"/>
              <w:left w:val="nil"/>
              <w:bottom w:val="nil"/>
              <w:right w:val="nil"/>
            </w:tcBorders>
            <w:tcMar>
              <w:top w:w="0" w:type="dxa"/>
              <w:left w:w="0" w:type="dxa"/>
              <w:bottom w:w="0" w:type="dxa"/>
              <w:right w:w="0" w:type="dxa"/>
            </w:tcMar>
            <w:vAlign w:val="bottom"/>
          </w:tcPr>
          <w:p w14:paraId="0ABDC170" w14:textId="77777777" w:rsidR="00D721A1" w:rsidRDefault="007B6925">
            <w:pPr>
              <w:rPr>
                <w:rFonts w:ascii="Calibri" w:eastAsia="Calibri" w:hAnsi="Calibri" w:cs="Calibri"/>
                <w:sz w:val="18"/>
                <w:szCs w:val="18"/>
              </w:rPr>
            </w:pPr>
            <w:r>
              <w:rPr>
                <w:rFonts w:ascii="Calibri" w:eastAsia="Calibri" w:hAnsi="Calibri" w:cs="Calibri"/>
                <w:sz w:val="18"/>
                <w:szCs w:val="18"/>
              </w:rPr>
              <w:t>Tissue type</w:t>
            </w:r>
          </w:p>
        </w:tc>
        <w:tc>
          <w:tcPr>
            <w:tcW w:w="5850" w:type="dxa"/>
            <w:tcBorders>
              <w:top w:val="nil"/>
              <w:left w:val="nil"/>
              <w:bottom w:val="nil"/>
              <w:right w:val="nil"/>
            </w:tcBorders>
            <w:tcMar>
              <w:top w:w="0" w:type="dxa"/>
              <w:left w:w="0" w:type="dxa"/>
              <w:bottom w:w="0" w:type="dxa"/>
              <w:right w:w="0" w:type="dxa"/>
            </w:tcMar>
            <w:vAlign w:val="bottom"/>
          </w:tcPr>
          <w:p w14:paraId="2CB2A381" w14:textId="77777777" w:rsidR="00D721A1" w:rsidRDefault="007B6925">
            <w:pPr>
              <w:rPr>
                <w:rFonts w:ascii="Calibri" w:eastAsia="Calibri" w:hAnsi="Calibri" w:cs="Calibri"/>
                <w:sz w:val="18"/>
                <w:szCs w:val="18"/>
              </w:rPr>
            </w:pPr>
            <w:r>
              <w:rPr>
                <w:rFonts w:ascii="Calibri" w:eastAsia="Calibri" w:hAnsi="Calibri" w:cs="Calibri"/>
                <w:sz w:val="18"/>
                <w:szCs w:val="18"/>
              </w:rPr>
              <w:t>Examples: digestive gland, hepatopancreas</w:t>
            </w:r>
          </w:p>
        </w:tc>
      </w:tr>
      <w:tr w:rsidR="00D721A1" w14:paraId="32DAA9FA"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36DE5C3" w14:textId="77777777" w:rsidR="00D721A1" w:rsidRDefault="007B6925">
            <w:pPr>
              <w:rPr>
                <w:rFonts w:ascii="Calibri" w:eastAsia="Calibri" w:hAnsi="Calibri" w:cs="Calibri"/>
                <w:sz w:val="18"/>
                <w:szCs w:val="18"/>
              </w:rPr>
            </w:pPr>
            <w:r>
              <w:rPr>
                <w:rFonts w:ascii="Calibri" w:eastAsia="Calibri" w:hAnsi="Calibri" w:cs="Calibri"/>
                <w:sz w:val="18"/>
                <w:szCs w:val="18"/>
              </w:rPr>
              <w:t>source</w:t>
            </w:r>
          </w:p>
        </w:tc>
        <w:tc>
          <w:tcPr>
            <w:tcW w:w="2310" w:type="dxa"/>
            <w:tcBorders>
              <w:top w:val="nil"/>
              <w:left w:val="nil"/>
              <w:bottom w:val="nil"/>
              <w:right w:val="nil"/>
            </w:tcBorders>
            <w:tcMar>
              <w:top w:w="0" w:type="dxa"/>
              <w:left w:w="0" w:type="dxa"/>
              <w:bottom w:w="0" w:type="dxa"/>
              <w:right w:w="0" w:type="dxa"/>
            </w:tcMar>
            <w:vAlign w:val="bottom"/>
          </w:tcPr>
          <w:p w14:paraId="3A144567" w14:textId="77777777" w:rsidR="00D721A1" w:rsidRDefault="007B6925">
            <w:pPr>
              <w:rPr>
                <w:rFonts w:ascii="Calibri" w:eastAsia="Calibri" w:hAnsi="Calibri" w:cs="Calibri"/>
                <w:sz w:val="18"/>
                <w:szCs w:val="18"/>
              </w:rPr>
            </w:pPr>
            <w:r>
              <w:rPr>
                <w:rFonts w:ascii="Calibri" w:eastAsia="Calibri" w:hAnsi="Calibri" w:cs="Calibri"/>
                <w:sz w:val="18"/>
                <w:szCs w:val="18"/>
              </w:rPr>
              <w:t>Source of depuration rate</w:t>
            </w:r>
          </w:p>
        </w:tc>
        <w:tc>
          <w:tcPr>
            <w:tcW w:w="5850" w:type="dxa"/>
            <w:tcBorders>
              <w:top w:val="nil"/>
              <w:left w:val="nil"/>
              <w:bottom w:val="nil"/>
              <w:right w:val="nil"/>
            </w:tcBorders>
            <w:tcMar>
              <w:top w:w="0" w:type="dxa"/>
              <w:left w:w="0" w:type="dxa"/>
              <w:bottom w:w="0" w:type="dxa"/>
              <w:right w:w="0" w:type="dxa"/>
            </w:tcMar>
            <w:vAlign w:val="bottom"/>
          </w:tcPr>
          <w:p w14:paraId="36B758E9" w14:textId="77777777" w:rsidR="00D721A1" w:rsidRDefault="007B6925">
            <w:pPr>
              <w:rPr>
                <w:rFonts w:ascii="Calibri" w:eastAsia="Calibri" w:hAnsi="Calibri" w:cs="Calibri"/>
                <w:sz w:val="18"/>
                <w:szCs w:val="18"/>
              </w:rPr>
            </w:pPr>
            <w:r>
              <w:rPr>
                <w:rFonts w:ascii="Calibri" w:eastAsia="Calibri" w:hAnsi="Calibri" w:cs="Calibri"/>
                <w:sz w:val="18"/>
                <w:szCs w:val="18"/>
              </w:rPr>
              <w:t>Examples: Figure 1, Table 1, Supplemental Data 1, Results 3.2</w:t>
            </w:r>
          </w:p>
        </w:tc>
      </w:tr>
      <w:tr w:rsidR="00D721A1" w14:paraId="2F0E47CB"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9B7B2AA"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rate_type</w:t>
            </w:r>
            <w:proofErr w:type="spellEnd"/>
          </w:p>
        </w:tc>
        <w:tc>
          <w:tcPr>
            <w:tcW w:w="2310" w:type="dxa"/>
            <w:tcBorders>
              <w:top w:val="nil"/>
              <w:left w:val="nil"/>
              <w:bottom w:val="nil"/>
              <w:right w:val="nil"/>
            </w:tcBorders>
            <w:tcMar>
              <w:top w:w="0" w:type="dxa"/>
              <w:left w:w="0" w:type="dxa"/>
              <w:bottom w:w="0" w:type="dxa"/>
              <w:right w:w="0" w:type="dxa"/>
            </w:tcMar>
            <w:vAlign w:val="bottom"/>
          </w:tcPr>
          <w:p w14:paraId="674DEB3D" w14:textId="77777777" w:rsidR="00D721A1" w:rsidRDefault="007B6925">
            <w:pPr>
              <w:rPr>
                <w:rFonts w:ascii="Calibri" w:eastAsia="Calibri" w:hAnsi="Calibri" w:cs="Calibri"/>
                <w:sz w:val="18"/>
                <w:szCs w:val="18"/>
              </w:rPr>
            </w:pPr>
            <w:r>
              <w:rPr>
                <w:rFonts w:ascii="Calibri" w:eastAsia="Calibri" w:hAnsi="Calibri" w:cs="Calibri"/>
                <w:sz w:val="18"/>
                <w:szCs w:val="18"/>
              </w:rPr>
              <w:t>Derivation of depuration rate</w:t>
            </w:r>
          </w:p>
        </w:tc>
        <w:tc>
          <w:tcPr>
            <w:tcW w:w="5850" w:type="dxa"/>
            <w:tcBorders>
              <w:top w:val="nil"/>
              <w:left w:val="nil"/>
              <w:bottom w:val="nil"/>
              <w:right w:val="nil"/>
            </w:tcBorders>
            <w:tcMar>
              <w:top w:w="0" w:type="dxa"/>
              <w:left w:w="0" w:type="dxa"/>
              <w:bottom w:w="0" w:type="dxa"/>
              <w:right w:w="0" w:type="dxa"/>
            </w:tcMar>
            <w:vAlign w:val="bottom"/>
          </w:tcPr>
          <w:p w14:paraId="334667F1" w14:textId="77777777" w:rsidR="00D721A1" w:rsidRDefault="007B6925">
            <w:pPr>
              <w:rPr>
                <w:rFonts w:ascii="Calibri" w:eastAsia="Calibri" w:hAnsi="Calibri" w:cs="Calibri"/>
                <w:sz w:val="18"/>
                <w:szCs w:val="18"/>
              </w:rPr>
            </w:pPr>
            <w:r>
              <w:rPr>
                <w:rFonts w:ascii="Calibri" w:eastAsia="Calibri" w:hAnsi="Calibri" w:cs="Calibri"/>
                <w:sz w:val="18"/>
                <w:szCs w:val="18"/>
              </w:rPr>
              <w:t>provided, derived, digitized</w:t>
            </w:r>
          </w:p>
        </w:tc>
      </w:tr>
      <w:tr w:rsidR="00D721A1" w14:paraId="021E3659"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1E4F5E9"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ncomp</w:t>
            </w:r>
            <w:proofErr w:type="spellEnd"/>
          </w:p>
        </w:tc>
        <w:tc>
          <w:tcPr>
            <w:tcW w:w="2310" w:type="dxa"/>
            <w:tcBorders>
              <w:top w:val="nil"/>
              <w:left w:val="nil"/>
              <w:bottom w:val="nil"/>
              <w:right w:val="nil"/>
            </w:tcBorders>
            <w:tcMar>
              <w:top w:w="0" w:type="dxa"/>
              <w:left w:w="0" w:type="dxa"/>
              <w:bottom w:w="0" w:type="dxa"/>
              <w:right w:w="0" w:type="dxa"/>
            </w:tcMar>
            <w:vAlign w:val="bottom"/>
          </w:tcPr>
          <w:p w14:paraId="57BACA34" w14:textId="77777777" w:rsidR="00D721A1" w:rsidRDefault="007B6925">
            <w:pPr>
              <w:rPr>
                <w:rFonts w:ascii="Calibri" w:eastAsia="Calibri" w:hAnsi="Calibri" w:cs="Calibri"/>
                <w:sz w:val="18"/>
                <w:szCs w:val="18"/>
              </w:rPr>
            </w:pPr>
            <w:r>
              <w:rPr>
                <w:rFonts w:ascii="Calibri" w:eastAsia="Calibri" w:hAnsi="Calibri" w:cs="Calibri"/>
                <w:sz w:val="18"/>
                <w:szCs w:val="18"/>
              </w:rPr>
              <w:t>Number of compartments</w:t>
            </w:r>
          </w:p>
        </w:tc>
        <w:tc>
          <w:tcPr>
            <w:tcW w:w="5850" w:type="dxa"/>
            <w:tcBorders>
              <w:top w:val="nil"/>
              <w:left w:val="nil"/>
              <w:bottom w:val="nil"/>
              <w:right w:val="nil"/>
            </w:tcBorders>
            <w:tcMar>
              <w:top w:w="0" w:type="dxa"/>
              <w:left w:w="0" w:type="dxa"/>
              <w:bottom w:w="0" w:type="dxa"/>
              <w:right w:w="0" w:type="dxa"/>
            </w:tcMar>
            <w:vAlign w:val="bottom"/>
          </w:tcPr>
          <w:p w14:paraId="33EC0F92" w14:textId="13152DB7" w:rsidR="00D721A1" w:rsidRDefault="007B6925">
            <w:pPr>
              <w:rPr>
                <w:rFonts w:ascii="Calibri" w:eastAsia="Calibri" w:hAnsi="Calibri" w:cs="Calibri"/>
                <w:sz w:val="18"/>
                <w:szCs w:val="18"/>
              </w:rPr>
            </w:pPr>
            <w:r>
              <w:rPr>
                <w:rFonts w:ascii="Calibri" w:eastAsia="Calibri" w:hAnsi="Calibri" w:cs="Calibri"/>
                <w:sz w:val="18"/>
                <w:szCs w:val="18"/>
              </w:rPr>
              <w:t>None, zero, one, two, one vs. two, one vs. two vs.</w:t>
            </w:r>
            <w:ins w:id="183" w:author="Chris Free" w:date="2025-12-10T21:36:00Z" w16du:dateUtc="2025-12-11T05:36:00Z">
              <w:r w:rsidR="003A09E0">
                <w:rPr>
                  <w:rFonts w:ascii="Calibri" w:eastAsia="Calibri" w:hAnsi="Calibri" w:cs="Calibri"/>
                  <w:sz w:val="18"/>
                  <w:szCs w:val="18"/>
                </w:rPr>
                <w:t xml:space="preserve"> </w:t>
              </w:r>
            </w:ins>
            <w:r>
              <w:rPr>
                <w:rFonts w:ascii="Calibri" w:eastAsia="Calibri" w:hAnsi="Calibri" w:cs="Calibri"/>
                <w:sz w:val="18"/>
                <w:szCs w:val="18"/>
              </w:rPr>
              <w:t>three</w:t>
            </w:r>
          </w:p>
        </w:tc>
      </w:tr>
      <w:tr w:rsidR="00D721A1" w14:paraId="347ED36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C17B3CB"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rate_hr</w:t>
            </w:r>
            <w:proofErr w:type="spellEnd"/>
          </w:p>
        </w:tc>
        <w:tc>
          <w:tcPr>
            <w:tcW w:w="2310" w:type="dxa"/>
            <w:tcBorders>
              <w:top w:val="nil"/>
              <w:left w:val="nil"/>
              <w:bottom w:val="nil"/>
              <w:right w:val="nil"/>
            </w:tcBorders>
            <w:tcMar>
              <w:top w:w="0" w:type="dxa"/>
              <w:left w:w="0" w:type="dxa"/>
              <w:bottom w:w="0" w:type="dxa"/>
              <w:right w:w="0" w:type="dxa"/>
            </w:tcMar>
            <w:vAlign w:val="bottom"/>
          </w:tcPr>
          <w:p w14:paraId="14596D2F" w14:textId="77777777" w:rsidR="00D721A1" w:rsidRDefault="007B6925">
            <w:pPr>
              <w:rPr>
                <w:rFonts w:ascii="Calibri" w:eastAsia="Calibri" w:hAnsi="Calibri" w:cs="Calibri"/>
                <w:sz w:val="18"/>
                <w:szCs w:val="18"/>
              </w:rPr>
            </w:pPr>
            <w:r>
              <w:rPr>
                <w:rFonts w:ascii="Calibri" w:eastAsia="Calibri" w:hAnsi="Calibri" w:cs="Calibri"/>
                <w:sz w:val="18"/>
                <w:szCs w:val="18"/>
              </w:rPr>
              <w:t>Depuration rate (1/</w:t>
            </w:r>
            <w:proofErr w:type="spellStart"/>
            <w:r>
              <w:rPr>
                <w:rFonts w:ascii="Calibri" w:eastAsia="Calibri" w:hAnsi="Calibri" w:cs="Calibri"/>
                <w:sz w:val="18"/>
                <w:szCs w:val="18"/>
              </w:rPr>
              <w:t>hr</w:t>
            </w:r>
            <w:proofErr w:type="spellEnd"/>
            <w:r>
              <w:rPr>
                <w:rFonts w:ascii="Calibri" w:eastAsia="Calibri" w:hAnsi="Calibri" w:cs="Calibri"/>
                <w:sz w:val="18"/>
                <w:szCs w:val="18"/>
              </w:rPr>
              <w:t>)</w:t>
            </w:r>
          </w:p>
        </w:tc>
        <w:tc>
          <w:tcPr>
            <w:tcW w:w="5850" w:type="dxa"/>
            <w:tcBorders>
              <w:top w:val="nil"/>
              <w:left w:val="nil"/>
              <w:bottom w:val="nil"/>
              <w:right w:val="nil"/>
            </w:tcBorders>
            <w:tcMar>
              <w:top w:w="0" w:type="dxa"/>
              <w:left w:w="0" w:type="dxa"/>
              <w:bottom w:w="0" w:type="dxa"/>
              <w:right w:w="0" w:type="dxa"/>
            </w:tcMar>
            <w:vAlign w:val="bottom"/>
          </w:tcPr>
          <w:p w14:paraId="45BE66E9" w14:textId="77777777" w:rsidR="00D721A1" w:rsidRDefault="00D721A1">
            <w:pPr>
              <w:rPr>
                <w:rFonts w:ascii="Calibri" w:eastAsia="Calibri" w:hAnsi="Calibri" w:cs="Calibri"/>
                <w:sz w:val="18"/>
                <w:szCs w:val="18"/>
              </w:rPr>
            </w:pPr>
          </w:p>
        </w:tc>
      </w:tr>
      <w:tr w:rsidR="00D721A1" w14:paraId="7F982DD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0802F2C"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hlife_hr</w:t>
            </w:r>
            <w:proofErr w:type="spellEnd"/>
          </w:p>
        </w:tc>
        <w:tc>
          <w:tcPr>
            <w:tcW w:w="2310" w:type="dxa"/>
            <w:tcBorders>
              <w:top w:val="nil"/>
              <w:left w:val="nil"/>
              <w:bottom w:val="nil"/>
              <w:right w:val="nil"/>
            </w:tcBorders>
            <w:tcMar>
              <w:top w:w="0" w:type="dxa"/>
              <w:left w:w="0" w:type="dxa"/>
              <w:bottom w:w="0" w:type="dxa"/>
              <w:right w:w="0" w:type="dxa"/>
            </w:tcMar>
            <w:vAlign w:val="bottom"/>
          </w:tcPr>
          <w:p w14:paraId="509E52EC"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Half life</w:t>
            </w:r>
            <w:proofErr w:type="spellEnd"/>
            <w:r>
              <w:rPr>
                <w:rFonts w:ascii="Calibri" w:eastAsia="Calibri" w:hAnsi="Calibri" w:cs="Calibri"/>
                <w:sz w:val="18"/>
                <w:szCs w:val="18"/>
              </w:rPr>
              <w:t xml:space="preserve"> (</w:t>
            </w:r>
            <w:proofErr w:type="spellStart"/>
            <w:r>
              <w:rPr>
                <w:rFonts w:ascii="Calibri" w:eastAsia="Calibri" w:hAnsi="Calibri" w:cs="Calibri"/>
                <w:sz w:val="18"/>
                <w:szCs w:val="18"/>
              </w:rPr>
              <w:t>hr</w:t>
            </w:r>
            <w:proofErr w:type="spellEnd"/>
            <w:r>
              <w:rPr>
                <w:rFonts w:ascii="Calibri" w:eastAsia="Calibri" w:hAnsi="Calibri" w:cs="Calibri"/>
                <w:sz w:val="18"/>
                <w:szCs w:val="18"/>
              </w:rPr>
              <w:t>)</w:t>
            </w:r>
          </w:p>
        </w:tc>
        <w:tc>
          <w:tcPr>
            <w:tcW w:w="5850" w:type="dxa"/>
            <w:tcBorders>
              <w:top w:val="nil"/>
              <w:left w:val="nil"/>
              <w:bottom w:val="nil"/>
              <w:right w:val="nil"/>
            </w:tcBorders>
            <w:tcMar>
              <w:top w:w="0" w:type="dxa"/>
              <w:left w:w="0" w:type="dxa"/>
              <w:bottom w:w="0" w:type="dxa"/>
              <w:right w:w="0" w:type="dxa"/>
            </w:tcMar>
            <w:vAlign w:val="bottom"/>
          </w:tcPr>
          <w:p w14:paraId="64DFFA74" w14:textId="77777777" w:rsidR="00D721A1" w:rsidRDefault="00D721A1">
            <w:pPr>
              <w:rPr>
                <w:rFonts w:ascii="Calibri" w:eastAsia="Calibri" w:hAnsi="Calibri" w:cs="Calibri"/>
                <w:sz w:val="18"/>
                <w:szCs w:val="18"/>
              </w:rPr>
            </w:pPr>
          </w:p>
        </w:tc>
      </w:tr>
      <w:tr w:rsidR="00D721A1" w14:paraId="2D43AB5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C22D0E5"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rate_d</w:t>
            </w:r>
            <w:proofErr w:type="spellEnd"/>
          </w:p>
        </w:tc>
        <w:tc>
          <w:tcPr>
            <w:tcW w:w="2310" w:type="dxa"/>
            <w:tcBorders>
              <w:top w:val="nil"/>
              <w:left w:val="nil"/>
              <w:bottom w:val="nil"/>
              <w:right w:val="nil"/>
            </w:tcBorders>
            <w:tcMar>
              <w:top w:w="0" w:type="dxa"/>
              <w:left w:w="0" w:type="dxa"/>
              <w:bottom w:w="0" w:type="dxa"/>
              <w:right w:w="0" w:type="dxa"/>
            </w:tcMar>
            <w:vAlign w:val="bottom"/>
          </w:tcPr>
          <w:p w14:paraId="2EB4A18E" w14:textId="77777777" w:rsidR="00D721A1" w:rsidRDefault="007B6925">
            <w:pPr>
              <w:rPr>
                <w:rFonts w:ascii="Calibri" w:eastAsia="Calibri" w:hAnsi="Calibri" w:cs="Calibri"/>
                <w:sz w:val="18"/>
                <w:szCs w:val="18"/>
              </w:rPr>
            </w:pPr>
            <w:r>
              <w:rPr>
                <w:rFonts w:ascii="Calibri" w:eastAsia="Calibri" w:hAnsi="Calibri" w:cs="Calibri"/>
                <w:sz w:val="18"/>
                <w:szCs w:val="18"/>
              </w:rPr>
              <w:t>Depuration rate (1/day)</w:t>
            </w:r>
          </w:p>
        </w:tc>
        <w:tc>
          <w:tcPr>
            <w:tcW w:w="5850" w:type="dxa"/>
            <w:tcBorders>
              <w:top w:val="nil"/>
              <w:left w:val="nil"/>
              <w:bottom w:val="nil"/>
              <w:right w:val="nil"/>
            </w:tcBorders>
            <w:tcMar>
              <w:top w:w="0" w:type="dxa"/>
              <w:left w:w="0" w:type="dxa"/>
              <w:bottom w:w="0" w:type="dxa"/>
              <w:right w:w="0" w:type="dxa"/>
            </w:tcMar>
            <w:vAlign w:val="bottom"/>
          </w:tcPr>
          <w:p w14:paraId="62A69F8C" w14:textId="77777777" w:rsidR="00D721A1" w:rsidRDefault="00D721A1">
            <w:pPr>
              <w:rPr>
                <w:rFonts w:ascii="Calibri" w:eastAsia="Calibri" w:hAnsi="Calibri" w:cs="Calibri"/>
                <w:sz w:val="18"/>
                <w:szCs w:val="18"/>
              </w:rPr>
            </w:pPr>
          </w:p>
        </w:tc>
      </w:tr>
      <w:tr w:rsidR="00D721A1" w14:paraId="27089783"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18109DD2"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hlife_d</w:t>
            </w:r>
            <w:proofErr w:type="spellEnd"/>
          </w:p>
        </w:tc>
        <w:tc>
          <w:tcPr>
            <w:tcW w:w="2310" w:type="dxa"/>
            <w:tcBorders>
              <w:top w:val="nil"/>
              <w:left w:val="nil"/>
              <w:bottom w:val="nil"/>
              <w:right w:val="nil"/>
            </w:tcBorders>
            <w:tcMar>
              <w:top w:w="0" w:type="dxa"/>
              <w:left w:w="0" w:type="dxa"/>
              <w:bottom w:w="0" w:type="dxa"/>
              <w:right w:w="0" w:type="dxa"/>
            </w:tcMar>
            <w:vAlign w:val="bottom"/>
          </w:tcPr>
          <w:p w14:paraId="50832EC5" w14:textId="77777777" w:rsidR="00D721A1" w:rsidRDefault="007B6925">
            <w:pPr>
              <w:rPr>
                <w:rFonts w:ascii="Calibri" w:eastAsia="Calibri" w:hAnsi="Calibri" w:cs="Calibri"/>
                <w:sz w:val="18"/>
                <w:szCs w:val="18"/>
              </w:rPr>
            </w:pPr>
            <w:proofErr w:type="spellStart"/>
            <w:r>
              <w:rPr>
                <w:rFonts w:ascii="Calibri" w:eastAsia="Calibri" w:hAnsi="Calibri" w:cs="Calibri"/>
                <w:sz w:val="18"/>
                <w:szCs w:val="18"/>
              </w:rPr>
              <w:t>Half life</w:t>
            </w:r>
            <w:proofErr w:type="spellEnd"/>
            <w:r>
              <w:rPr>
                <w:rFonts w:ascii="Calibri" w:eastAsia="Calibri" w:hAnsi="Calibri" w:cs="Calibri"/>
                <w:sz w:val="18"/>
                <w:szCs w:val="18"/>
              </w:rPr>
              <w:t xml:space="preserve"> (day)</w:t>
            </w:r>
          </w:p>
        </w:tc>
        <w:tc>
          <w:tcPr>
            <w:tcW w:w="5850" w:type="dxa"/>
            <w:tcBorders>
              <w:top w:val="nil"/>
              <w:left w:val="nil"/>
              <w:bottom w:val="nil"/>
              <w:right w:val="nil"/>
            </w:tcBorders>
            <w:tcMar>
              <w:top w:w="0" w:type="dxa"/>
              <w:left w:w="0" w:type="dxa"/>
              <w:bottom w:w="0" w:type="dxa"/>
              <w:right w:w="0" w:type="dxa"/>
            </w:tcMar>
            <w:vAlign w:val="bottom"/>
          </w:tcPr>
          <w:p w14:paraId="53A61F38" w14:textId="77777777" w:rsidR="00D721A1" w:rsidRDefault="00D721A1">
            <w:pPr>
              <w:rPr>
                <w:rFonts w:ascii="Calibri" w:eastAsia="Calibri" w:hAnsi="Calibri" w:cs="Calibri"/>
                <w:sz w:val="18"/>
                <w:szCs w:val="18"/>
              </w:rPr>
            </w:pPr>
          </w:p>
        </w:tc>
      </w:tr>
      <w:tr w:rsidR="00D721A1" w14:paraId="46DA632E"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FA95336" w14:textId="77777777" w:rsidR="00D721A1" w:rsidRDefault="007B6925">
            <w:pPr>
              <w:rPr>
                <w:rFonts w:ascii="Calibri" w:eastAsia="Calibri" w:hAnsi="Calibri" w:cs="Calibri"/>
                <w:sz w:val="18"/>
                <w:szCs w:val="18"/>
              </w:rPr>
            </w:pPr>
            <w:r>
              <w:rPr>
                <w:rFonts w:ascii="Calibri" w:eastAsia="Calibri" w:hAnsi="Calibri" w:cs="Calibri"/>
                <w:sz w:val="18"/>
                <w:szCs w:val="18"/>
              </w:rPr>
              <w:t>notes</w:t>
            </w:r>
          </w:p>
        </w:tc>
        <w:tc>
          <w:tcPr>
            <w:tcW w:w="2310" w:type="dxa"/>
            <w:tcBorders>
              <w:top w:val="nil"/>
              <w:left w:val="nil"/>
              <w:bottom w:val="nil"/>
              <w:right w:val="nil"/>
            </w:tcBorders>
            <w:tcMar>
              <w:top w:w="0" w:type="dxa"/>
              <w:left w:w="0" w:type="dxa"/>
              <w:bottom w:w="0" w:type="dxa"/>
              <w:right w:w="0" w:type="dxa"/>
            </w:tcMar>
            <w:vAlign w:val="bottom"/>
          </w:tcPr>
          <w:p w14:paraId="6DE9F131" w14:textId="77777777" w:rsidR="00D721A1" w:rsidRDefault="007B6925">
            <w:pPr>
              <w:rPr>
                <w:rFonts w:ascii="Calibri" w:eastAsia="Calibri" w:hAnsi="Calibri" w:cs="Calibri"/>
                <w:sz w:val="18"/>
                <w:szCs w:val="18"/>
              </w:rPr>
            </w:pPr>
            <w:r>
              <w:rPr>
                <w:rFonts w:ascii="Calibri" w:eastAsia="Calibri" w:hAnsi="Calibri" w:cs="Calibri"/>
                <w:sz w:val="18"/>
                <w:szCs w:val="18"/>
              </w:rPr>
              <w:t>General notes</w:t>
            </w:r>
          </w:p>
        </w:tc>
        <w:tc>
          <w:tcPr>
            <w:tcW w:w="5850" w:type="dxa"/>
            <w:tcBorders>
              <w:top w:val="nil"/>
              <w:left w:val="nil"/>
              <w:bottom w:val="nil"/>
              <w:right w:val="nil"/>
            </w:tcBorders>
            <w:tcMar>
              <w:top w:w="0" w:type="dxa"/>
              <w:left w:w="0" w:type="dxa"/>
              <w:bottom w:w="0" w:type="dxa"/>
              <w:right w:w="0" w:type="dxa"/>
            </w:tcMar>
            <w:vAlign w:val="bottom"/>
          </w:tcPr>
          <w:p w14:paraId="42D6D5F1" w14:textId="77777777" w:rsidR="00D721A1" w:rsidRDefault="00D721A1">
            <w:pPr>
              <w:rPr>
                <w:rFonts w:ascii="Calibri" w:eastAsia="Calibri" w:hAnsi="Calibri" w:cs="Calibri"/>
                <w:sz w:val="18"/>
                <w:szCs w:val="18"/>
              </w:rPr>
            </w:pPr>
          </w:p>
        </w:tc>
      </w:tr>
    </w:tbl>
    <w:p w14:paraId="431BB361" w14:textId="77777777" w:rsidR="00D721A1" w:rsidRDefault="007B6925">
      <w:r>
        <w:br w:type="page"/>
      </w:r>
    </w:p>
    <w:p w14:paraId="18BD57A6" w14:textId="77777777" w:rsidR="00D721A1" w:rsidRDefault="007B6925">
      <w:r>
        <w:rPr>
          <w:b/>
          <w:bCs/>
        </w:rPr>
        <w:lastRenderedPageBreak/>
        <w:t xml:space="preserve">Table S2. </w:t>
      </w:r>
      <w:r>
        <w:t>Tissue harmonization by class.</w:t>
      </w:r>
    </w:p>
    <w:p w14:paraId="32D832C1" w14:textId="77777777" w:rsidR="00D721A1" w:rsidRDefault="00D721A1"/>
    <w:tbl>
      <w:tblPr>
        <w:tblStyle w:val="a1"/>
        <w:tblW w:w="8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5925"/>
      </w:tblGrid>
      <w:tr w:rsidR="00D721A1" w14:paraId="56970041" w14:textId="77777777">
        <w:trPr>
          <w:trHeight w:val="144"/>
        </w:trPr>
        <w:tc>
          <w:tcPr>
            <w:tcW w:w="2325" w:type="dxa"/>
            <w:tcBorders>
              <w:top w:val="single" w:sz="3" w:space="0" w:color="000000"/>
              <w:left w:val="nil"/>
              <w:bottom w:val="single" w:sz="15" w:space="0" w:color="000000"/>
              <w:right w:val="nil"/>
            </w:tcBorders>
            <w:tcMar>
              <w:top w:w="20" w:type="dxa"/>
              <w:left w:w="20" w:type="dxa"/>
              <w:bottom w:w="20" w:type="dxa"/>
              <w:right w:w="20" w:type="dxa"/>
            </w:tcMar>
            <w:vAlign w:val="bottom"/>
          </w:tcPr>
          <w:p w14:paraId="2B1FD97A" w14:textId="77777777" w:rsidR="00D721A1" w:rsidRDefault="007B6925">
            <w:r>
              <w:rPr>
                <w:b/>
                <w:bCs/>
              </w:rPr>
              <w:t>Harmonized tissue</w:t>
            </w:r>
          </w:p>
        </w:tc>
        <w:tc>
          <w:tcPr>
            <w:tcW w:w="5925" w:type="dxa"/>
            <w:tcBorders>
              <w:top w:val="single" w:sz="3" w:space="0" w:color="000000"/>
              <w:left w:val="nil"/>
              <w:bottom w:val="single" w:sz="15" w:space="0" w:color="000000"/>
              <w:right w:val="nil"/>
            </w:tcBorders>
            <w:tcMar>
              <w:top w:w="20" w:type="dxa"/>
              <w:left w:w="20" w:type="dxa"/>
              <w:bottom w:w="20" w:type="dxa"/>
              <w:right w:w="20" w:type="dxa"/>
            </w:tcMar>
            <w:vAlign w:val="bottom"/>
          </w:tcPr>
          <w:p w14:paraId="7FE6DC1B" w14:textId="77777777" w:rsidR="00D721A1" w:rsidRDefault="007B6925">
            <w:r>
              <w:rPr>
                <w:b/>
                <w:bCs/>
              </w:rPr>
              <w:t>Synonyms</w:t>
            </w:r>
          </w:p>
        </w:tc>
      </w:tr>
      <w:tr w:rsidR="00D721A1" w14:paraId="606C4BDA"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9F18E9C" w14:textId="77777777" w:rsidR="00D721A1" w:rsidRDefault="007B6925">
            <w:r>
              <w:rPr>
                <w:i/>
                <w:iCs/>
              </w:rPr>
              <w:t>Malacostraca</w:t>
            </w:r>
          </w:p>
        </w:tc>
        <w:tc>
          <w:tcPr>
            <w:tcW w:w="5925" w:type="dxa"/>
            <w:tcBorders>
              <w:top w:val="nil"/>
              <w:left w:val="nil"/>
              <w:bottom w:val="nil"/>
              <w:right w:val="nil"/>
            </w:tcBorders>
            <w:tcMar>
              <w:top w:w="20" w:type="dxa"/>
              <w:left w:w="20" w:type="dxa"/>
              <w:bottom w:w="20" w:type="dxa"/>
              <w:right w:w="20" w:type="dxa"/>
            </w:tcMar>
            <w:vAlign w:val="bottom"/>
          </w:tcPr>
          <w:p w14:paraId="42F8DE13" w14:textId="77777777" w:rsidR="00D721A1" w:rsidRDefault="00D721A1"/>
        </w:tc>
      </w:tr>
      <w:tr w:rsidR="00D721A1" w14:paraId="32F38470"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35A6D8F1" w14:textId="77777777" w:rsidR="00D721A1" w:rsidRDefault="007B6925">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5CDD5ADC" w14:textId="77777777" w:rsidR="00D721A1" w:rsidRDefault="007B6925">
            <w:r>
              <w:t>Hepatopancreas, digestive gland</w:t>
            </w:r>
          </w:p>
        </w:tc>
      </w:tr>
      <w:tr w:rsidR="00D721A1" w14:paraId="6F46F83B"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432C8059" w14:textId="77777777" w:rsidR="00D721A1" w:rsidRDefault="007B6925">
            <w:pPr>
              <w:ind w:left="180"/>
            </w:pPr>
            <w:r>
              <w:t>Soft tissue</w:t>
            </w:r>
          </w:p>
        </w:tc>
        <w:tc>
          <w:tcPr>
            <w:tcW w:w="5925" w:type="dxa"/>
            <w:tcBorders>
              <w:top w:val="nil"/>
              <w:left w:val="nil"/>
              <w:bottom w:val="nil"/>
              <w:right w:val="nil"/>
            </w:tcBorders>
            <w:tcMar>
              <w:top w:w="20" w:type="dxa"/>
              <w:left w:w="20" w:type="dxa"/>
              <w:bottom w:w="20" w:type="dxa"/>
              <w:right w:w="20" w:type="dxa"/>
            </w:tcMar>
            <w:vAlign w:val="bottom"/>
          </w:tcPr>
          <w:p w14:paraId="1D44B0FF" w14:textId="77777777" w:rsidR="00D721A1" w:rsidRDefault="007B6925">
            <w:r>
              <w:t>Soft tissue, whole</w:t>
            </w:r>
          </w:p>
        </w:tc>
      </w:tr>
      <w:tr w:rsidR="00D721A1" w14:paraId="2CB317AE"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0ADE839" w14:textId="77777777" w:rsidR="00D721A1" w:rsidRDefault="007B6925">
            <w:proofErr w:type="spellStart"/>
            <w:r>
              <w:rPr>
                <w:i/>
                <w:iCs/>
              </w:rPr>
              <w:t>Gastropoda</w:t>
            </w:r>
            <w:proofErr w:type="spellEnd"/>
          </w:p>
        </w:tc>
        <w:tc>
          <w:tcPr>
            <w:tcW w:w="5925" w:type="dxa"/>
            <w:tcBorders>
              <w:top w:val="nil"/>
              <w:left w:val="nil"/>
              <w:bottom w:val="nil"/>
              <w:right w:val="nil"/>
            </w:tcBorders>
            <w:tcMar>
              <w:top w:w="20" w:type="dxa"/>
              <w:left w:w="20" w:type="dxa"/>
              <w:bottom w:w="20" w:type="dxa"/>
              <w:right w:w="20" w:type="dxa"/>
            </w:tcMar>
            <w:vAlign w:val="bottom"/>
          </w:tcPr>
          <w:p w14:paraId="7AB27EB0" w14:textId="77777777" w:rsidR="00D721A1" w:rsidRDefault="00D721A1"/>
        </w:tc>
      </w:tr>
      <w:tr w:rsidR="00D721A1" w14:paraId="2B29771A"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6DA03DDB" w14:textId="77777777" w:rsidR="00D721A1" w:rsidRDefault="007B6925">
            <w:pPr>
              <w:ind w:left="180"/>
            </w:pPr>
            <w:r>
              <w:t>Foot</w:t>
            </w:r>
          </w:p>
        </w:tc>
        <w:tc>
          <w:tcPr>
            <w:tcW w:w="5925" w:type="dxa"/>
            <w:tcBorders>
              <w:top w:val="nil"/>
              <w:left w:val="nil"/>
              <w:bottom w:val="nil"/>
              <w:right w:val="nil"/>
            </w:tcBorders>
            <w:tcMar>
              <w:top w:w="20" w:type="dxa"/>
              <w:left w:w="20" w:type="dxa"/>
              <w:bottom w:w="20" w:type="dxa"/>
              <w:right w:w="20" w:type="dxa"/>
            </w:tcMar>
            <w:vAlign w:val="bottom"/>
          </w:tcPr>
          <w:p w14:paraId="3771FDFC" w14:textId="77777777" w:rsidR="00D721A1" w:rsidRDefault="007B6925">
            <w:r>
              <w:t>Foot, muscle</w:t>
            </w:r>
          </w:p>
        </w:tc>
      </w:tr>
      <w:tr w:rsidR="00D721A1" w14:paraId="65C34A3E"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0CAF004" w14:textId="77777777" w:rsidR="00D721A1" w:rsidRDefault="007B6925">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3466C5E9" w14:textId="77777777" w:rsidR="00D721A1" w:rsidRDefault="007B6925">
            <w:r>
              <w:t>Hepatopancreas, digestive gland</w:t>
            </w:r>
          </w:p>
        </w:tc>
      </w:tr>
      <w:tr w:rsidR="00D721A1" w14:paraId="4443C89B"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0041B1F" w14:textId="77777777" w:rsidR="00D721A1" w:rsidRDefault="007B6925">
            <w:r>
              <w:rPr>
                <w:i/>
                <w:iCs/>
              </w:rPr>
              <w:t>Bivalvia</w:t>
            </w:r>
          </w:p>
        </w:tc>
        <w:tc>
          <w:tcPr>
            <w:tcW w:w="5925" w:type="dxa"/>
            <w:tcBorders>
              <w:top w:val="nil"/>
              <w:left w:val="nil"/>
              <w:bottom w:val="nil"/>
              <w:right w:val="nil"/>
            </w:tcBorders>
            <w:tcMar>
              <w:top w:w="20" w:type="dxa"/>
              <w:left w:w="20" w:type="dxa"/>
              <w:bottom w:w="20" w:type="dxa"/>
              <w:right w:w="20" w:type="dxa"/>
            </w:tcMar>
            <w:vAlign w:val="bottom"/>
          </w:tcPr>
          <w:p w14:paraId="08912BA3" w14:textId="77777777" w:rsidR="00D721A1" w:rsidRDefault="00D721A1"/>
        </w:tc>
      </w:tr>
      <w:tr w:rsidR="00D721A1" w14:paraId="6C9E8A2F"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773CB94" w14:textId="77777777" w:rsidR="00D721A1" w:rsidRDefault="007B6925">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3055F4D6" w14:textId="77777777" w:rsidR="00D721A1" w:rsidRDefault="007B6925">
            <w:r>
              <w:t>Hepatopancreas, digestive gland</w:t>
            </w:r>
          </w:p>
        </w:tc>
      </w:tr>
      <w:tr w:rsidR="00D721A1" w14:paraId="3BD0A2A7"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928221D" w14:textId="77777777" w:rsidR="00D721A1" w:rsidRDefault="007B6925">
            <w:pPr>
              <w:ind w:left="180"/>
            </w:pPr>
            <w:r>
              <w:t>Soft tissue</w:t>
            </w:r>
          </w:p>
        </w:tc>
        <w:tc>
          <w:tcPr>
            <w:tcW w:w="5925" w:type="dxa"/>
            <w:tcBorders>
              <w:top w:val="nil"/>
              <w:left w:val="nil"/>
              <w:bottom w:val="nil"/>
              <w:right w:val="nil"/>
            </w:tcBorders>
            <w:tcMar>
              <w:top w:w="20" w:type="dxa"/>
              <w:left w:w="20" w:type="dxa"/>
              <w:bottom w:w="20" w:type="dxa"/>
              <w:right w:w="20" w:type="dxa"/>
            </w:tcMar>
            <w:vAlign w:val="bottom"/>
          </w:tcPr>
          <w:p w14:paraId="33B181E3" w14:textId="77777777" w:rsidR="00D721A1" w:rsidRDefault="007B6925">
            <w:r>
              <w:t>Soft tissue, tissue, edible portion, meat, whole flesh, whole</w:t>
            </w:r>
          </w:p>
        </w:tc>
      </w:tr>
    </w:tbl>
    <w:p w14:paraId="4DFCBB8E" w14:textId="77777777" w:rsidR="00D721A1" w:rsidRDefault="007B6925">
      <w:r>
        <w:br w:type="page"/>
      </w:r>
    </w:p>
    <w:p w14:paraId="73B41D16" w14:textId="77777777" w:rsidR="00D721A1" w:rsidRDefault="007B6925">
      <w:r>
        <w:rPr>
          <w:b/>
          <w:bCs/>
        </w:rPr>
        <w:lastRenderedPageBreak/>
        <w:t xml:space="preserve">Table S3. </w:t>
      </w:r>
      <w:r>
        <w:t xml:space="preserve">The number of papers providing depuration rates by species and syndrome (par=paralytic; </w:t>
      </w:r>
      <w:proofErr w:type="spellStart"/>
      <w:r>
        <w:t>amn</w:t>
      </w:r>
      <w:proofErr w:type="spellEnd"/>
      <w:r>
        <w:t xml:space="preserve">=amnesic; </w:t>
      </w:r>
      <w:proofErr w:type="spellStart"/>
      <w:r>
        <w:t>dia</w:t>
      </w:r>
      <w:proofErr w:type="spellEnd"/>
      <w:r>
        <w:t>=</w:t>
      </w:r>
      <w:proofErr w:type="spellStart"/>
      <w:r>
        <w:t>diahhretic</w:t>
      </w:r>
      <w:proofErr w:type="spellEnd"/>
      <w:r>
        <w:t xml:space="preserve">; </w:t>
      </w:r>
      <w:proofErr w:type="spellStart"/>
      <w:r>
        <w:t>cya</w:t>
      </w:r>
      <w:proofErr w:type="spellEnd"/>
      <w:r>
        <w:t xml:space="preserve">=cyanotoxin; neu=neurotoxic; cig=ciguatera; </w:t>
      </w:r>
      <w:proofErr w:type="spellStart"/>
      <w:r>
        <w:t>aza</w:t>
      </w:r>
      <w:proofErr w:type="spellEnd"/>
      <w:r>
        <w:t>=</w:t>
      </w:r>
      <w:proofErr w:type="spellStart"/>
      <w:r>
        <w:t>azaspiracid</w:t>
      </w:r>
      <w:proofErr w:type="spellEnd"/>
      <w:r>
        <w:t xml:space="preserve">; </w:t>
      </w:r>
      <w:proofErr w:type="spellStart"/>
      <w:r>
        <w:t>oth</w:t>
      </w:r>
      <w:proofErr w:type="spellEnd"/>
      <w:r>
        <w:t>=other).</w:t>
      </w:r>
    </w:p>
    <w:p w14:paraId="5FCCC169" w14:textId="77777777" w:rsidR="00D721A1" w:rsidRDefault="00D721A1">
      <w:pPr>
        <w:rPr>
          <w:b/>
          <w:bCs/>
        </w:rPr>
      </w:pPr>
    </w:p>
    <w:tbl>
      <w:tblPr>
        <w:tblStyle w:val="a2"/>
        <w:tblW w:w="805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
        <w:gridCol w:w="1121"/>
        <w:gridCol w:w="1916"/>
        <w:gridCol w:w="1943"/>
        <w:gridCol w:w="252"/>
        <w:gridCol w:w="334"/>
        <w:gridCol w:w="252"/>
        <w:gridCol w:w="280"/>
        <w:gridCol w:w="280"/>
        <w:gridCol w:w="252"/>
        <w:gridCol w:w="271"/>
        <w:gridCol w:w="271"/>
      </w:tblGrid>
      <w:tr w:rsidR="00D721A1" w14:paraId="56A18C73" w14:textId="77777777">
        <w:trPr>
          <w:trHeight w:val="144"/>
        </w:trPr>
        <w:tc>
          <w:tcPr>
            <w:tcW w:w="885" w:type="dxa"/>
            <w:tcBorders>
              <w:top w:val="single" w:sz="3" w:space="0" w:color="000000"/>
              <w:left w:val="nil"/>
              <w:bottom w:val="single" w:sz="15" w:space="0" w:color="000000"/>
              <w:right w:val="nil"/>
            </w:tcBorders>
            <w:tcMar>
              <w:top w:w="0" w:type="dxa"/>
              <w:left w:w="0" w:type="dxa"/>
              <w:bottom w:w="0" w:type="dxa"/>
              <w:right w:w="0" w:type="dxa"/>
            </w:tcMar>
            <w:vAlign w:val="bottom"/>
          </w:tcPr>
          <w:p w14:paraId="4D24D30D" w14:textId="77777777" w:rsidR="00D721A1" w:rsidRDefault="007B6925">
            <w:pPr>
              <w:rPr>
                <w:sz w:val="14"/>
                <w:szCs w:val="14"/>
              </w:rPr>
            </w:pPr>
            <w:r>
              <w:rPr>
                <w:sz w:val="14"/>
                <w:szCs w:val="14"/>
              </w:rPr>
              <w:t>Class</w:t>
            </w:r>
          </w:p>
        </w:tc>
        <w:tc>
          <w:tcPr>
            <w:tcW w:w="112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8C187DF" w14:textId="77777777" w:rsidR="00D721A1" w:rsidRDefault="007B6925">
            <w:pPr>
              <w:rPr>
                <w:sz w:val="14"/>
                <w:szCs w:val="14"/>
              </w:rPr>
            </w:pPr>
            <w:r>
              <w:rPr>
                <w:sz w:val="14"/>
                <w:szCs w:val="14"/>
              </w:rPr>
              <w:t>Family</w:t>
            </w:r>
          </w:p>
        </w:tc>
        <w:tc>
          <w:tcPr>
            <w:tcW w:w="1915" w:type="dxa"/>
            <w:tcBorders>
              <w:top w:val="single" w:sz="3" w:space="0" w:color="000000"/>
              <w:left w:val="nil"/>
              <w:bottom w:val="single" w:sz="15" w:space="0" w:color="000000"/>
              <w:right w:val="nil"/>
            </w:tcBorders>
            <w:tcMar>
              <w:top w:w="0" w:type="dxa"/>
              <w:left w:w="0" w:type="dxa"/>
              <w:bottom w:w="0" w:type="dxa"/>
              <w:right w:w="0" w:type="dxa"/>
            </w:tcMar>
            <w:vAlign w:val="bottom"/>
          </w:tcPr>
          <w:p w14:paraId="538629F0" w14:textId="77777777" w:rsidR="00D721A1" w:rsidRDefault="007B6925">
            <w:pPr>
              <w:rPr>
                <w:sz w:val="14"/>
                <w:szCs w:val="14"/>
              </w:rPr>
            </w:pPr>
            <w:r>
              <w:rPr>
                <w:sz w:val="14"/>
                <w:szCs w:val="14"/>
              </w:rPr>
              <w:t>Scientific name</w:t>
            </w:r>
          </w:p>
        </w:tc>
        <w:tc>
          <w:tcPr>
            <w:tcW w:w="1942" w:type="dxa"/>
            <w:tcBorders>
              <w:top w:val="single" w:sz="3" w:space="0" w:color="000000"/>
              <w:left w:val="nil"/>
              <w:bottom w:val="single" w:sz="15" w:space="0" w:color="000000"/>
              <w:right w:val="nil"/>
            </w:tcBorders>
            <w:tcMar>
              <w:top w:w="0" w:type="dxa"/>
              <w:left w:w="0" w:type="dxa"/>
              <w:bottom w:w="0" w:type="dxa"/>
              <w:right w:w="0" w:type="dxa"/>
            </w:tcMar>
            <w:vAlign w:val="bottom"/>
          </w:tcPr>
          <w:p w14:paraId="5D03B14E" w14:textId="77777777" w:rsidR="00D721A1" w:rsidRDefault="007B6925">
            <w:pPr>
              <w:rPr>
                <w:sz w:val="14"/>
                <w:szCs w:val="14"/>
              </w:rPr>
            </w:pPr>
            <w:r>
              <w:rPr>
                <w:sz w:val="14"/>
                <w:szCs w:val="14"/>
              </w:rPr>
              <w:t>Common name</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71B5E45C" w14:textId="77777777" w:rsidR="00D721A1" w:rsidRDefault="007B6925">
            <w:pPr>
              <w:rPr>
                <w:sz w:val="14"/>
                <w:szCs w:val="14"/>
              </w:rPr>
            </w:pPr>
            <w:r>
              <w:rPr>
                <w:sz w:val="14"/>
                <w:szCs w:val="14"/>
              </w:rPr>
              <w:t>Par</w:t>
            </w:r>
          </w:p>
        </w:tc>
        <w:tc>
          <w:tcPr>
            <w:tcW w:w="334" w:type="dxa"/>
            <w:tcBorders>
              <w:top w:val="single" w:sz="3" w:space="0" w:color="000000"/>
              <w:left w:val="nil"/>
              <w:bottom w:val="single" w:sz="15" w:space="0" w:color="000000"/>
              <w:right w:val="nil"/>
            </w:tcBorders>
            <w:tcMar>
              <w:top w:w="0" w:type="dxa"/>
              <w:left w:w="0" w:type="dxa"/>
              <w:bottom w:w="0" w:type="dxa"/>
              <w:right w:w="0" w:type="dxa"/>
            </w:tcMar>
            <w:vAlign w:val="bottom"/>
          </w:tcPr>
          <w:p w14:paraId="6A069442" w14:textId="77777777" w:rsidR="00D721A1" w:rsidRDefault="007B6925">
            <w:pPr>
              <w:rPr>
                <w:sz w:val="14"/>
                <w:szCs w:val="14"/>
              </w:rPr>
            </w:pPr>
            <w:r>
              <w:rPr>
                <w:sz w:val="14"/>
                <w:szCs w:val="14"/>
              </w:rPr>
              <w:t>Amn</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1972851D" w14:textId="77777777" w:rsidR="00D721A1" w:rsidRDefault="007B6925">
            <w:pPr>
              <w:rPr>
                <w:sz w:val="14"/>
                <w:szCs w:val="14"/>
              </w:rPr>
            </w:pPr>
            <w:r>
              <w:rPr>
                <w:sz w:val="14"/>
                <w:szCs w:val="14"/>
              </w:rPr>
              <w:t>Dia</w:t>
            </w:r>
          </w:p>
        </w:tc>
        <w:tc>
          <w:tcPr>
            <w:tcW w:w="280" w:type="dxa"/>
            <w:tcBorders>
              <w:top w:val="single" w:sz="3" w:space="0" w:color="000000"/>
              <w:left w:val="nil"/>
              <w:bottom w:val="single" w:sz="15" w:space="0" w:color="000000"/>
              <w:right w:val="nil"/>
            </w:tcBorders>
            <w:tcMar>
              <w:top w:w="0" w:type="dxa"/>
              <w:left w:w="0" w:type="dxa"/>
              <w:bottom w:w="0" w:type="dxa"/>
              <w:right w:w="0" w:type="dxa"/>
            </w:tcMar>
            <w:vAlign w:val="bottom"/>
          </w:tcPr>
          <w:p w14:paraId="59697AE8" w14:textId="77777777" w:rsidR="00D721A1" w:rsidRDefault="007B6925">
            <w:pPr>
              <w:rPr>
                <w:sz w:val="14"/>
                <w:szCs w:val="14"/>
              </w:rPr>
            </w:pPr>
            <w:r>
              <w:rPr>
                <w:sz w:val="14"/>
                <w:szCs w:val="14"/>
              </w:rPr>
              <w:t>Cya</w:t>
            </w:r>
          </w:p>
        </w:tc>
        <w:tc>
          <w:tcPr>
            <w:tcW w:w="28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E9CFA29" w14:textId="77777777" w:rsidR="00D721A1" w:rsidRDefault="007B6925">
            <w:pPr>
              <w:rPr>
                <w:sz w:val="14"/>
                <w:szCs w:val="14"/>
              </w:rPr>
            </w:pPr>
            <w:r>
              <w:rPr>
                <w:sz w:val="14"/>
                <w:szCs w:val="14"/>
              </w:rPr>
              <w:t>Neu</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2735D59B" w14:textId="77777777" w:rsidR="00D721A1" w:rsidRDefault="007B6925">
            <w:pPr>
              <w:rPr>
                <w:sz w:val="14"/>
                <w:szCs w:val="14"/>
              </w:rPr>
            </w:pPr>
            <w:r>
              <w:rPr>
                <w:sz w:val="14"/>
                <w:szCs w:val="14"/>
              </w:rPr>
              <w:t>Cig</w:t>
            </w:r>
          </w:p>
        </w:tc>
        <w:tc>
          <w:tcPr>
            <w:tcW w:w="271" w:type="dxa"/>
            <w:tcBorders>
              <w:top w:val="single" w:sz="3" w:space="0" w:color="000000"/>
              <w:left w:val="nil"/>
              <w:bottom w:val="single" w:sz="15" w:space="0" w:color="000000"/>
              <w:right w:val="nil"/>
            </w:tcBorders>
            <w:tcMar>
              <w:top w:w="0" w:type="dxa"/>
              <w:left w:w="0" w:type="dxa"/>
              <w:bottom w:w="0" w:type="dxa"/>
              <w:right w:w="0" w:type="dxa"/>
            </w:tcMar>
            <w:vAlign w:val="bottom"/>
          </w:tcPr>
          <w:p w14:paraId="57506590" w14:textId="77777777" w:rsidR="00D721A1" w:rsidRDefault="007B6925">
            <w:pPr>
              <w:rPr>
                <w:sz w:val="14"/>
                <w:szCs w:val="14"/>
              </w:rPr>
            </w:pPr>
            <w:r>
              <w:rPr>
                <w:sz w:val="14"/>
                <w:szCs w:val="14"/>
              </w:rPr>
              <w:t>Aza</w:t>
            </w:r>
          </w:p>
        </w:tc>
        <w:tc>
          <w:tcPr>
            <w:tcW w:w="271" w:type="dxa"/>
            <w:tcBorders>
              <w:top w:val="single" w:sz="3" w:space="0" w:color="000000"/>
              <w:left w:val="nil"/>
              <w:bottom w:val="single" w:sz="15" w:space="0" w:color="000000"/>
              <w:right w:val="nil"/>
            </w:tcBorders>
            <w:tcMar>
              <w:top w:w="0" w:type="dxa"/>
              <w:left w:w="0" w:type="dxa"/>
              <w:bottom w:w="0" w:type="dxa"/>
              <w:right w:w="0" w:type="dxa"/>
            </w:tcMar>
            <w:vAlign w:val="bottom"/>
          </w:tcPr>
          <w:p w14:paraId="42551F60" w14:textId="77777777" w:rsidR="00D721A1" w:rsidRDefault="007B6925">
            <w:pPr>
              <w:rPr>
                <w:sz w:val="14"/>
                <w:szCs w:val="14"/>
              </w:rPr>
            </w:pPr>
            <w:r>
              <w:rPr>
                <w:sz w:val="14"/>
                <w:szCs w:val="14"/>
              </w:rPr>
              <w:t>Oth</w:t>
            </w:r>
          </w:p>
        </w:tc>
      </w:tr>
      <w:tr w:rsidR="00D721A1" w14:paraId="2F387FF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960B2C" w14:textId="77777777" w:rsidR="00D721A1" w:rsidRDefault="007B6925">
            <w:pPr>
              <w:rPr>
                <w:sz w:val="14"/>
                <w:szCs w:val="14"/>
              </w:rPr>
            </w:pPr>
            <w:r>
              <w:rPr>
                <w:sz w:val="14"/>
                <w:szCs w:val="14"/>
              </w:rPr>
              <w:t>Ascidiacea</w:t>
            </w:r>
          </w:p>
        </w:tc>
        <w:tc>
          <w:tcPr>
            <w:tcW w:w="1120" w:type="dxa"/>
            <w:tcBorders>
              <w:top w:val="nil"/>
              <w:left w:val="nil"/>
              <w:bottom w:val="nil"/>
              <w:right w:val="nil"/>
            </w:tcBorders>
            <w:tcMar>
              <w:top w:w="0" w:type="dxa"/>
              <w:left w:w="0" w:type="dxa"/>
              <w:bottom w:w="0" w:type="dxa"/>
              <w:right w:w="0" w:type="dxa"/>
            </w:tcMar>
            <w:vAlign w:val="bottom"/>
          </w:tcPr>
          <w:p w14:paraId="2D373FF9" w14:textId="77777777" w:rsidR="00D721A1" w:rsidRDefault="007B6925">
            <w:pPr>
              <w:rPr>
                <w:sz w:val="14"/>
                <w:szCs w:val="14"/>
              </w:rPr>
            </w:pPr>
            <w:proofErr w:type="spellStart"/>
            <w:r>
              <w:rPr>
                <w:sz w:val="14"/>
                <w:szCs w:val="14"/>
              </w:rPr>
              <w:t>Pyuridae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B9DF4A5" w14:textId="77777777" w:rsidR="00D721A1" w:rsidRDefault="007B6925">
            <w:pPr>
              <w:rPr>
                <w:sz w:val="14"/>
                <w:szCs w:val="14"/>
              </w:rPr>
            </w:pPr>
            <w:proofErr w:type="spellStart"/>
            <w:r>
              <w:rPr>
                <w:sz w:val="14"/>
                <w:szCs w:val="14"/>
              </w:rPr>
              <w:t>Pyura</w:t>
            </w:r>
            <w:proofErr w:type="spellEnd"/>
            <w:r>
              <w:rPr>
                <w:sz w:val="14"/>
                <w:szCs w:val="14"/>
              </w:rPr>
              <w:t xml:space="preserve"> chilensis</w:t>
            </w:r>
          </w:p>
        </w:tc>
        <w:tc>
          <w:tcPr>
            <w:tcW w:w="1942" w:type="dxa"/>
            <w:tcBorders>
              <w:top w:val="nil"/>
              <w:left w:val="nil"/>
              <w:bottom w:val="nil"/>
              <w:right w:val="nil"/>
            </w:tcBorders>
            <w:tcMar>
              <w:top w:w="0" w:type="dxa"/>
              <w:left w:w="0" w:type="dxa"/>
              <w:bottom w:w="0" w:type="dxa"/>
              <w:right w:w="0" w:type="dxa"/>
            </w:tcMar>
            <w:vAlign w:val="bottom"/>
          </w:tcPr>
          <w:p w14:paraId="35BF38D5" w14:textId="77777777" w:rsidR="00D721A1" w:rsidRDefault="007B6925">
            <w:pPr>
              <w:rPr>
                <w:sz w:val="14"/>
                <w:szCs w:val="14"/>
              </w:rPr>
            </w:pPr>
            <w:r>
              <w:rPr>
                <w:sz w:val="14"/>
                <w:szCs w:val="14"/>
              </w:rPr>
              <w:t>Red sea squirt</w:t>
            </w:r>
          </w:p>
        </w:tc>
        <w:tc>
          <w:tcPr>
            <w:tcW w:w="252" w:type="dxa"/>
            <w:tcBorders>
              <w:top w:val="nil"/>
              <w:left w:val="nil"/>
              <w:bottom w:val="nil"/>
              <w:right w:val="nil"/>
            </w:tcBorders>
            <w:tcMar>
              <w:top w:w="0" w:type="dxa"/>
              <w:left w:w="0" w:type="dxa"/>
              <w:bottom w:w="0" w:type="dxa"/>
              <w:right w:w="0" w:type="dxa"/>
            </w:tcMar>
            <w:vAlign w:val="bottom"/>
          </w:tcPr>
          <w:p w14:paraId="03F40386"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337CB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81F55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AAE182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3E121DA"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EDC7CF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BB1EDB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3FA2A61" w14:textId="77777777" w:rsidR="00D721A1" w:rsidRDefault="00D721A1">
            <w:pPr>
              <w:rPr>
                <w:sz w:val="14"/>
                <w:szCs w:val="14"/>
              </w:rPr>
            </w:pPr>
          </w:p>
        </w:tc>
      </w:tr>
      <w:tr w:rsidR="00D721A1" w14:paraId="099B96C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592E1F5"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F32DB4" w14:textId="77777777" w:rsidR="00D721A1" w:rsidRDefault="007B6925">
            <w:pPr>
              <w:rPr>
                <w:sz w:val="14"/>
                <w:szCs w:val="14"/>
              </w:rPr>
            </w:pPr>
            <w:proofErr w:type="spellStart"/>
            <w:r>
              <w:rPr>
                <w:sz w:val="14"/>
                <w:szCs w:val="14"/>
              </w:rPr>
              <w:t>Cardiidae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22D00A0" w14:textId="77777777" w:rsidR="00D721A1" w:rsidRDefault="007B6925">
            <w:pPr>
              <w:rPr>
                <w:sz w:val="14"/>
                <w:szCs w:val="14"/>
              </w:rPr>
            </w:pPr>
            <w:proofErr w:type="spellStart"/>
            <w:r>
              <w:rPr>
                <w:sz w:val="14"/>
                <w:szCs w:val="14"/>
              </w:rPr>
              <w:t>Acanthocardia</w:t>
            </w:r>
            <w:proofErr w:type="spellEnd"/>
            <w:r>
              <w:rPr>
                <w:sz w:val="14"/>
                <w:szCs w:val="14"/>
              </w:rPr>
              <w:t xml:space="preserve"> tuberculata</w:t>
            </w:r>
          </w:p>
        </w:tc>
        <w:tc>
          <w:tcPr>
            <w:tcW w:w="1942" w:type="dxa"/>
            <w:tcBorders>
              <w:top w:val="nil"/>
              <w:left w:val="nil"/>
              <w:bottom w:val="nil"/>
              <w:right w:val="nil"/>
            </w:tcBorders>
            <w:tcMar>
              <w:top w:w="0" w:type="dxa"/>
              <w:left w:w="0" w:type="dxa"/>
              <w:bottom w:w="0" w:type="dxa"/>
              <w:right w:w="0" w:type="dxa"/>
            </w:tcMar>
            <w:vAlign w:val="bottom"/>
          </w:tcPr>
          <w:p w14:paraId="337DB060" w14:textId="77777777" w:rsidR="00D721A1" w:rsidRDefault="007B6925">
            <w:pPr>
              <w:rPr>
                <w:sz w:val="14"/>
                <w:szCs w:val="14"/>
              </w:rPr>
            </w:pPr>
            <w:r>
              <w:rPr>
                <w:sz w:val="14"/>
                <w:szCs w:val="14"/>
              </w:rPr>
              <w:t>Rough cockle</w:t>
            </w:r>
          </w:p>
        </w:tc>
        <w:tc>
          <w:tcPr>
            <w:tcW w:w="252" w:type="dxa"/>
            <w:tcBorders>
              <w:top w:val="nil"/>
              <w:left w:val="nil"/>
              <w:bottom w:val="nil"/>
              <w:right w:val="nil"/>
            </w:tcBorders>
            <w:tcMar>
              <w:top w:w="0" w:type="dxa"/>
              <w:left w:w="0" w:type="dxa"/>
              <w:bottom w:w="0" w:type="dxa"/>
              <w:right w:w="0" w:type="dxa"/>
            </w:tcMar>
            <w:vAlign w:val="bottom"/>
          </w:tcPr>
          <w:p w14:paraId="77E419D4"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4BFDAB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F37874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04CDFD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03343E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9C0826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579DE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1529E9B" w14:textId="77777777" w:rsidR="00D721A1" w:rsidRDefault="00D721A1">
            <w:pPr>
              <w:rPr>
                <w:sz w:val="14"/>
                <w:szCs w:val="14"/>
              </w:rPr>
            </w:pPr>
          </w:p>
        </w:tc>
      </w:tr>
      <w:tr w:rsidR="00D721A1" w14:paraId="392DC01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0F3E426"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78464D1" w14:textId="77777777" w:rsidR="00D721A1" w:rsidRDefault="007B6925">
            <w:pPr>
              <w:rPr>
                <w:sz w:val="14"/>
                <w:szCs w:val="14"/>
              </w:rPr>
            </w:pPr>
            <w:proofErr w:type="spellStart"/>
            <w:r>
              <w:rPr>
                <w:sz w:val="14"/>
                <w:szCs w:val="14"/>
              </w:rPr>
              <w:t>Cardiidae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D1C65B0" w14:textId="77777777" w:rsidR="00D721A1" w:rsidRDefault="007B6925">
            <w:pPr>
              <w:rPr>
                <w:sz w:val="14"/>
                <w:szCs w:val="14"/>
              </w:rPr>
            </w:pPr>
            <w:proofErr w:type="spellStart"/>
            <w:r>
              <w:rPr>
                <w:sz w:val="14"/>
                <w:szCs w:val="14"/>
              </w:rPr>
              <w:t>Cerastoderma</w:t>
            </w:r>
            <w:proofErr w:type="spellEnd"/>
            <w:r>
              <w:rPr>
                <w:sz w:val="14"/>
                <w:szCs w:val="14"/>
              </w:rPr>
              <w:t xml:space="preserve"> </w:t>
            </w:r>
            <w:proofErr w:type="spellStart"/>
            <w:r>
              <w:rPr>
                <w:sz w:val="14"/>
                <w:szCs w:val="14"/>
              </w:rPr>
              <w:t>edule</w:t>
            </w:r>
            <w:proofErr w:type="spellEnd"/>
          </w:p>
        </w:tc>
        <w:tc>
          <w:tcPr>
            <w:tcW w:w="1942" w:type="dxa"/>
            <w:tcBorders>
              <w:top w:val="nil"/>
              <w:left w:val="nil"/>
              <w:bottom w:val="nil"/>
              <w:right w:val="nil"/>
            </w:tcBorders>
            <w:tcMar>
              <w:top w:w="0" w:type="dxa"/>
              <w:left w:w="0" w:type="dxa"/>
              <w:bottom w:w="0" w:type="dxa"/>
              <w:right w:w="0" w:type="dxa"/>
            </w:tcMar>
            <w:vAlign w:val="bottom"/>
          </w:tcPr>
          <w:p w14:paraId="557600E1" w14:textId="77777777" w:rsidR="00D721A1" w:rsidRDefault="007B6925">
            <w:pPr>
              <w:rPr>
                <w:sz w:val="14"/>
                <w:szCs w:val="14"/>
              </w:rPr>
            </w:pPr>
            <w:r>
              <w:rPr>
                <w:sz w:val="14"/>
                <w:szCs w:val="14"/>
              </w:rPr>
              <w:t>Common cockle</w:t>
            </w:r>
          </w:p>
        </w:tc>
        <w:tc>
          <w:tcPr>
            <w:tcW w:w="252" w:type="dxa"/>
            <w:tcBorders>
              <w:top w:val="nil"/>
              <w:left w:val="nil"/>
              <w:bottom w:val="nil"/>
              <w:right w:val="nil"/>
            </w:tcBorders>
            <w:tcMar>
              <w:top w:w="0" w:type="dxa"/>
              <w:left w:w="0" w:type="dxa"/>
              <w:bottom w:w="0" w:type="dxa"/>
              <w:right w:w="0" w:type="dxa"/>
            </w:tcMar>
            <w:vAlign w:val="bottom"/>
          </w:tcPr>
          <w:p w14:paraId="2B0C9FD1"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E5BD3D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3DBB54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EC73A0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C098CA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5651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1A01D0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8721EF" w14:textId="77777777" w:rsidR="00D721A1" w:rsidRDefault="00D721A1">
            <w:pPr>
              <w:rPr>
                <w:sz w:val="14"/>
                <w:szCs w:val="14"/>
              </w:rPr>
            </w:pPr>
          </w:p>
        </w:tc>
      </w:tr>
      <w:tr w:rsidR="00D721A1" w14:paraId="607FD2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2F17E3"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8B417A9" w14:textId="77777777" w:rsidR="00D721A1" w:rsidRDefault="007B6925">
            <w:pPr>
              <w:rPr>
                <w:sz w:val="14"/>
                <w:szCs w:val="14"/>
              </w:rPr>
            </w:pPr>
            <w:proofErr w:type="spellStart"/>
            <w:r>
              <w:rPr>
                <w:sz w:val="14"/>
                <w:szCs w:val="14"/>
              </w:rPr>
              <w:t>Cyrenidae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FFC9113" w14:textId="77777777" w:rsidR="00D721A1" w:rsidRDefault="007B6925">
            <w:pPr>
              <w:rPr>
                <w:sz w:val="14"/>
                <w:szCs w:val="14"/>
              </w:rPr>
            </w:pPr>
            <w:r>
              <w:rPr>
                <w:sz w:val="14"/>
                <w:szCs w:val="14"/>
              </w:rPr>
              <w:t xml:space="preserve">Corbicula </w:t>
            </w:r>
            <w:proofErr w:type="spellStart"/>
            <w:r>
              <w:rPr>
                <w:sz w:val="14"/>
                <w:szCs w:val="14"/>
              </w:rPr>
              <w:t>fluminea</w:t>
            </w:r>
            <w:proofErr w:type="spellEnd"/>
          </w:p>
        </w:tc>
        <w:tc>
          <w:tcPr>
            <w:tcW w:w="1942" w:type="dxa"/>
            <w:tcBorders>
              <w:top w:val="nil"/>
              <w:left w:val="nil"/>
              <w:bottom w:val="nil"/>
              <w:right w:val="nil"/>
            </w:tcBorders>
            <w:tcMar>
              <w:top w:w="0" w:type="dxa"/>
              <w:left w:w="0" w:type="dxa"/>
              <w:bottom w:w="0" w:type="dxa"/>
              <w:right w:w="0" w:type="dxa"/>
            </w:tcMar>
            <w:vAlign w:val="bottom"/>
          </w:tcPr>
          <w:p w14:paraId="57566835" w14:textId="77777777" w:rsidR="00D721A1" w:rsidRDefault="007B6925">
            <w:pPr>
              <w:rPr>
                <w:sz w:val="14"/>
                <w:szCs w:val="14"/>
              </w:rPr>
            </w:pPr>
            <w:r>
              <w:rPr>
                <w:sz w:val="14"/>
                <w:szCs w:val="14"/>
              </w:rPr>
              <w:t>Asian clam</w:t>
            </w:r>
          </w:p>
        </w:tc>
        <w:tc>
          <w:tcPr>
            <w:tcW w:w="252" w:type="dxa"/>
            <w:tcBorders>
              <w:top w:val="nil"/>
              <w:left w:val="nil"/>
              <w:bottom w:val="nil"/>
              <w:right w:val="nil"/>
            </w:tcBorders>
            <w:tcMar>
              <w:top w:w="0" w:type="dxa"/>
              <w:left w:w="0" w:type="dxa"/>
              <w:bottom w:w="0" w:type="dxa"/>
              <w:right w:w="0" w:type="dxa"/>
            </w:tcMar>
            <w:vAlign w:val="bottom"/>
          </w:tcPr>
          <w:p w14:paraId="28E89F1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F2BBCB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BF2F13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21CFB96"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CEC883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931FD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DC94E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D8714F" w14:textId="77777777" w:rsidR="00D721A1" w:rsidRDefault="00D721A1">
            <w:pPr>
              <w:rPr>
                <w:sz w:val="14"/>
                <w:szCs w:val="14"/>
              </w:rPr>
            </w:pPr>
          </w:p>
        </w:tc>
      </w:tr>
      <w:tr w:rsidR="00D721A1" w14:paraId="745E38E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2CD43D2"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7AF8CF5" w14:textId="77777777" w:rsidR="00D721A1" w:rsidRDefault="007B6925">
            <w:pPr>
              <w:rPr>
                <w:sz w:val="14"/>
                <w:szCs w:val="14"/>
              </w:rPr>
            </w:pPr>
            <w:proofErr w:type="spellStart"/>
            <w:r>
              <w:rPr>
                <w:sz w:val="14"/>
                <w:szCs w:val="14"/>
              </w:rPr>
              <w:t>Donacidae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4BF5949" w14:textId="77777777" w:rsidR="00D721A1" w:rsidRDefault="007B6925">
            <w:pPr>
              <w:rPr>
                <w:sz w:val="14"/>
                <w:szCs w:val="14"/>
              </w:rPr>
            </w:pPr>
            <w:r>
              <w:rPr>
                <w:sz w:val="14"/>
                <w:szCs w:val="14"/>
              </w:rPr>
              <w:t xml:space="preserve">Donax </w:t>
            </w:r>
            <w:proofErr w:type="spellStart"/>
            <w:r>
              <w:rPr>
                <w:sz w:val="14"/>
                <w:szCs w:val="14"/>
              </w:rPr>
              <w:t>trunculus</w:t>
            </w:r>
            <w:proofErr w:type="spellEnd"/>
          </w:p>
        </w:tc>
        <w:tc>
          <w:tcPr>
            <w:tcW w:w="1942" w:type="dxa"/>
            <w:tcBorders>
              <w:top w:val="nil"/>
              <w:left w:val="nil"/>
              <w:bottom w:val="nil"/>
              <w:right w:val="nil"/>
            </w:tcBorders>
            <w:tcMar>
              <w:top w:w="0" w:type="dxa"/>
              <w:left w:w="0" w:type="dxa"/>
              <w:bottom w:w="0" w:type="dxa"/>
              <w:right w:w="0" w:type="dxa"/>
            </w:tcMar>
            <w:vAlign w:val="bottom"/>
          </w:tcPr>
          <w:p w14:paraId="1BD12DE6" w14:textId="77777777" w:rsidR="00D721A1" w:rsidRDefault="007B6925">
            <w:pPr>
              <w:rPr>
                <w:sz w:val="14"/>
                <w:szCs w:val="14"/>
              </w:rPr>
            </w:pPr>
            <w:r>
              <w:rPr>
                <w:sz w:val="14"/>
                <w:szCs w:val="14"/>
              </w:rPr>
              <w:t>Abrupt wedge shell</w:t>
            </w:r>
          </w:p>
        </w:tc>
        <w:tc>
          <w:tcPr>
            <w:tcW w:w="252" w:type="dxa"/>
            <w:tcBorders>
              <w:top w:val="nil"/>
              <w:left w:val="nil"/>
              <w:bottom w:val="nil"/>
              <w:right w:val="nil"/>
            </w:tcBorders>
            <w:tcMar>
              <w:top w:w="0" w:type="dxa"/>
              <w:left w:w="0" w:type="dxa"/>
              <w:bottom w:w="0" w:type="dxa"/>
              <w:right w:w="0" w:type="dxa"/>
            </w:tcMar>
            <w:vAlign w:val="bottom"/>
          </w:tcPr>
          <w:p w14:paraId="42DA8501"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42D56E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A6B7FBB"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91022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B04410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D3F763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A62F0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674210" w14:textId="77777777" w:rsidR="00D721A1" w:rsidRDefault="00D721A1">
            <w:pPr>
              <w:rPr>
                <w:sz w:val="14"/>
                <w:szCs w:val="14"/>
              </w:rPr>
            </w:pPr>
          </w:p>
        </w:tc>
      </w:tr>
      <w:tr w:rsidR="00D721A1" w14:paraId="5914949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DB9CEA2"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C38F917" w14:textId="77777777" w:rsidR="00D721A1" w:rsidRDefault="007B6925">
            <w:pPr>
              <w:rPr>
                <w:sz w:val="14"/>
                <w:szCs w:val="14"/>
              </w:rPr>
            </w:pPr>
            <w:proofErr w:type="spellStart"/>
            <w:r>
              <w:rPr>
                <w:sz w:val="14"/>
                <w:szCs w:val="14"/>
              </w:rPr>
              <w:t>Hiatellidae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0B8B1D5" w14:textId="77777777" w:rsidR="00D721A1" w:rsidRDefault="007B6925">
            <w:pPr>
              <w:rPr>
                <w:sz w:val="14"/>
                <w:szCs w:val="14"/>
              </w:rPr>
            </w:pPr>
            <w:proofErr w:type="spellStart"/>
            <w:r>
              <w:rPr>
                <w:sz w:val="14"/>
                <w:szCs w:val="14"/>
              </w:rPr>
              <w:t>Panopea</w:t>
            </w:r>
            <w:proofErr w:type="spellEnd"/>
            <w:r>
              <w:rPr>
                <w:sz w:val="14"/>
                <w:szCs w:val="14"/>
              </w:rPr>
              <w:t xml:space="preserve"> globosa</w:t>
            </w:r>
          </w:p>
        </w:tc>
        <w:tc>
          <w:tcPr>
            <w:tcW w:w="1942" w:type="dxa"/>
            <w:tcBorders>
              <w:top w:val="nil"/>
              <w:left w:val="nil"/>
              <w:bottom w:val="nil"/>
              <w:right w:val="nil"/>
            </w:tcBorders>
            <w:tcMar>
              <w:top w:w="0" w:type="dxa"/>
              <w:left w:w="0" w:type="dxa"/>
              <w:bottom w:w="0" w:type="dxa"/>
              <w:right w:w="0" w:type="dxa"/>
            </w:tcMar>
            <w:vAlign w:val="bottom"/>
          </w:tcPr>
          <w:p w14:paraId="788B2758" w14:textId="77777777" w:rsidR="00D721A1" w:rsidRDefault="007B6925">
            <w:pPr>
              <w:rPr>
                <w:sz w:val="14"/>
                <w:szCs w:val="14"/>
              </w:rPr>
            </w:pPr>
            <w:r>
              <w:rPr>
                <w:sz w:val="14"/>
                <w:szCs w:val="14"/>
              </w:rPr>
              <w:t>Geoduck clam</w:t>
            </w:r>
          </w:p>
        </w:tc>
        <w:tc>
          <w:tcPr>
            <w:tcW w:w="252" w:type="dxa"/>
            <w:tcBorders>
              <w:top w:val="nil"/>
              <w:left w:val="nil"/>
              <w:bottom w:val="nil"/>
              <w:right w:val="nil"/>
            </w:tcBorders>
            <w:tcMar>
              <w:top w:w="0" w:type="dxa"/>
              <w:left w:w="0" w:type="dxa"/>
              <w:bottom w:w="0" w:type="dxa"/>
              <w:right w:w="0" w:type="dxa"/>
            </w:tcMar>
            <w:vAlign w:val="bottom"/>
          </w:tcPr>
          <w:p w14:paraId="0D715BA0"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0D4B7F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A1F9A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FF2AE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1FCE0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B30158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B7737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D4E9A7" w14:textId="77777777" w:rsidR="00D721A1" w:rsidRDefault="00D721A1">
            <w:pPr>
              <w:rPr>
                <w:sz w:val="14"/>
                <w:szCs w:val="14"/>
              </w:rPr>
            </w:pPr>
          </w:p>
        </w:tc>
      </w:tr>
      <w:tr w:rsidR="00D721A1" w14:paraId="7079BB9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59463E8"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8C97DF8" w14:textId="77777777" w:rsidR="00D721A1" w:rsidRDefault="007B6925">
            <w:pPr>
              <w:rPr>
                <w:sz w:val="14"/>
                <w:szCs w:val="14"/>
              </w:rPr>
            </w:pPr>
            <w:proofErr w:type="spellStart"/>
            <w:r>
              <w:rPr>
                <w:sz w:val="14"/>
                <w:szCs w:val="14"/>
              </w:rPr>
              <w:t>Mactridae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54F25FE5" w14:textId="77777777" w:rsidR="00D721A1" w:rsidRDefault="007B6925">
            <w:pPr>
              <w:rPr>
                <w:sz w:val="14"/>
                <w:szCs w:val="14"/>
              </w:rPr>
            </w:pPr>
            <w:proofErr w:type="spellStart"/>
            <w:r>
              <w:rPr>
                <w:sz w:val="14"/>
                <w:szCs w:val="14"/>
              </w:rPr>
              <w:t>Spisula</w:t>
            </w:r>
            <w:proofErr w:type="spellEnd"/>
            <w:r>
              <w:rPr>
                <w:sz w:val="14"/>
                <w:szCs w:val="14"/>
              </w:rPr>
              <w:t xml:space="preserve"> </w:t>
            </w:r>
            <w:proofErr w:type="spellStart"/>
            <w:r>
              <w:rPr>
                <w:sz w:val="14"/>
                <w:szCs w:val="14"/>
              </w:rPr>
              <w:t>solida</w:t>
            </w:r>
            <w:proofErr w:type="spellEnd"/>
          </w:p>
        </w:tc>
        <w:tc>
          <w:tcPr>
            <w:tcW w:w="1942" w:type="dxa"/>
            <w:tcBorders>
              <w:top w:val="nil"/>
              <w:left w:val="nil"/>
              <w:bottom w:val="nil"/>
              <w:right w:val="nil"/>
            </w:tcBorders>
            <w:tcMar>
              <w:top w:w="0" w:type="dxa"/>
              <w:left w:w="0" w:type="dxa"/>
              <w:bottom w:w="0" w:type="dxa"/>
              <w:right w:w="0" w:type="dxa"/>
            </w:tcMar>
            <w:vAlign w:val="bottom"/>
          </w:tcPr>
          <w:p w14:paraId="7155B4FF" w14:textId="77777777" w:rsidR="00D721A1" w:rsidRDefault="007B6925">
            <w:pPr>
              <w:rPr>
                <w:sz w:val="14"/>
                <w:szCs w:val="14"/>
              </w:rPr>
            </w:pPr>
            <w:r>
              <w:rPr>
                <w:sz w:val="14"/>
                <w:szCs w:val="14"/>
              </w:rPr>
              <w:t>Surf clam</w:t>
            </w:r>
          </w:p>
        </w:tc>
        <w:tc>
          <w:tcPr>
            <w:tcW w:w="252" w:type="dxa"/>
            <w:tcBorders>
              <w:top w:val="nil"/>
              <w:left w:val="nil"/>
              <w:bottom w:val="nil"/>
              <w:right w:val="nil"/>
            </w:tcBorders>
            <w:tcMar>
              <w:top w:w="0" w:type="dxa"/>
              <w:left w:w="0" w:type="dxa"/>
              <w:bottom w:w="0" w:type="dxa"/>
              <w:right w:w="0" w:type="dxa"/>
            </w:tcMar>
            <w:vAlign w:val="bottom"/>
          </w:tcPr>
          <w:p w14:paraId="000D8E8E"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322911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23E47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01501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969B9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7F98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A2CECE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88BAF9" w14:textId="77777777" w:rsidR="00D721A1" w:rsidRDefault="00D721A1">
            <w:pPr>
              <w:rPr>
                <w:sz w:val="14"/>
                <w:szCs w:val="14"/>
              </w:rPr>
            </w:pPr>
          </w:p>
        </w:tc>
      </w:tr>
      <w:tr w:rsidR="00D721A1" w14:paraId="3063495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91FA273"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DA7C79B" w14:textId="77777777" w:rsidR="00D721A1" w:rsidRDefault="007B6925">
            <w:pPr>
              <w:rPr>
                <w:sz w:val="14"/>
                <w:szCs w:val="14"/>
              </w:rPr>
            </w:pPr>
            <w:proofErr w:type="spellStart"/>
            <w:r>
              <w:rPr>
                <w:sz w:val="14"/>
                <w:szCs w:val="14"/>
              </w:rPr>
              <w:t>Mactridae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8A15721" w14:textId="77777777" w:rsidR="00D721A1" w:rsidRDefault="007B6925">
            <w:pPr>
              <w:rPr>
                <w:sz w:val="14"/>
                <w:szCs w:val="14"/>
              </w:rPr>
            </w:pPr>
            <w:proofErr w:type="spellStart"/>
            <w:r>
              <w:rPr>
                <w:sz w:val="14"/>
                <w:szCs w:val="14"/>
              </w:rPr>
              <w:t>Spisula</w:t>
            </w:r>
            <w:proofErr w:type="spellEnd"/>
            <w:r>
              <w:rPr>
                <w:sz w:val="14"/>
                <w:szCs w:val="14"/>
              </w:rPr>
              <w:t xml:space="preserve"> </w:t>
            </w:r>
            <w:proofErr w:type="spellStart"/>
            <w:r>
              <w:rPr>
                <w:sz w:val="14"/>
                <w:szCs w:val="14"/>
              </w:rPr>
              <w:t>solidissima</w:t>
            </w:r>
            <w:proofErr w:type="spellEnd"/>
          </w:p>
        </w:tc>
        <w:tc>
          <w:tcPr>
            <w:tcW w:w="1942" w:type="dxa"/>
            <w:tcBorders>
              <w:top w:val="nil"/>
              <w:left w:val="nil"/>
              <w:bottom w:val="nil"/>
              <w:right w:val="nil"/>
            </w:tcBorders>
            <w:tcMar>
              <w:top w:w="0" w:type="dxa"/>
              <w:left w:w="0" w:type="dxa"/>
              <w:bottom w:w="0" w:type="dxa"/>
              <w:right w:w="0" w:type="dxa"/>
            </w:tcMar>
            <w:vAlign w:val="bottom"/>
          </w:tcPr>
          <w:p w14:paraId="70987450" w14:textId="77777777" w:rsidR="00D721A1" w:rsidRDefault="007B6925">
            <w:pPr>
              <w:rPr>
                <w:sz w:val="14"/>
                <w:szCs w:val="14"/>
              </w:rPr>
            </w:pPr>
            <w:r>
              <w:rPr>
                <w:sz w:val="14"/>
                <w:szCs w:val="14"/>
              </w:rPr>
              <w:t xml:space="preserve">Atlantic </w:t>
            </w:r>
            <w:proofErr w:type="spellStart"/>
            <w:r>
              <w:rPr>
                <w:sz w:val="14"/>
                <w:szCs w:val="14"/>
              </w:rPr>
              <w:t>surfclam</w:t>
            </w:r>
            <w:proofErr w:type="spellEnd"/>
          </w:p>
        </w:tc>
        <w:tc>
          <w:tcPr>
            <w:tcW w:w="252" w:type="dxa"/>
            <w:tcBorders>
              <w:top w:val="nil"/>
              <w:left w:val="nil"/>
              <w:bottom w:val="nil"/>
              <w:right w:val="nil"/>
            </w:tcBorders>
            <w:tcMar>
              <w:top w:w="0" w:type="dxa"/>
              <w:left w:w="0" w:type="dxa"/>
              <w:bottom w:w="0" w:type="dxa"/>
              <w:right w:w="0" w:type="dxa"/>
            </w:tcMar>
            <w:vAlign w:val="bottom"/>
          </w:tcPr>
          <w:p w14:paraId="23B30D69"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71641C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BE701F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43CFF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8E82D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23E1D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3FE24C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D563D2" w14:textId="77777777" w:rsidR="00D721A1" w:rsidRDefault="00D721A1">
            <w:pPr>
              <w:rPr>
                <w:sz w:val="14"/>
                <w:szCs w:val="14"/>
              </w:rPr>
            </w:pPr>
          </w:p>
        </w:tc>
      </w:tr>
      <w:tr w:rsidR="00D721A1" w14:paraId="15AF3FA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C01E845"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0389275" w14:textId="77777777" w:rsidR="00D721A1" w:rsidRDefault="007B6925">
            <w:pPr>
              <w:rPr>
                <w:sz w:val="14"/>
                <w:szCs w:val="14"/>
              </w:rPr>
            </w:pPr>
            <w:proofErr w:type="spellStart"/>
            <w:r>
              <w:rPr>
                <w:sz w:val="14"/>
                <w:szCs w:val="14"/>
              </w:rPr>
              <w:t>Mesodesmatidae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55761DB" w14:textId="77777777" w:rsidR="00D721A1" w:rsidRDefault="007B6925">
            <w:pPr>
              <w:rPr>
                <w:sz w:val="14"/>
                <w:szCs w:val="14"/>
              </w:rPr>
            </w:pPr>
            <w:proofErr w:type="spellStart"/>
            <w:r>
              <w:rPr>
                <w:sz w:val="14"/>
                <w:szCs w:val="14"/>
              </w:rPr>
              <w:t>Paphies</w:t>
            </w:r>
            <w:proofErr w:type="spellEnd"/>
            <w:r>
              <w:rPr>
                <w:sz w:val="14"/>
                <w:szCs w:val="14"/>
              </w:rPr>
              <w:t xml:space="preserve"> australis</w:t>
            </w:r>
          </w:p>
        </w:tc>
        <w:tc>
          <w:tcPr>
            <w:tcW w:w="1942" w:type="dxa"/>
            <w:tcBorders>
              <w:top w:val="nil"/>
              <w:left w:val="nil"/>
              <w:bottom w:val="nil"/>
              <w:right w:val="nil"/>
            </w:tcBorders>
            <w:tcMar>
              <w:top w:w="0" w:type="dxa"/>
              <w:left w:w="0" w:type="dxa"/>
              <w:bottom w:w="0" w:type="dxa"/>
              <w:right w:w="0" w:type="dxa"/>
            </w:tcMar>
            <w:vAlign w:val="bottom"/>
          </w:tcPr>
          <w:p w14:paraId="7451CFBE" w14:textId="77777777" w:rsidR="00D721A1" w:rsidRDefault="007B6925">
            <w:pPr>
              <w:rPr>
                <w:sz w:val="14"/>
                <w:szCs w:val="14"/>
              </w:rPr>
            </w:pPr>
            <w:r>
              <w:rPr>
                <w:sz w:val="14"/>
                <w:szCs w:val="14"/>
              </w:rPr>
              <w:t>Pipi clam</w:t>
            </w:r>
          </w:p>
        </w:tc>
        <w:tc>
          <w:tcPr>
            <w:tcW w:w="252" w:type="dxa"/>
            <w:tcBorders>
              <w:top w:val="nil"/>
              <w:left w:val="nil"/>
              <w:bottom w:val="nil"/>
              <w:right w:val="nil"/>
            </w:tcBorders>
            <w:tcMar>
              <w:top w:w="0" w:type="dxa"/>
              <w:left w:w="0" w:type="dxa"/>
              <w:bottom w:w="0" w:type="dxa"/>
              <w:right w:w="0" w:type="dxa"/>
            </w:tcMar>
            <w:vAlign w:val="bottom"/>
          </w:tcPr>
          <w:p w14:paraId="019BAD47"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C533D0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05842C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505C0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C723A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AAEC80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E3CAE0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EC20B2" w14:textId="77777777" w:rsidR="00D721A1" w:rsidRDefault="007B6925">
            <w:pPr>
              <w:rPr>
                <w:sz w:val="14"/>
                <w:szCs w:val="14"/>
              </w:rPr>
            </w:pPr>
            <w:r>
              <w:rPr>
                <w:sz w:val="14"/>
                <w:szCs w:val="14"/>
              </w:rPr>
              <w:t>1</w:t>
            </w:r>
          </w:p>
        </w:tc>
      </w:tr>
      <w:tr w:rsidR="00D721A1" w14:paraId="4907C47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2AC927"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773E04B" w14:textId="77777777" w:rsidR="00D721A1" w:rsidRDefault="007B6925">
            <w:pPr>
              <w:rPr>
                <w:sz w:val="14"/>
                <w:szCs w:val="14"/>
              </w:rPr>
            </w:pPr>
            <w:proofErr w:type="spellStart"/>
            <w:r>
              <w:rPr>
                <w:sz w:val="14"/>
                <w:szCs w:val="14"/>
              </w:rPr>
              <w:t>Myidae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370724B" w14:textId="77777777" w:rsidR="00D721A1" w:rsidRDefault="007B6925">
            <w:pPr>
              <w:rPr>
                <w:sz w:val="14"/>
                <w:szCs w:val="14"/>
              </w:rPr>
            </w:pPr>
            <w:r>
              <w:rPr>
                <w:sz w:val="14"/>
                <w:szCs w:val="14"/>
              </w:rPr>
              <w:t>Mya arenaria</w:t>
            </w:r>
          </w:p>
        </w:tc>
        <w:tc>
          <w:tcPr>
            <w:tcW w:w="1942" w:type="dxa"/>
            <w:tcBorders>
              <w:top w:val="nil"/>
              <w:left w:val="nil"/>
              <w:bottom w:val="nil"/>
              <w:right w:val="nil"/>
            </w:tcBorders>
            <w:tcMar>
              <w:top w:w="0" w:type="dxa"/>
              <w:left w:w="0" w:type="dxa"/>
              <w:bottom w:w="0" w:type="dxa"/>
              <w:right w:w="0" w:type="dxa"/>
            </w:tcMar>
            <w:vAlign w:val="bottom"/>
          </w:tcPr>
          <w:p w14:paraId="2BDD60F1" w14:textId="77777777" w:rsidR="00D721A1" w:rsidRDefault="007B6925">
            <w:pPr>
              <w:rPr>
                <w:sz w:val="14"/>
                <w:szCs w:val="14"/>
              </w:rPr>
            </w:pPr>
            <w:r>
              <w:rPr>
                <w:sz w:val="14"/>
                <w:szCs w:val="14"/>
              </w:rPr>
              <w:t>Soft-shell clam</w:t>
            </w:r>
          </w:p>
        </w:tc>
        <w:tc>
          <w:tcPr>
            <w:tcW w:w="252" w:type="dxa"/>
            <w:tcBorders>
              <w:top w:val="nil"/>
              <w:left w:val="nil"/>
              <w:bottom w:val="nil"/>
              <w:right w:val="nil"/>
            </w:tcBorders>
            <w:tcMar>
              <w:top w:w="0" w:type="dxa"/>
              <w:left w:w="0" w:type="dxa"/>
              <w:bottom w:w="0" w:type="dxa"/>
              <w:right w:w="0" w:type="dxa"/>
            </w:tcMar>
            <w:vAlign w:val="bottom"/>
          </w:tcPr>
          <w:p w14:paraId="66DCD22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076B20E"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24998A0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151A25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3CE7F8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3FE812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5ACC63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3C6BFE" w14:textId="77777777" w:rsidR="00D721A1" w:rsidRDefault="00D721A1">
            <w:pPr>
              <w:rPr>
                <w:sz w:val="14"/>
                <w:szCs w:val="14"/>
              </w:rPr>
            </w:pPr>
          </w:p>
        </w:tc>
      </w:tr>
      <w:tr w:rsidR="00D721A1" w14:paraId="72B37BE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08F73A"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5501386C"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2ADE6499" w14:textId="77777777" w:rsidR="00D721A1" w:rsidRDefault="007B6925">
            <w:pPr>
              <w:rPr>
                <w:sz w:val="14"/>
                <w:szCs w:val="14"/>
              </w:rPr>
            </w:pPr>
            <w:proofErr w:type="spellStart"/>
            <w:r>
              <w:rPr>
                <w:sz w:val="14"/>
                <w:szCs w:val="14"/>
              </w:rPr>
              <w:t>Aulacomya</w:t>
            </w:r>
            <w:proofErr w:type="spellEnd"/>
            <w:r>
              <w:rPr>
                <w:sz w:val="14"/>
                <w:szCs w:val="14"/>
              </w:rPr>
              <w:t xml:space="preserve"> </w:t>
            </w:r>
            <w:proofErr w:type="spellStart"/>
            <w:r>
              <w:rPr>
                <w:sz w:val="14"/>
                <w:szCs w:val="14"/>
              </w:rPr>
              <w:t>atra</w:t>
            </w:r>
            <w:proofErr w:type="spellEnd"/>
          </w:p>
        </w:tc>
        <w:tc>
          <w:tcPr>
            <w:tcW w:w="1942" w:type="dxa"/>
            <w:tcBorders>
              <w:top w:val="nil"/>
              <w:left w:val="nil"/>
              <w:bottom w:val="nil"/>
              <w:right w:val="nil"/>
            </w:tcBorders>
            <w:tcMar>
              <w:top w:w="0" w:type="dxa"/>
              <w:left w:w="0" w:type="dxa"/>
              <w:bottom w:w="0" w:type="dxa"/>
              <w:right w:w="0" w:type="dxa"/>
            </w:tcMar>
            <w:vAlign w:val="bottom"/>
          </w:tcPr>
          <w:p w14:paraId="30C6017F" w14:textId="77777777" w:rsidR="00D721A1" w:rsidRDefault="007B6925">
            <w:pPr>
              <w:rPr>
                <w:sz w:val="14"/>
                <w:szCs w:val="14"/>
              </w:rPr>
            </w:pPr>
            <w:r>
              <w:rPr>
                <w:sz w:val="14"/>
                <w:szCs w:val="14"/>
              </w:rPr>
              <w:t>Chilean ribbed mussel</w:t>
            </w:r>
          </w:p>
        </w:tc>
        <w:tc>
          <w:tcPr>
            <w:tcW w:w="252" w:type="dxa"/>
            <w:tcBorders>
              <w:top w:val="nil"/>
              <w:left w:val="nil"/>
              <w:bottom w:val="nil"/>
              <w:right w:val="nil"/>
            </w:tcBorders>
            <w:tcMar>
              <w:top w:w="0" w:type="dxa"/>
              <w:left w:w="0" w:type="dxa"/>
              <w:bottom w:w="0" w:type="dxa"/>
              <w:right w:w="0" w:type="dxa"/>
            </w:tcMar>
            <w:vAlign w:val="bottom"/>
          </w:tcPr>
          <w:p w14:paraId="37343CA7"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A07B28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457BE8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536103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6183A5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A83C05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B7709E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0C28D4B" w14:textId="77777777" w:rsidR="00D721A1" w:rsidRDefault="00D721A1">
            <w:pPr>
              <w:rPr>
                <w:sz w:val="14"/>
                <w:szCs w:val="14"/>
              </w:rPr>
            </w:pPr>
          </w:p>
        </w:tc>
      </w:tr>
      <w:tr w:rsidR="00D721A1" w14:paraId="42B54FB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A5C202"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410A642"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3DC72285" w14:textId="77777777" w:rsidR="00D721A1" w:rsidRDefault="007B6925">
            <w:pPr>
              <w:rPr>
                <w:sz w:val="14"/>
                <w:szCs w:val="14"/>
              </w:rPr>
            </w:pPr>
            <w:proofErr w:type="spellStart"/>
            <w:r>
              <w:rPr>
                <w:sz w:val="14"/>
                <w:szCs w:val="14"/>
              </w:rPr>
              <w:t>Geukensia</w:t>
            </w:r>
            <w:proofErr w:type="spellEnd"/>
            <w:r>
              <w:rPr>
                <w:sz w:val="14"/>
                <w:szCs w:val="14"/>
              </w:rPr>
              <w:t xml:space="preserve"> </w:t>
            </w:r>
            <w:proofErr w:type="spellStart"/>
            <w:r>
              <w:rPr>
                <w:sz w:val="14"/>
                <w:szCs w:val="14"/>
              </w:rPr>
              <w:t>demissa</w:t>
            </w:r>
            <w:proofErr w:type="spellEnd"/>
          </w:p>
        </w:tc>
        <w:tc>
          <w:tcPr>
            <w:tcW w:w="1942" w:type="dxa"/>
            <w:tcBorders>
              <w:top w:val="nil"/>
              <w:left w:val="nil"/>
              <w:bottom w:val="nil"/>
              <w:right w:val="nil"/>
            </w:tcBorders>
            <w:tcMar>
              <w:top w:w="0" w:type="dxa"/>
              <w:left w:w="0" w:type="dxa"/>
              <w:bottom w:w="0" w:type="dxa"/>
              <w:right w:w="0" w:type="dxa"/>
            </w:tcMar>
            <w:vAlign w:val="bottom"/>
          </w:tcPr>
          <w:p w14:paraId="1B841B90" w14:textId="77777777" w:rsidR="00D721A1" w:rsidRDefault="007B6925">
            <w:pPr>
              <w:rPr>
                <w:sz w:val="14"/>
                <w:szCs w:val="14"/>
              </w:rPr>
            </w:pPr>
            <w:r>
              <w:rPr>
                <w:sz w:val="14"/>
                <w:szCs w:val="14"/>
              </w:rPr>
              <w:t>Atlantic ribbed mussel</w:t>
            </w:r>
          </w:p>
        </w:tc>
        <w:tc>
          <w:tcPr>
            <w:tcW w:w="252" w:type="dxa"/>
            <w:tcBorders>
              <w:top w:val="nil"/>
              <w:left w:val="nil"/>
              <w:bottom w:val="nil"/>
              <w:right w:val="nil"/>
            </w:tcBorders>
            <w:tcMar>
              <w:top w:w="0" w:type="dxa"/>
              <w:left w:w="0" w:type="dxa"/>
              <w:bottom w:w="0" w:type="dxa"/>
              <w:right w:w="0" w:type="dxa"/>
            </w:tcMar>
            <w:vAlign w:val="bottom"/>
          </w:tcPr>
          <w:p w14:paraId="3622359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96E7FE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F2D9489"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2A840E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BCDF45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723B06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F344B5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3B5194" w14:textId="77777777" w:rsidR="00D721A1" w:rsidRDefault="007B6925">
            <w:pPr>
              <w:rPr>
                <w:sz w:val="14"/>
                <w:szCs w:val="14"/>
              </w:rPr>
            </w:pPr>
            <w:r>
              <w:rPr>
                <w:sz w:val="14"/>
                <w:szCs w:val="14"/>
              </w:rPr>
              <w:t>1</w:t>
            </w:r>
          </w:p>
        </w:tc>
      </w:tr>
      <w:tr w:rsidR="00D721A1" w14:paraId="009ABA0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0C0EF9C"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4B5075E"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FE876DD" w14:textId="77777777" w:rsidR="00D721A1" w:rsidRDefault="007B6925">
            <w:pPr>
              <w:rPr>
                <w:sz w:val="14"/>
                <w:szCs w:val="14"/>
              </w:rPr>
            </w:pPr>
            <w:proofErr w:type="spellStart"/>
            <w:r>
              <w:rPr>
                <w:sz w:val="14"/>
                <w:szCs w:val="14"/>
              </w:rPr>
              <w:t>Mytella</w:t>
            </w:r>
            <w:proofErr w:type="spellEnd"/>
            <w:r>
              <w:rPr>
                <w:sz w:val="14"/>
                <w:szCs w:val="14"/>
              </w:rPr>
              <w:t xml:space="preserve"> </w:t>
            </w:r>
            <w:proofErr w:type="spellStart"/>
            <w:r>
              <w:rPr>
                <w:sz w:val="14"/>
                <w:szCs w:val="14"/>
              </w:rPr>
              <w:t>guyanensis</w:t>
            </w:r>
            <w:proofErr w:type="spellEnd"/>
          </w:p>
        </w:tc>
        <w:tc>
          <w:tcPr>
            <w:tcW w:w="1942" w:type="dxa"/>
            <w:tcBorders>
              <w:top w:val="nil"/>
              <w:left w:val="nil"/>
              <w:bottom w:val="nil"/>
              <w:right w:val="nil"/>
            </w:tcBorders>
            <w:tcMar>
              <w:top w:w="0" w:type="dxa"/>
              <w:left w:w="0" w:type="dxa"/>
              <w:bottom w:w="0" w:type="dxa"/>
              <w:right w:w="0" w:type="dxa"/>
            </w:tcMar>
            <w:vAlign w:val="bottom"/>
          </w:tcPr>
          <w:p w14:paraId="4424F4B2" w14:textId="77777777" w:rsidR="00D721A1" w:rsidRDefault="007B6925">
            <w:pPr>
              <w:rPr>
                <w:sz w:val="14"/>
                <w:szCs w:val="14"/>
              </w:rPr>
            </w:pPr>
            <w:r>
              <w:rPr>
                <w:sz w:val="14"/>
                <w:szCs w:val="14"/>
              </w:rPr>
              <w:t>Trinidad swamp mussel</w:t>
            </w:r>
          </w:p>
        </w:tc>
        <w:tc>
          <w:tcPr>
            <w:tcW w:w="252" w:type="dxa"/>
            <w:tcBorders>
              <w:top w:val="nil"/>
              <w:left w:val="nil"/>
              <w:bottom w:val="nil"/>
              <w:right w:val="nil"/>
            </w:tcBorders>
            <w:tcMar>
              <w:top w:w="0" w:type="dxa"/>
              <w:left w:w="0" w:type="dxa"/>
              <w:bottom w:w="0" w:type="dxa"/>
              <w:right w:w="0" w:type="dxa"/>
            </w:tcMar>
            <w:vAlign w:val="bottom"/>
          </w:tcPr>
          <w:p w14:paraId="58CC269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AF1EF4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E74A6D9"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C318D9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41129D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17E735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1CD6A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C64C307" w14:textId="77777777" w:rsidR="00D721A1" w:rsidRDefault="00D721A1">
            <w:pPr>
              <w:rPr>
                <w:sz w:val="14"/>
                <w:szCs w:val="14"/>
              </w:rPr>
            </w:pPr>
          </w:p>
        </w:tc>
      </w:tr>
      <w:tr w:rsidR="00D721A1" w14:paraId="5288691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DED018"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0E1FBBD"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588370DA" w14:textId="77777777" w:rsidR="00D721A1" w:rsidRDefault="007B6925">
            <w:pPr>
              <w:rPr>
                <w:sz w:val="14"/>
                <w:szCs w:val="14"/>
              </w:rPr>
            </w:pPr>
            <w:r>
              <w:rPr>
                <w:sz w:val="14"/>
                <w:szCs w:val="14"/>
              </w:rPr>
              <w:t>Mytilus californianus</w:t>
            </w:r>
          </w:p>
        </w:tc>
        <w:tc>
          <w:tcPr>
            <w:tcW w:w="1942" w:type="dxa"/>
            <w:tcBorders>
              <w:top w:val="nil"/>
              <w:left w:val="nil"/>
              <w:bottom w:val="nil"/>
              <w:right w:val="nil"/>
            </w:tcBorders>
            <w:tcMar>
              <w:top w:w="0" w:type="dxa"/>
              <w:left w:w="0" w:type="dxa"/>
              <w:bottom w:w="0" w:type="dxa"/>
              <w:right w:w="0" w:type="dxa"/>
            </w:tcMar>
            <w:vAlign w:val="bottom"/>
          </w:tcPr>
          <w:p w14:paraId="458D4A50" w14:textId="77777777" w:rsidR="00D721A1" w:rsidRDefault="007B6925">
            <w:pPr>
              <w:rPr>
                <w:sz w:val="14"/>
                <w:szCs w:val="14"/>
              </w:rPr>
            </w:pPr>
            <w:r>
              <w:rPr>
                <w:sz w:val="14"/>
                <w:szCs w:val="14"/>
              </w:rPr>
              <w:t>California mussel</w:t>
            </w:r>
          </w:p>
        </w:tc>
        <w:tc>
          <w:tcPr>
            <w:tcW w:w="252" w:type="dxa"/>
            <w:tcBorders>
              <w:top w:val="nil"/>
              <w:left w:val="nil"/>
              <w:bottom w:val="nil"/>
              <w:right w:val="nil"/>
            </w:tcBorders>
            <w:tcMar>
              <w:top w:w="0" w:type="dxa"/>
              <w:left w:w="0" w:type="dxa"/>
              <w:bottom w:w="0" w:type="dxa"/>
              <w:right w:w="0" w:type="dxa"/>
            </w:tcMar>
            <w:vAlign w:val="bottom"/>
          </w:tcPr>
          <w:p w14:paraId="5868C736"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6AF4EE3"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4E72465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10226D8"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A98E3C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666B1F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CC7244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C8A5AB" w14:textId="77777777" w:rsidR="00D721A1" w:rsidRDefault="00D721A1">
            <w:pPr>
              <w:rPr>
                <w:sz w:val="14"/>
                <w:szCs w:val="14"/>
              </w:rPr>
            </w:pPr>
          </w:p>
        </w:tc>
      </w:tr>
      <w:tr w:rsidR="00D721A1" w14:paraId="1991875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6345445"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091CEC2"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4B5AD55" w14:textId="77777777" w:rsidR="00D721A1" w:rsidRDefault="007B6925">
            <w:pPr>
              <w:rPr>
                <w:sz w:val="14"/>
                <w:szCs w:val="14"/>
              </w:rPr>
            </w:pPr>
            <w:r>
              <w:rPr>
                <w:sz w:val="14"/>
                <w:szCs w:val="14"/>
              </w:rPr>
              <w:t>Mytilus chilensis</w:t>
            </w:r>
          </w:p>
        </w:tc>
        <w:tc>
          <w:tcPr>
            <w:tcW w:w="1942" w:type="dxa"/>
            <w:tcBorders>
              <w:top w:val="nil"/>
              <w:left w:val="nil"/>
              <w:bottom w:val="nil"/>
              <w:right w:val="nil"/>
            </w:tcBorders>
            <w:tcMar>
              <w:top w:w="0" w:type="dxa"/>
              <w:left w:w="0" w:type="dxa"/>
              <w:bottom w:w="0" w:type="dxa"/>
              <w:right w:w="0" w:type="dxa"/>
            </w:tcMar>
            <w:vAlign w:val="bottom"/>
          </w:tcPr>
          <w:p w14:paraId="28C79350" w14:textId="77777777" w:rsidR="00D721A1" w:rsidRDefault="007B6925">
            <w:pPr>
              <w:rPr>
                <w:sz w:val="14"/>
                <w:szCs w:val="14"/>
              </w:rPr>
            </w:pPr>
            <w:r>
              <w:rPr>
                <w:sz w:val="14"/>
                <w:szCs w:val="14"/>
              </w:rPr>
              <w:t>Chilean mussel</w:t>
            </w:r>
          </w:p>
        </w:tc>
        <w:tc>
          <w:tcPr>
            <w:tcW w:w="252" w:type="dxa"/>
            <w:tcBorders>
              <w:top w:val="nil"/>
              <w:left w:val="nil"/>
              <w:bottom w:val="nil"/>
              <w:right w:val="nil"/>
            </w:tcBorders>
            <w:tcMar>
              <w:top w:w="0" w:type="dxa"/>
              <w:left w:w="0" w:type="dxa"/>
              <w:bottom w:w="0" w:type="dxa"/>
              <w:right w:w="0" w:type="dxa"/>
            </w:tcMar>
            <w:vAlign w:val="bottom"/>
          </w:tcPr>
          <w:p w14:paraId="0B6B1A17" w14:textId="77777777" w:rsidR="00D721A1" w:rsidRDefault="007B6925">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26D4966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49AFA8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89283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0D7A6E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C2AFA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DBF9F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D11A91D" w14:textId="77777777" w:rsidR="00D721A1" w:rsidRDefault="007B6925">
            <w:pPr>
              <w:rPr>
                <w:sz w:val="14"/>
                <w:szCs w:val="14"/>
              </w:rPr>
            </w:pPr>
            <w:r>
              <w:rPr>
                <w:sz w:val="14"/>
                <w:szCs w:val="14"/>
              </w:rPr>
              <w:t>1</w:t>
            </w:r>
          </w:p>
        </w:tc>
      </w:tr>
      <w:tr w:rsidR="00D721A1" w14:paraId="247743C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01EB38"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7A9C2A7"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69D2529" w14:textId="77777777" w:rsidR="00D721A1" w:rsidRDefault="007B6925">
            <w:pPr>
              <w:rPr>
                <w:sz w:val="14"/>
                <w:szCs w:val="14"/>
              </w:rPr>
            </w:pPr>
            <w:r>
              <w:rPr>
                <w:sz w:val="14"/>
                <w:szCs w:val="14"/>
              </w:rPr>
              <w:t xml:space="preserve">Mytilus </w:t>
            </w:r>
            <w:proofErr w:type="spellStart"/>
            <w:r>
              <w:rPr>
                <w:sz w:val="14"/>
                <w:szCs w:val="14"/>
              </w:rPr>
              <w:t>coruscus</w:t>
            </w:r>
            <w:proofErr w:type="spellEnd"/>
          </w:p>
        </w:tc>
        <w:tc>
          <w:tcPr>
            <w:tcW w:w="1942" w:type="dxa"/>
            <w:tcBorders>
              <w:top w:val="nil"/>
              <w:left w:val="nil"/>
              <w:bottom w:val="nil"/>
              <w:right w:val="nil"/>
            </w:tcBorders>
            <w:tcMar>
              <w:top w:w="0" w:type="dxa"/>
              <w:left w:w="0" w:type="dxa"/>
              <w:bottom w:w="0" w:type="dxa"/>
              <w:right w:w="0" w:type="dxa"/>
            </w:tcMar>
            <w:vAlign w:val="bottom"/>
          </w:tcPr>
          <w:p w14:paraId="25A75AFB" w14:textId="77777777" w:rsidR="00D721A1" w:rsidRDefault="007B6925">
            <w:pPr>
              <w:rPr>
                <w:sz w:val="14"/>
                <w:szCs w:val="14"/>
              </w:rPr>
            </w:pPr>
            <w:r>
              <w:rPr>
                <w:sz w:val="14"/>
                <w:szCs w:val="14"/>
              </w:rPr>
              <w:t>Korean hard-shelled mussel</w:t>
            </w:r>
          </w:p>
        </w:tc>
        <w:tc>
          <w:tcPr>
            <w:tcW w:w="252" w:type="dxa"/>
            <w:tcBorders>
              <w:top w:val="nil"/>
              <w:left w:val="nil"/>
              <w:bottom w:val="nil"/>
              <w:right w:val="nil"/>
            </w:tcBorders>
            <w:tcMar>
              <w:top w:w="0" w:type="dxa"/>
              <w:left w:w="0" w:type="dxa"/>
              <w:bottom w:w="0" w:type="dxa"/>
              <w:right w:w="0" w:type="dxa"/>
            </w:tcMar>
            <w:vAlign w:val="bottom"/>
          </w:tcPr>
          <w:p w14:paraId="205A14CB"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ADC7FC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81E821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57221F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68E10F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2DC6D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3140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27603AA" w14:textId="77777777" w:rsidR="00D721A1" w:rsidRDefault="00D721A1">
            <w:pPr>
              <w:rPr>
                <w:sz w:val="14"/>
                <w:szCs w:val="14"/>
              </w:rPr>
            </w:pPr>
          </w:p>
        </w:tc>
      </w:tr>
      <w:tr w:rsidR="00D721A1" w14:paraId="6C0D847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70443F"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3F6F0A5"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337A8F8E" w14:textId="77777777" w:rsidR="00D721A1" w:rsidRDefault="007B6925">
            <w:pPr>
              <w:rPr>
                <w:sz w:val="14"/>
                <w:szCs w:val="14"/>
              </w:rPr>
            </w:pPr>
            <w:r>
              <w:rPr>
                <w:sz w:val="14"/>
                <w:szCs w:val="14"/>
              </w:rPr>
              <w:t>Mytilus edulis</w:t>
            </w:r>
          </w:p>
        </w:tc>
        <w:tc>
          <w:tcPr>
            <w:tcW w:w="1942" w:type="dxa"/>
            <w:tcBorders>
              <w:top w:val="nil"/>
              <w:left w:val="nil"/>
              <w:bottom w:val="nil"/>
              <w:right w:val="nil"/>
            </w:tcBorders>
            <w:tcMar>
              <w:top w:w="0" w:type="dxa"/>
              <w:left w:w="0" w:type="dxa"/>
              <w:bottom w:w="0" w:type="dxa"/>
              <w:right w:w="0" w:type="dxa"/>
            </w:tcMar>
            <w:vAlign w:val="bottom"/>
          </w:tcPr>
          <w:p w14:paraId="7FE21B77" w14:textId="77777777" w:rsidR="00D721A1" w:rsidRDefault="007B6925">
            <w:pPr>
              <w:rPr>
                <w:sz w:val="14"/>
                <w:szCs w:val="14"/>
              </w:rPr>
            </w:pPr>
            <w:r>
              <w:rPr>
                <w:sz w:val="14"/>
                <w:szCs w:val="14"/>
              </w:rPr>
              <w:t>Blue mussel</w:t>
            </w:r>
          </w:p>
        </w:tc>
        <w:tc>
          <w:tcPr>
            <w:tcW w:w="252" w:type="dxa"/>
            <w:tcBorders>
              <w:top w:val="nil"/>
              <w:left w:val="nil"/>
              <w:bottom w:val="nil"/>
              <w:right w:val="nil"/>
            </w:tcBorders>
            <w:tcMar>
              <w:top w:w="0" w:type="dxa"/>
              <w:left w:w="0" w:type="dxa"/>
              <w:bottom w:w="0" w:type="dxa"/>
              <w:right w:w="0" w:type="dxa"/>
            </w:tcMar>
            <w:vAlign w:val="bottom"/>
          </w:tcPr>
          <w:p w14:paraId="20449F1D" w14:textId="77777777" w:rsidR="00D721A1" w:rsidRDefault="007B6925">
            <w:pPr>
              <w:rPr>
                <w:sz w:val="14"/>
                <w:szCs w:val="14"/>
              </w:rPr>
            </w:pPr>
            <w:r>
              <w:rPr>
                <w:sz w:val="14"/>
                <w:szCs w:val="14"/>
              </w:rPr>
              <w:t>7</w:t>
            </w:r>
          </w:p>
        </w:tc>
        <w:tc>
          <w:tcPr>
            <w:tcW w:w="334" w:type="dxa"/>
            <w:tcBorders>
              <w:top w:val="nil"/>
              <w:left w:val="nil"/>
              <w:bottom w:val="nil"/>
              <w:right w:val="nil"/>
            </w:tcBorders>
            <w:tcMar>
              <w:top w:w="0" w:type="dxa"/>
              <w:left w:w="0" w:type="dxa"/>
              <w:bottom w:w="0" w:type="dxa"/>
              <w:right w:w="0" w:type="dxa"/>
            </w:tcMar>
            <w:vAlign w:val="bottom"/>
          </w:tcPr>
          <w:p w14:paraId="0398F12F" w14:textId="77777777" w:rsidR="00D721A1" w:rsidRDefault="007B6925">
            <w:pPr>
              <w:rPr>
                <w:sz w:val="14"/>
                <w:szCs w:val="14"/>
              </w:rPr>
            </w:pPr>
            <w:r>
              <w:rPr>
                <w:sz w:val="14"/>
                <w:szCs w:val="14"/>
              </w:rPr>
              <w:t>5</w:t>
            </w:r>
          </w:p>
        </w:tc>
        <w:tc>
          <w:tcPr>
            <w:tcW w:w="252" w:type="dxa"/>
            <w:tcBorders>
              <w:top w:val="nil"/>
              <w:left w:val="nil"/>
              <w:bottom w:val="nil"/>
              <w:right w:val="nil"/>
            </w:tcBorders>
            <w:tcMar>
              <w:top w:w="0" w:type="dxa"/>
              <w:left w:w="0" w:type="dxa"/>
              <w:bottom w:w="0" w:type="dxa"/>
              <w:right w:w="0" w:type="dxa"/>
            </w:tcMar>
            <w:vAlign w:val="bottom"/>
          </w:tcPr>
          <w:p w14:paraId="1D693CCB" w14:textId="77777777" w:rsidR="00D721A1" w:rsidRDefault="007B6925">
            <w:pPr>
              <w:rPr>
                <w:sz w:val="14"/>
                <w:szCs w:val="14"/>
              </w:rPr>
            </w:pPr>
            <w:r>
              <w:rPr>
                <w:sz w:val="14"/>
                <w:szCs w:val="14"/>
              </w:rPr>
              <w:t>10</w:t>
            </w:r>
          </w:p>
        </w:tc>
        <w:tc>
          <w:tcPr>
            <w:tcW w:w="280" w:type="dxa"/>
            <w:tcBorders>
              <w:top w:val="nil"/>
              <w:left w:val="nil"/>
              <w:bottom w:val="nil"/>
              <w:right w:val="nil"/>
            </w:tcBorders>
            <w:tcMar>
              <w:top w:w="0" w:type="dxa"/>
              <w:left w:w="0" w:type="dxa"/>
              <w:bottom w:w="0" w:type="dxa"/>
              <w:right w:w="0" w:type="dxa"/>
            </w:tcMar>
            <w:vAlign w:val="bottom"/>
          </w:tcPr>
          <w:p w14:paraId="694DEB5F" w14:textId="77777777" w:rsidR="00D721A1" w:rsidRDefault="007B6925">
            <w:pPr>
              <w:rPr>
                <w:sz w:val="14"/>
                <w:szCs w:val="14"/>
              </w:rPr>
            </w:pPr>
            <w:r>
              <w:rPr>
                <w:sz w:val="14"/>
                <w:szCs w:val="14"/>
              </w:rPr>
              <w:t>6</w:t>
            </w:r>
          </w:p>
        </w:tc>
        <w:tc>
          <w:tcPr>
            <w:tcW w:w="280" w:type="dxa"/>
            <w:tcBorders>
              <w:top w:val="nil"/>
              <w:left w:val="nil"/>
              <w:bottom w:val="nil"/>
              <w:right w:val="nil"/>
            </w:tcBorders>
            <w:tcMar>
              <w:top w:w="0" w:type="dxa"/>
              <w:left w:w="0" w:type="dxa"/>
              <w:bottom w:w="0" w:type="dxa"/>
              <w:right w:w="0" w:type="dxa"/>
            </w:tcMar>
            <w:vAlign w:val="bottom"/>
          </w:tcPr>
          <w:p w14:paraId="6D4B7B1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3BF256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0AFC31"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5B79D5D7" w14:textId="77777777" w:rsidR="00D721A1" w:rsidRDefault="007B6925">
            <w:pPr>
              <w:rPr>
                <w:sz w:val="14"/>
                <w:szCs w:val="14"/>
              </w:rPr>
            </w:pPr>
            <w:r>
              <w:rPr>
                <w:sz w:val="14"/>
                <w:szCs w:val="14"/>
              </w:rPr>
              <w:t>6</w:t>
            </w:r>
          </w:p>
        </w:tc>
      </w:tr>
      <w:tr w:rsidR="00D721A1" w14:paraId="5565EBF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DA02152"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32B414C"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0D74D9C7" w14:textId="77777777" w:rsidR="00D721A1" w:rsidRDefault="007B6925">
            <w:pPr>
              <w:rPr>
                <w:sz w:val="14"/>
                <w:szCs w:val="14"/>
              </w:rPr>
            </w:pPr>
            <w:r>
              <w:rPr>
                <w:sz w:val="14"/>
                <w:szCs w:val="14"/>
              </w:rPr>
              <w:t xml:space="preserve">Mytilus </w:t>
            </w:r>
            <w:proofErr w:type="spellStart"/>
            <w:r>
              <w:rPr>
                <w:sz w:val="14"/>
                <w:szCs w:val="14"/>
              </w:rPr>
              <w:t>galloprovincialis</w:t>
            </w:r>
            <w:proofErr w:type="spellEnd"/>
          </w:p>
        </w:tc>
        <w:tc>
          <w:tcPr>
            <w:tcW w:w="1942" w:type="dxa"/>
            <w:tcBorders>
              <w:top w:val="nil"/>
              <w:left w:val="nil"/>
              <w:bottom w:val="nil"/>
              <w:right w:val="nil"/>
            </w:tcBorders>
            <w:tcMar>
              <w:top w:w="0" w:type="dxa"/>
              <w:left w:w="0" w:type="dxa"/>
              <w:bottom w:w="0" w:type="dxa"/>
              <w:right w:w="0" w:type="dxa"/>
            </w:tcMar>
            <w:vAlign w:val="bottom"/>
          </w:tcPr>
          <w:p w14:paraId="56D3609D" w14:textId="77777777" w:rsidR="00D721A1" w:rsidRDefault="007B6925">
            <w:pPr>
              <w:rPr>
                <w:sz w:val="14"/>
                <w:szCs w:val="14"/>
              </w:rPr>
            </w:pPr>
            <w:r>
              <w:rPr>
                <w:sz w:val="14"/>
                <w:szCs w:val="14"/>
              </w:rPr>
              <w:t>Mediterranean mussel</w:t>
            </w:r>
          </w:p>
        </w:tc>
        <w:tc>
          <w:tcPr>
            <w:tcW w:w="252" w:type="dxa"/>
            <w:tcBorders>
              <w:top w:val="nil"/>
              <w:left w:val="nil"/>
              <w:bottom w:val="nil"/>
              <w:right w:val="nil"/>
            </w:tcBorders>
            <w:tcMar>
              <w:top w:w="0" w:type="dxa"/>
              <w:left w:w="0" w:type="dxa"/>
              <w:bottom w:w="0" w:type="dxa"/>
              <w:right w:w="0" w:type="dxa"/>
            </w:tcMar>
            <w:vAlign w:val="bottom"/>
          </w:tcPr>
          <w:p w14:paraId="062E3F28" w14:textId="77777777" w:rsidR="00D721A1" w:rsidRDefault="007B6925">
            <w:pPr>
              <w:rPr>
                <w:sz w:val="14"/>
                <w:szCs w:val="14"/>
              </w:rPr>
            </w:pPr>
            <w:r>
              <w:rPr>
                <w:sz w:val="14"/>
                <w:szCs w:val="14"/>
              </w:rPr>
              <w:t>9</w:t>
            </w:r>
          </w:p>
        </w:tc>
        <w:tc>
          <w:tcPr>
            <w:tcW w:w="334" w:type="dxa"/>
            <w:tcBorders>
              <w:top w:val="nil"/>
              <w:left w:val="nil"/>
              <w:bottom w:val="nil"/>
              <w:right w:val="nil"/>
            </w:tcBorders>
            <w:tcMar>
              <w:top w:w="0" w:type="dxa"/>
              <w:left w:w="0" w:type="dxa"/>
              <w:bottom w:w="0" w:type="dxa"/>
              <w:right w:w="0" w:type="dxa"/>
            </w:tcMar>
            <w:vAlign w:val="bottom"/>
          </w:tcPr>
          <w:p w14:paraId="3739860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D75944" w14:textId="77777777" w:rsidR="00D721A1" w:rsidRDefault="007B6925">
            <w:pPr>
              <w:rPr>
                <w:sz w:val="14"/>
                <w:szCs w:val="14"/>
              </w:rPr>
            </w:pPr>
            <w:r>
              <w:rPr>
                <w:sz w:val="14"/>
                <w:szCs w:val="14"/>
              </w:rPr>
              <w:t>5</w:t>
            </w:r>
          </w:p>
        </w:tc>
        <w:tc>
          <w:tcPr>
            <w:tcW w:w="280" w:type="dxa"/>
            <w:tcBorders>
              <w:top w:val="nil"/>
              <w:left w:val="nil"/>
              <w:bottom w:val="nil"/>
              <w:right w:val="nil"/>
            </w:tcBorders>
            <w:tcMar>
              <w:top w:w="0" w:type="dxa"/>
              <w:left w:w="0" w:type="dxa"/>
              <w:bottom w:w="0" w:type="dxa"/>
              <w:right w:w="0" w:type="dxa"/>
            </w:tcMar>
            <w:vAlign w:val="bottom"/>
          </w:tcPr>
          <w:p w14:paraId="44884B50" w14:textId="77777777" w:rsidR="00D721A1" w:rsidRDefault="007B6925">
            <w:pPr>
              <w:rPr>
                <w:sz w:val="14"/>
                <w:szCs w:val="14"/>
              </w:rPr>
            </w:pPr>
            <w:r>
              <w:rPr>
                <w:sz w:val="14"/>
                <w:szCs w:val="14"/>
              </w:rPr>
              <w:t>3</w:t>
            </w:r>
          </w:p>
        </w:tc>
        <w:tc>
          <w:tcPr>
            <w:tcW w:w="280" w:type="dxa"/>
            <w:tcBorders>
              <w:top w:val="nil"/>
              <w:left w:val="nil"/>
              <w:bottom w:val="nil"/>
              <w:right w:val="nil"/>
            </w:tcBorders>
            <w:tcMar>
              <w:top w:w="0" w:type="dxa"/>
              <w:left w:w="0" w:type="dxa"/>
              <w:bottom w:w="0" w:type="dxa"/>
              <w:right w:w="0" w:type="dxa"/>
            </w:tcMar>
            <w:vAlign w:val="bottom"/>
          </w:tcPr>
          <w:p w14:paraId="3BBE0C1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E2818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0901A9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358168D" w14:textId="77777777" w:rsidR="00D721A1" w:rsidRDefault="00D721A1">
            <w:pPr>
              <w:rPr>
                <w:sz w:val="14"/>
                <w:szCs w:val="14"/>
              </w:rPr>
            </w:pPr>
          </w:p>
        </w:tc>
      </w:tr>
      <w:tr w:rsidR="00D721A1" w14:paraId="6C61D2F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219AE9E"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E4CC3C1"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1FEB395" w14:textId="77777777" w:rsidR="00D721A1" w:rsidRDefault="007B6925">
            <w:pPr>
              <w:rPr>
                <w:sz w:val="14"/>
                <w:szCs w:val="14"/>
              </w:rPr>
            </w:pPr>
            <w:r>
              <w:rPr>
                <w:sz w:val="14"/>
                <w:szCs w:val="14"/>
              </w:rPr>
              <w:t>Mytilus spp.</w:t>
            </w:r>
          </w:p>
        </w:tc>
        <w:tc>
          <w:tcPr>
            <w:tcW w:w="1942" w:type="dxa"/>
            <w:tcBorders>
              <w:top w:val="nil"/>
              <w:left w:val="nil"/>
              <w:bottom w:val="nil"/>
              <w:right w:val="nil"/>
            </w:tcBorders>
            <w:tcMar>
              <w:top w:w="0" w:type="dxa"/>
              <w:left w:w="0" w:type="dxa"/>
              <w:bottom w:w="0" w:type="dxa"/>
              <w:right w:w="0" w:type="dxa"/>
            </w:tcMar>
            <w:vAlign w:val="bottom"/>
          </w:tcPr>
          <w:p w14:paraId="733C2754" w14:textId="77777777" w:rsidR="00D721A1" w:rsidRDefault="007B6925">
            <w:pPr>
              <w:rPr>
                <w:sz w:val="14"/>
                <w:szCs w:val="14"/>
              </w:rPr>
            </w:pPr>
            <w:r>
              <w:rPr>
                <w:sz w:val="14"/>
                <w:szCs w:val="14"/>
              </w:rPr>
              <w:t>Mussels</w:t>
            </w:r>
          </w:p>
        </w:tc>
        <w:tc>
          <w:tcPr>
            <w:tcW w:w="252" w:type="dxa"/>
            <w:tcBorders>
              <w:top w:val="nil"/>
              <w:left w:val="nil"/>
              <w:bottom w:val="nil"/>
              <w:right w:val="nil"/>
            </w:tcBorders>
            <w:tcMar>
              <w:top w:w="0" w:type="dxa"/>
              <w:left w:w="0" w:type="dxa"/>
              <w:bottom w:w="0" w:type="dxa"/>
              <w:right w:w="0" w:type="dxa"/>
            </w:tcMar>
            <w:vAlign w:val="bottom"/>
          </w:tcPr>
          <w:p w14:paraId="65BDB74D"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A2DF3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FE2FF8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272380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2DB8DA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BD5185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141DBF"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53C5F556" w14:textId="77777777" w:rsidR="00D721A1" w:rsidRDefault="007B6925">
            <w:pPr>
              <w:rPr>
                <w:sz w:val="14"/>
                <w:szCs w:val="14"/>
              </w:rPr>
            </w:pPr>
            <w:r>
              <w:rPr>
                <w:sz w:val="14"/>
                <w:szCs w:val="14"/>
              </w:rPr>
              <w:t>1</w:t>
            </w:r>
          </w:p>
        </w:tc>
      </w:tr>
      <w:tr w:rsidR="00D721A1" w14:paraId="3F4F486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E7F937"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150B3F0"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013A288" w14:textId="77777777" w:rsidR="00D721A1" w:rsidRDefault="007B6925">
            <w:pPr>
              <w:rPr>
                <w:sz w:val="14"/>
                <w:szCs w:val="14"/>
              </w:rPr>
            </w:pPr>
            <w:r>
              <w:rPr>
                <w:sz w:val="14"/>
                <w:szCs w:val="14"/>
              </w:rPr>
              <w:t>Perna canaliculus</w:t>
            </w:r>
          </w:p>
        </w:tc>
        <w:tc>
          <w:tcPr>
            <w:tcW w:w="1942" w:type="dxa"/>
            <w:tcBorders>
              <w:top w:val="nil"/>
              <w:left w:val="nil"/>
              <w:bottom w:val="nil"/>
              <w:right w:val="nil"/>
            </w:tcBorders>
            <w:tcMar>
              <w:top w:w="0" w:type="dxa"/>
              <w:left w:w="0" w:type="dxa"/>
              <w:bottom w:w="0" w:type="dxa"/>
              <w:right w:w="0" w:type="dxa"/>
            </w:tcMar>
            <w:vAlign w:val="bottom"/>
          </w:tcPr>
          <w:p w14:paraId="5C4EF28E" w14:textId="77777777" w:rsidR="00D721A1" w:rsidRDefault="007B6925">
            <w:pPr>
              <w:rPr>
                <w:sz w:val="14"/>
                <w:szCs w:val="14"/>
              </w:rPr>
            </w:pPr>
            <w:r>
              <w:rPr>
                <w:sz w:val="14"/>
                <w:szCs w:val="14"/>
              </w:rPr>
              <w:t>Green-lipped mussel</w:t>
            </w:r>
          </w:p>
        </w:tc>
        <w:tc>
          <w:tcPr>
            <w:tcW w:w="252" w:type="dxa"/>
            <w:tcBorders>
              <w:top w:val="nil"/>
              <w:left w:val="nil"/>
              <w:bottom w:val="nil"/>
              <w:right w:val="nil"/>
            </w:tcBorders>
            <w:tcMar>
              <w:top w:w="0" w:type="dxa"/>
              <w:left w:w="0" w:type="dxa"/>
              <w:bottom w:w="0" w:type="dxa"/>
              <w:right w:w="0" w:type="dxa"/>
            </w:tcMar>
            <w:vAlign w:val="bottom"/>
          </w:tcPr>
          <w:p w14:paraId="5BBC0AF0"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7FC772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73BE1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250C85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0232DE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A44DC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A48D63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74EA652" w14:textId="77777777" w:rsidR="00D721A1" w:rsidRDefault="007B6925">
            <w:pPr>
              <w:rPr>
                <w:sz w:val="14"/>
                <w:szCs w:val="14"/>
              </w:rPr>
            </w:pPr>
            <w:r>
              <w:rPr>
                <w:sz w:val="14"/>
                <w:szCs w:val="14"/>
              </w:rPr>
              <w:t>1</w:t>
            </w:r>
          </w:p>
        </w:tc>
      </w:tr>
      <w:tr w:rsidR="00D721A1" w14:paraId="4E55DE8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F9A064A"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2F0216C"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413EEC39" w14:textId="77777777" w:rsidR="00D721A1" w:rsidRDefault="007B6925">
            <w:pPr>
              <w:rPr>
                <w:sz w:val="14"/>
                <w:szCs w:val="14"/>
              </w:rPr>
            </w:pPr>
            <w:r>
              <w:rPr>
                <w:sz w:val="14"/>
                <w:szCs w:val="14"/>
              </w:rPr>
              <w:t xml:space="preserve">Perna </w:t>
            </w:r>
            <w:proofErr w:type="spellStart"/>
            <w:r>
              <w:rPr>
                <w:sz w:val="14"/>
                <w:szCs w:val="14"/>
              </w:rPr>
              <w:t>perna</w:t>
            </w:r>
            <w:proofErr w:type="spellEnd"/>
          </w:p>
        </w:tc>
        <w:tc>
          <w:tcPr>
            <w:tcW w:w="1942" w:type="dxa"/>
            <w:tcBorders>
              <w:top w:val="nil"/>
              <w:left w:val="nil"/>
              <w:bottom w:val="nil"/>
              <w:right w:val="nil"/>
            </w:tcBorders>
            <w:tcMar>
              <w:top w:w="0" w:type="dxa"/>
              <w:left w:w="0" w:type="dxa"/>
              <w:bottom w:w="0" w:type="dxa"/>
              <w:right w:w="0" w:type="dxa"/>
            </w:tcMar>
            <w:vAlign w:val="bottom"/>
          </w:tcPr>
          <w:p w14:paraId="25F92532" w14:textId="77777777" w:rsidR="00D721A1" w:rsidRDefault="007B6925">
            <w:pPr>
              <w:rPr>
                <w:sz w:val="14"/>
                <w:szCs w:val="14"/>
              </w:rPr>
            </w:pPr>
            <w:r>
              <w:rPr>
                <w:sz w:val="14"/>
                <w:szCs w:val="14"/>
              </w:rPr>
              <w:t>Brown mussel</w:t>
            </w:r>
          </w:p>
        </w:tc>
        <w:tc>
          <w:tcPr>
            <w:tcW w:w="252" w:type="dxa"/>
            <w:tcBorders>
              <w:top w:val="nil"/>
              <w:left w:val="nil"/>
              <w:bottom w:val="nil"/>
              <w:right w:val="nil"/>
            </w:tcBorders>
            <w:tcMar>
              <w:top w:w="0" w:type="dxa"/>
              <w:left w:w="0" w:type="dxa"/>
              <w:bottom w:w="0" w:type="dxa"/>
              <w:right w:w="0" w:type="dxa"/>
            </w:tcMar>
            <w:vAlign w:val="bottom"/>
          </w:tcPr>
          <w:p w14:paraId="6214A483"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CF81C0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557AAE7"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F445DD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D21AD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5B7F7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36EE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5A03F0" w14:textId="77777777" w:rsidR="00D721A1" w:rsidRDefault="00D721A1">
            <w:pPr>
              <w:rPr>
                <w:sz w:val="14"/>
                <w:szCs w:val="14"/>
              </w:rPr>
            </w:pPr>
          </w:p>
        </w:tc>
      </w:tr>
      <w:tr w:rsidR="00D721A1" w14:paraId="46D951D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F4616A3"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EDF5D41" w14:textId="77777777" w:rsidR="00D721A1" w:rsidRDefault="007B6925">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A0971FC" w14:textId="77777777" w:rsidR="00D721A1" w:rsidRDefault="007B6925">
            <w:pPr>
              <w:rPr>
                <w:sz w:val="14"/>
                <w:szCs w:val="14"/>
              </w:rPr>
            </w:pPr>
            <w:r>
              <w:rPr>
                <w:sz w:val="14"/>
                <w:szCs w:val="14"/>
              </w:rPr>
              <w:t xml:space="preserve">Perna </w:t>
            </w:r>
            <w:proofErr w:type="spellStart"/>
            <w:r>
              <w:rPr>
                <w:sz w:val="14"/>
                <w:szCs w:val="14"/>
              </w:rPr>
              <w:t>viridis</w:t>
            </w:r>
            <w:proofErr w:type="spellEnd"/>
          </w:p>
        </w:tc>
        <w:tc>
          <w:tcPr>
            <w:tcW w:w="1942" w:type="dxa"/>
            <w:tcBorders>
              <w:top w:val="nil"/>
              <w:left w:val="nil"/>
              <w:bottom w:val="nil"/>
              <w:right w:val="nil"/>
            </w:tcBorders>
            <w:tcMar>
              <w:top w:w="0" w:type="dxa"/>
              <w:left w:w="0" w:type="dxa"/>
              <w:bottom w:w="0" w:type="dxa"/>
              <w:right w:w="0" w:type="dxa"/>
            </w:tcMar>
            <w:vAlign w:val="bottom"/>
          </w:tcPr>
          <w:p w14:paraId="0766B58E" w14:textId="77777777" w:rsidR="00D721A1" w:rsidRDefault="007B6925">
            <w:pPr>
              <w:rPr>
                <w:sz w:val="14"/>
                <w:szCs w:val="14"/>
              </w:rPr>
            </w:pPr>
            <w:r>
              <w:rPr>
                <w:sz w:val="14"/>
                <w:szCs w:val="14"/>
              </w:rPr>
              <w:t>Asian green mussel</w:t>
            </w:r>
          </w:p>
        </w:tc>
        <w:tc>
          <w:tcPr>
            <w:tcW w:w="252" w:type="dxa"/>
            <w:tcBorders>
              <w:top w:val="nil"/>
              <w:left w:val="nil"/>
              <w:bottom w:val="nil"/>
              <w:right w:val="nil"/>
            </w:tcBorders>
            <w:tcMar>
              <w:top w:w="0" w:type="dxa"/>
              <w:left w:w="0" w:type="dxa"/>
              <w:bottom w:w="0" w:type="dxa"/>
              <w:right w:w="0" w:type="dxa"/>
            </w:tcMar>
            <w:vAlign w:val="bottom"/>
          </w:tcPr>
          <w:p w14:paraId="0A4FB65F" w14:textId="77777777" w:rsidR="00D721A1" w:rsidRDefault="007B6925">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2F140D5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F4F95BF"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B30988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5757B8"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BCCF2E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905A1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CDC3491" w14:textId="77777777" w:rsidR="00D721A1" w:rsidRDefault="00D721A1">
            <w:pPr>
              <w:rPr>
                <w:sz w:val="14"/>
                <w:szCs w:val="14"/>
              </w:rPr>
            </w:pPr>
          </w:p>
        </w:tc>
      </w:tr>
      <w:tr w:rsidR="00D721A1" w14:paraId="2EDAA90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A25F45C"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D1C30EF"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D8E0D8C" w14:textId="77777777" w:rsidR="00D721A1" w:rsidRDefault="007B6925">
            <w:pPr>
              <w:rPr>
                <w:sz w:val="14"/>
                <w:szCs w:val="14"/>
              </w:rPr>
            </w:pPr>
            <w:r>
              <w:rPr>
                <w:sz w:val="14"/>
                <w:szCs w:val="14"/>
              </w:rPr>
              <w:t xml:space="preserve">Crassostrea </w:t>
            </w:r>
            <w:proofErr w:type="spellStart"/>
            <w:r>
              <w:rPr>
                <w:sz w:val="14"/>
                <w:szCs w:val="14"/>
              </w:rPr>
              <w:t>tulipa</w:t>
            </w:r>
            <w:proofErr w:type="spellEnd"/>
          </w:p>
        </w:tc>
        <w:tc>
          <w:tcPr>
            <w:tcW w:w="1942" w:type="dxa"/>
            <w:tcBorders>
              <w:top w:val="nil"/>
              <w:left w:val="nil"/>
              <w:bottom w:val="nil"/>
              <w:right w:val="nil"/>
            </w:tcBorders>
            <w:tcMar>
              <w:top w:w="0" w:type="dxa"/>
              <w:left w:w="0" w:type="dxa"/>
              <w:bottom w:w="0" w:type="dxa"/>
              <w:right w:w="0" w:type="dxa"/>
            </w:tcMar>
            <w:vAlign w:val="bottom"/>
          </w:tcPr>
          <w:p w14:paraId="4DAAB410" w14:textId="77777777" w:rsidR="00D721A1" w:rsidRDefault="007B6925">
            <w:pPr>
              <w:rPr>
                <w:sz w:val="14"/>
                <w:szCs w:val="14"/>
              </w:rPr>
            </w:pPr>
            <w:r>
              <w:rPr>
                <w:sz w:val="14"/>
                <w:szCs w:val="14"/>
              </w:rPr>
              <w:t>West Africa mangrove oyster</w:t>
            </w:r>
          </w:p>
        </w:tc>
        <w:tc>
          <w:tcPr>
            <w:tcW w:w="252" w:type="dxa"/>
            <w:tcBorders>
              <w:top w:val="nil"/>
              <w:left w:val="nil"/>
              <w:bottom w:val="nil"/>
              <w:right w:val="nil"/>
            </w:tcBorders>
            <w:tcMar>
              <w:top w:w="0" w:type="dxa"/>
              <w:left w:w="0" w:type="dxa"/>
              <w:bottom w:w="0" w:type="dxa"/>
              <w:right w:w="0" w:type="dxa"/>
            </w:tcMar>
            <w:vAlign w:val="bottom"/>
          </w:tcPr>
          <w:p w14:paraId="28CA9B90"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FBE9D4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A5A9CE"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470100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A241F0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6C84A9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CE2F31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9406EE" w14:textId="77777777" w:rsidR="00D721A1" w:rsidRDefault="00D721A1">
            <w:pPr>
              <w:rPr>
                <w:sz w:val="14"/>
                <w:szCs w:val="14"/>
              </w:rPr>
            </w:pPr>
          </w:p>
        </w:tc>
      </w:tr>
      <w:tr w:rsidR="00D721A1" w14:paraId="4B4252C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59295AF"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38519E4"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143F05F7" w14:textId="77777777" w:rsidR="00D721A1" w:rsidRDefault="007B6925">
            <w:pPr>
              <w:rPr>
                <w:sz w:val="14"/>
                <w:szCs w:val="14"/>
              </w:rPr>
            </w:pPr>
            <w:r>
              <w:rPr>
                <w:sz w:val="14"/>
                <w:szCs w:val="14"/>
              </w:rPr>
              <w:t>Crassostrea virginica</w:t>
            </w:r>
          </w:p>
        </w:tc>
        <w:tc>
          <w:tcPr>
            <w:tcW w:w="1942" w:type="dxa"/>
            <w:tcBorders>
              <w:top w:val="nil"/>
              <w:left w:val="nil"/>
              <w:bottom w:val="nil"/>
              <w:right w:val="nil"/>
            </w:tcBorders>
            <w:tcMar>
              <w:top w:w="0" w:type="dxa"/>
              <w:left w:w="0" w:type="dxa"/>
              <w:bottom w:w="0" w:type="dxa"/>
              <w:right w:w="0" w:type="dxa"/>
            </w:tcMar>
            <w:vAlign w:val="bottom"/>
          </w:tcPr>
          <w:p w14:paraId="50D488CE" w14:textId="77777777" w:rsidR="00D721A1" w:rsidRDefault="007B6925">
            <w:pPr>
              <w:rPr>
                <w:sz w:val="14"/>
                <w:szCs w:val="14"/>
              </w:rPr>
            </w:pPr>
            <w:r>
              <w:rPr>
                <w:sz w:val="14"/>
                <w:szCs w:val="14"/>
              </w:rPr>
              <w:t>Eastern oyster</w:t>
            </w:r>
          </w:p>
        </w:tc>
        <w:tc>
          <w:tcPr>
            <w:tcW w:w="252" w:type="dxa"/>
            <w:tcBorders>
              <w:top w:val="nil"/>
              <w:left w:val="nil"/>
              <w:bottom w:val="nil"/>
              <w:right w:val="nil"/>
            </w:tcBorders>
            <w:tcMar>
              <w:top w:w="0" w:type="dxa"/>
              <w:left w:w="0" w:type="dxa"/>
              <w:bottom w:w="0" w:type="dxa"/>
              <w:right w:w="0" w:type="dxa"/>
            </w:tcMar>
            <w:vAlign w:val="bottom"/>
          </w:tcPr>
          <w:p w14:paraId="049129E5"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5000EE9D"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4ECECE42"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ECB8FEB"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25D1153" w14:textId="77777777" w:rsidR="00D721A1" w:rsidRDefault="007B6925">
            <w:pPr>
              <w:rPr>
                <w:sz w:val="14"/>
                <w:szCs w:val="14"/>
              </w:rPr>
            </w:pPr>
            <w:r>
              <w:rPr>
                <w:sz w:val="14"/>
                <w:szCs w:val="14"/>
              </w:rPr>
              <w:t>3</w:t>
            </w:r>
          </w:p>
        </w:tc>
        <w:tc>
          <w:tcPr>
            <w:tcW w:w="252" w:type="dxa"/>
            <w:tcBorders>
              <w:top w:val="nil"/>
              <w:left w:val="nil"/>
              <w:bottom w:val="nil"/>
              <w:right w:val="nil"/>
            </w:tcBorders>
            <w:tcMar>
              <w:top w:w="0" w:type="dxa"/>
              <w:left w:w="0" w:type="dxa"/>
              <w:bottom w:w="0" w:type="dxa"/>
              <w:right w:w="0" w:type="dxa"/>
            </w:tcMar>
            <w:vAlign w:val="bottom"/>
          </w:tcPr>
          <w:p w14:paraId="176E66C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16ADBE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B8227EB" w14:textId="77777777" w:rsidR="00D721A1" w:rsidRDefault="007B6925">
            <w:pPr>
              <w:rPr>
                <w:sz w:val="14"/>
                <w:szCs w:val="14"/>
              </w:rPr>
            </w:pPr>
            <w:r>
              <w:rPr>
                <w:sz w:val="14"/>
                <w:szCs w:val="14"/>
              </w:rPr>
              <w:t>1</w:t>
            </w:r>
          </w:p>
        </w:tc>
      </w:tr>
      <w:tr w:rsidR="00D721A1" w14:paraId="0DD28F9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6DF9E7"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818DE71"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D1A98D9" w14:textId="77777777" w:rsidR="00D721A1" w:rsidRDefault="007B6925">
            <w:pPr>
              <w:rPr>
                <w:sz w:val="14"/>
                <w:szCs w:val="14"/>
              </w:rPr>
            </w:pPr>
            <w:proofErr w:type="spellStart"/>
            <w:r>
              <w:rPr>
                <w:sz w:val="14"/>
                <w:szCs w:val="14"/>
              </w:rPr>
              <w:t>Magallana</w:t>
            </w:r>
            <w:proofErr w:type="spellEnd"/>
            <w:r>
              <w:rPr>
                <w:sz w:val="14"/>
                <w:szCs w:val="14"/>
              </w:rPr>
              <w:t xml:space="preserve"> gigas</w:t>
            </w:r>
          </w:p>
        </w:tc>
        <w:tc>
          <w:tcPr>
            <w:tcW w:w="1942" w:type="dxa"/>
            <w:tcBorders>
              <w:top w:val="nil"/>
              <w:left w:val="nil"/>
              <w:bottom w:val="nil"/>
              <w:right w:val="nil"/>
            </w:tcBorders>
            <w:tcMar>
              <w:top w:w="0" w:type="dxa"/>
              <w:left w:w="0" w:type="dxa"/>
              <w:bottom w:w="0" w:type="dxa"/>
              <w:right w:w="0" w:type="dxa"/>
            </w:tcMar>
            <w:vAlign w:val="bottom"/>
          </w:tcPr>
          <w:p w14:paraId="3066AA27" w14:textId="77777777" w:rsidR="00D721A1" w:rsidRDefault="007B6925">
            <w:pPr>
              <w:rPr>
                <w:sz w:val="14"/>
                <w:szCs w:val="14"/>
              </w:rPr>
            </w:pPr>
            <w:r>
              <w:rPr>
                <w:sz w:val="14"/>
                <w:szCs w:val="14"/>
              </w:rPr>
              <w:t>Pacific oyster</w:t>
            </w:r>
          </w:p>
        </w:tc>
        <w:tc>
          <w:tcPr>
            <w:tcW w:w="252" w:type="dxa"/>
            <w:tcBorders>
              <w:top w:val="nil"/>
              <w:left w:val="nil"/>
              <w:bottom w:val="nil"/>
              <w:right w:val="nil"/>
            </w:tcBorders>
            <w:tcMar>
              <w:top w:w="0" w:type="dxa"/>
              <w:left w:w="0" w:type="dxa"/>
              <w:bottom w:w="0" w:type="dxa"/>
              <w:right w:w="0" w:type="dxa"/>
            </w:tcMar>
            <w:vAlign w:val="bottom"/>
          </w:tcPr>
          <w:p w14:paraId="6D9A749B" w14:textId="77777777" w:rsidR="00D721A1" w:rsidRDefault="007B6925">
            <w:pPr>
              <w:rPr>
                <w:sz w:val="14"/>
                <w:szCs w:val="14"/>
              </w:rPr>
            </w:pPr>
            <w:r>
              <w:rPr>
                <w:sz w:val="14"/>
                <w:szCs w:val="14"/>
              </w:rPr>
              <w:t>6</w:t>
            </w:r>
          </w:p>
        </w:tc>
        <w:tc>
          <w:tcPr>
            <w:tcW w:w="334" w:type="dxa"/>
            <w:tcBorders>
              <w:top w:val="nil"/>
              <w:left w:val="nil"/>
              <w:bottom w:val="nil"/>
              <w:right w:val="nil"/>
            </w:tcBorders>
            <w:tcMar>
              <w:top w:w="0" w:type="dxa"/>
              <w:left w:w="0" w:type="dxa"/>
              <w:bottom w:w="0" w:type="dxa"/>
              <w:right w:w="0" w:type="dxa"/>
            </w:tcMar>
            <w:vAlign w:val="bottom"/>
          </w:tcPr>
          <w:p w14:paraId="5978415D"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75706BB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E15100" w14:textId="77777777" w:rsidR="00D721A1" w:rsidRDefault="007B6925">
            <w:pPr>
              <w:rPr>
                <w:sz w:val="14"/>
                <w:szCs w:val="14"/>
              </w:rPr>
            </w:pPr>
            <w:r>
              <w:rPr>
                <w:sz w:val="14"/>
                <w:szCs w:val="14"/>
              </w:rPr>
              <w:t>4</w:t>
            </w:r>
          </w:p>
        </w:tc>
        <w:tc>
          <w:tcPr>
            <w:tcW w:w="280" w:type="dxa"/>
            <w:tcBorders>
              <w:top w:val="nil"/>
              <w:left w:val="nil"/>
              <w:bottom w:val="nil"/>
              <w:right w:val="nil"/>
            </w:tcBorders>
            <w:tcMar>
              <w:top w:w="0" w:type="dxa"/>
              <w:left w:w="0" w:type="dxa"/>
              <w:bottom w:w="0" w:type="dxa"/>
              <w:right w:w="0" w:type="dxa"/>
            </w:tcMar>
            <w:vAlign w:val="bottom"/>
          </w:tcPr>
          <w:p w14:paraId="02ED61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7B74A5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DAB601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2915E11" w14:textId="77777777" w:rsidR="00D721A1" w:rsidRDefault="007B6925">
            <w:pPr>
              <w:rPr>
                <w:sz w:val="14"/>
                <w:szCs w:val="14"/>
              </w:rPr>
            </w:pPr>
            <w:r>
              <w:rPr>
                <w:sz w:val="14"/>
                <w:szCs w:val="14"/>
              </w:rPr>
              <w:t>2</w:t>
            </w:r>
          </w:p>
        </w:tc>
      </w:tr>
      <w:tr w:rsidR="00D721A1" w14:paraId="72B4E95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1DC40EA"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59B34AC4"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E482169" w14:textId="77777777" w:rsidR="00D721A1" w:rsidRDefault="007B6925">
            <w:pPr>
              <w:rPr>
                <w:sz w:val="14"/>
                <w:szCs w:val="14"/>
              </w:rPr>
            </w:pPr>
            <w:proofErr w:type="spellStart"/>
            <w:r>
              <w:rPr>
                <w:sz w:val="14"/>
                <w:szCs w:val="14"/>
              </w:rPr>
              <w:t>Magallana</w:t>
            </w:r>
            <w:proofErr w:type="spellEnd"/>
            <w:r>
              <w:rPr>
                <w:sz w:val="14"/>
                <w:szCs w:val="14"/>
              </w:rPr>
              <w:t xml:space="preserve"> </w:t>
            </w:r>
            <w:proofErr w:type="spellStart"/>
            <w:r>
              <w:rPr>
                <w:sz w:val="14"/>
                <w:szCs w:val="14"/>
              </w:rPr>
              <w:t>rivularis</w:t>
            </w:r>
            <w:proofErr w:type="spellEnd"/>
          </w:p>
        </w:tc>
        <w:tc>
          <w:tcPr>
            <w:tcW w:w="1942" w:type="dxa"/>
            <w:tcBorders>
              <w:top w:val="nil"/>
              <w:left w:val="nil"/>
              <w:bottom w:val="nil"/>
              <w:right w:val="nil"/>
            </w:tcBorders>
            <w:tcMar>
              <w:top w:w="0" w:type="dxa"/>
              <w:left w:w="0" w:type="dxa"/>
              <w:bottom w:w="0" w:type="dxa"/>
              <w:right w:w="0" w:type="dxa"/>
            </w:tcMar>
            <w:vAlign w:val="bottom"/>
          </w:tcPr>
          <w:p w14:paraId="40369BAD" w14:textId="77777777" w:rsidR="00D721A1" w:rsidRDefault="007B6925">
            <w:pPr>
              <w:rPr>
                <w:sz w:val="14"/>
                <w:szCs w:val="14"/>
              </w:rPr>
            </w:pPr>
            <w:r>
              <w:rPr>
                <w:sz w:val="14"/>
                <w:szCs w:val="14"/>
              </w:rPr>
              <w:t>Jinjiang oyster</w:t>
            </w:r>
          </w:p>
        </w:tc>
        <w:tc>
          <w:tcPr>
            <w:tcW w:w="252" w:type="dxa"/>
            <w:tcBorders>
              <w:top w:val="nil"/>
              <w:left w:val="nil"/>
              <w:bottom w:val="nil"/>
              <w:right w:val="nil"/>
            </w:tcBorders>
            <w:tcMar>
              <w:top w:w="0" w:type="dxa"/>
              <w:left w:w="0" w:type="dxa"/>
              <w:bottom w:w="0" w:type="dxa"/>
              <w:right w:w="0" w:type="dxa"/>
            </w:tcMar>
            <w:vAlign w:val="bottom"/>
          </w:tcPr>
          <w:p w14:paraId="09FF1038"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91DFC0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E5B520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067493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571697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AE734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2E0698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63D24AE" w14:textId="77777777" w:rsidR="00D721A1" w:rsidRDefault="00D721A1">
            <w:pPr>
              <w:rPr>
                <w:sz w:val="14"/>
                <w:szCs w:val="14"/>
              </w:rPr>
            </w:pPr>
          </w:p>
        </w:tc>
      </w:tr>
      <w:tr w:rsidR="00D721A1" w14:paraId="5BFDF0C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69CA44"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28143C7"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4122885" w14:textId="77777777" w:rsidR="00D721A1" w:rsidRDefault="007B6925">
            <w:pPr>
              <w:rPr>
                <w:sz w:val="14"/>
                <w:szCs w:val="14"/>
              </w:rPr>
            </w:pPr>
            <w:r>
              <w:rPr>
                <w:sz w:val="14"/>
                <w:szCs w:val="14"/>
              </w:rPr>
              <w:t>Ostrea chilensis</w:t>
            </w:r>
          </w:p>
        </w:tc>
        <w:tc>
          <w:tcPr>
            <w:tcW w:w="1942" w:type="dxa"/>
            <w:tcBorders>
              <w:top w:val="nil"/>
              <w:left w:val="nil"/>
              <w:bottom w:val="nil"/>
              <w:right w:val="nil"/>
            </w:tcBorders>
            <w:tcMar>
              <w:top w:w="0" w:type="dxa"/>
              <w:left w:w="0" w:type="dxa"/>
              <w:bottom w:w="0" w:type="dxa"/>
              <w:right w:w="0" w:type="dxa"/>
            </w:tcMar>
            <w:vAlign w:val="bottom"/>
          </w:tcPr>
          <w:p w14:paraId="27A960A4" w14:textId="77777777" w:rsidR="00D721A1" w:rsidRDefault="007B6925">
            <w:pPr>
              <w:rPr>
                <w:sz w:val="14"/>
                <w:szCs w:val="14"/>
              </w:rPr>
            </w:pPr>
            <w:r>
              <w:rPr>
                <w:sz w:val="14"/>
                <w:szCs w:val="14"/>
              </w:rPr>
              <w:t>Flat oyster</w:t>
            </w:r>
          </w:p>
        </w:tc>
        <w:tc>
          <w:tcPr>
            <w:tcW w:w="252" w:type="dxa"/>
            <w:tcBorders>
              <w:top w:val="nil"/>
              <w:left w:val="nil"/>
              <w:bottom w:val="nil"/>
              <w:right w:val="nil"/>
            </w:tcBorders>
            <w:tcMar>
              <w:top w:w="0" w:type="dxa"/>
              <w:left w:w="0" w:type="dxa"/>
              <w:bottom w:w="0" w:type="dxa"/>
              <w:right w:w="0" w:type="dxa"/>
            </w:tcMar>
            <w:vAlign w:val="bottom"/>
          </w:tcPr>
          <w:p w14:paraId="27ED43C1"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44D043A"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9A7F8F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07EC8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70A097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7197E2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08B3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E5691A" w14:textId="77777777" w:rsidR="00D721A1" w:rsidRDefault="00D721A1">
            <w:pPr>
              <w:rPr>
                <w:sz w:val="14"/>
                <w:szCs w:val="14"/>
              </w:rPr>
            </w:pPr>
          </w:p>
        </w:tc>
      </w:tr>
      <w:tr w:rsidR="00D721A1" w14:paraId="3069AB8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80BA098"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11CC2EF"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76F0AE4" w14:textId="77777777" w:rsidR="00D721A1" w:rsidRDefault="007B6925">
            <w:pPr>
              <w:rPr>
                <w:sz w:val="14"/>
                <w:szCs w:val="14"/>
              </w:rPr>
            </w:pPr>
            <w:r>
              <w:rPr>
                <w:sz w:val="14"/>
                <w:szCs w:val="14"/>
              </w:rPr>
              <w:t>Ostrea edulis</w:t>
            </w:r>
          </w:p>
        </w:tc>
        <w:tc>
          <w:tcPr>
            <w:tcW w:w="1942" w:type="dxa"/>
            <w:tcBorders>
              <w:top w:val="nil"/>
              <w:left w:val="nil"/>
              <w:bottom w:val="nil"/>
              <w:right w:val="nil"/>
            </w:tcBorders>
            <w:tcMar>
              <w:top w:w="0" w:type="dxa"/>
              <w:left w:w="0" w:type="dxa"/>
              <w:bottom w:w="0" w:type="dxa"/>
              <w:right w:w="0" w:type="dxa"/>
            </w:tcMar>
            <w:vAlign w:val="bottom"/>
          </w:tcPr>
          <w:p w14:paraId="3A018BEB" w14:textId="77777777" w:rsidR="00D721A1" w:rsidRDefault="007B6925">
            <w:pPr>
              <w:rPr>
                <w:sz w:val="14"/>
                <w:szCs w:val="14"/>
              </w:rPr>
            </w:pPr>
            <w:r>
              <w:rPr>
                <w:sz w:val="14"/>
                <w:szCs w:val="14"/>
              </w:rPr>
              <w:t>European flat oyster</w:t>
            </w:r>
          </w:p>
        </w:tc>
        <w:tc>
          <w:tcPr>
            <w:tcW w:w="252" w:type="dxa"/>
            <w:tcBorders>
              <w:top w:val="nil"/>
              <w:left w:val="nil"/>
              <w:bottom w:val="nil"/>
              <w:right w:val="nil"/>
            </w:tcBorders>
            <w:tcMar>
              <w:top w:w="0" w:type="dxa"/>
              <w:left w:w="0" w:type="dxa"/>
              <w:bottom w:w="0" w:type="dxa"/>
              <w:right w:w="0" w:type="dxa"/>
            </w:tcMar>
            <w:vAlign w:val="bottom"/>
          </w:tcPr>
          <w:p w14:paraId="68618DF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18FFD2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F03C8E" w14:textId="77777777" w:rsidR="00D721A1" w:rsidRDefault="007B6925">
            <w:pPr>
              <w:rPr>
                <w:sz w:val="14"/>
                <w:szCs w:val="14"/>
              </w:rPr>
            </w:pPr>
            <w:r>
              <w:rPr>
                <w:sz w:val="14"/>
                <w:szCs w:val="14"/>
              </w:rPr>
              <w:t>2</w:t>
            </w:r>
          </w:p>
        </w:tc>
        <w:tc>
          <w:tcPr>
            <w:tcW w:w="280" w:type="dxa"/>
            <w:tcBorders>
              <w:top w:val="nil"/>
              <w:left w:val="nil"/>
              <w:bottom w:val="nil"/>
              <w:right w:val="nil"/>
            </w:tcBorders>
            <w:tcMar>
              <w:top w:w="0" w:type="dxa"/>
              <w:left w:w="0" w:type="dxa"/>
              <w:bottom w:w="0" w:type="dxa"/>
              <w:right w:w="0" w:type="dxa"/>
            </w:tcMar>
            <w:vAlign w:val="bottom"/>
          </w:tcPr>
          <w:p w14:paraId="1A4FD69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3E793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60783F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95DF71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4DD7F4E" w14:textId="77777777" w:rsidR="00D721A1" w:rsidRDefault="007B6925">
            <w:pPr>
              <w:rPr>
                <w:sz w:val="14"/>
                <w:szCs w:val="14"/>
              </w:rPr>
            </w:pPr>
            <w:r>
              <w:rPr>
                <w:sz w:val="14"/>
                <w:szCs w:val="14"/>
              </w:rPr>
              <w:t>2</w:t>
            </w:r>
          </w:p>
        </w:tc>
      </w:tr>
      <w:tr w:rsidR="00D721A1" w14:paraId="7398D10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0E62BDD"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92DA49C" w14:textId="77777777" w:rsidR="00D721A1" w:rsidRDefault="007B6925">
            <w:pPr>
              <w:rPr>
                <w:sz w:val="14"/>
                <w:szCs w:val="14"/>
              </w:rPr>
            </w:pPr>
            <w:proofErr w:type="spellStart"/>
            <w:r>
              <w:rPr>
                <w:sz w:val="14"/>
                <w:szCs w:val="14"/>
              </w:rPr>
              <w:t>Ostreidae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710E104" w14:textId="77777777" w:rsidR="00D721A1" w:rsidRDefault="007B6925">
            <w:pPr>
              <w:rPr>
                <w:sz w:val="14"/>
                <w:szCs w:val="14"/>
              </w:rPr>
            </w:pPr>
            <w:r>
              <w:rPr>
                <w:sz w:val="14"/>
                <w:szCs w:val="14"/>
              </w:rPr>
              <w:t>Saccostrea glomerata</w:t>
            </w:r>
          </w:p>
        </w:tc>
        <w:tc>
          <w:tcPr>
            <w:tcW w:w="1942" w:type="dxa"/>
            <w:tcBorders>
              <w:top w:val="nil"/>
              <w:left w:val="nil"/>
              <w:bottom w:val="nil"/>
              <w:right w:val="nil"/>
            </w:tcBorders>
            <w:tcMar>
              <w:top w:w="0" w:type="dxa"/>
              <w:left w:w="0" w:type="dxa"/>
              <w:bottom w:w="0" w:type="dxa"/>
              <w:right w:w="0" w:type="dxa"/>
            </w:tcMar>
            <w:vAlign w:val="bottom"/>
          </w:tcPr>
          <w:p w14:paraId="0D954979" w14:textId="77777777" w:rsidR="00D721A1" w:rsidRDefault="007B6925">
            <w:pPr>
              <w:rPr>
                <w:sz w:val="14"/>
                <w:szCs w:val="14"/>
              </w:rPr>
            </w:pPr>
            <w:r>
              <w:rPr>
                <w:sz w:val="14"/>
                <w:szCs w:val="14"/>
              </w:rPr>
              <w:t>Sydney rock oyster</w:t>
            </w:r>
          </w:p>
        </w:tc>
        <w:tc>
          <w:tcPr>
            <w:tcW w:w="252" w:type="dxa"/>
            <w:tcBorders>
              <w:top w:val="nil"/>
              <w:left w:val="nil"/>
              <w:bottom w:val="nil"/>
              <w:right w:val="nil"/>
            </w:tcBorders>
            <w:tcMar>
              <w:top w:w="0" w:type="dxa"/>
              <w:left w:w="0" w:type="dxa"/>
              <w:bottom w:w="0" w:type="dxa"/>
              <w:right w:w="0" w:type="dxa"/>
            </w:tcMar>
            <w:vAlign w:val="bottom"/>
          </w:tcPr>
          <w:p w14:paraId="33305377"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FFED20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CC093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78994E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4228F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CD4E37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273EB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29E07AA" w14:textId="77777777" w:rsidR="00D721A1" w:rsidRDefault="00D721A1">
            <w:pPr>
              <w:rPr>
                <w:sz w:val="14"/>
                <w:szCs w:val="14"/>
              </w:rPr>
            </w:pPr>
          </w:p>
        </w:tc>
      </w:tr>
      <w:tr w:rsidR="00D721A1" w14:paraId="473F717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8981CA9"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9069DF"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553A47C2" w14:textId="77777777" w:rsidR="00D721A1" w:rsidRDefault="007B6925">
            <w:pPr>
              <w:rPr>
                <w:sz w:val="14"/>
                <w:szCs w:val="14"/>
              </w:rPr>
            </w:pPr>
            <w:proofErr w:type="spellStart"/>
            <w:r>
              <w:rPr>
                <w:sz w:val="14"/>
                <w:szCs w:val="14"/>
              </w:rPr>
              <w:t>Aequipecten</w:t>
            </w:r>
            <w:proofErr w:type="spellEnd"/>
            <w:r>
              <w:rPr>
                <w:sz w:val="14"/>
                <w:szCs w:val="14"/>
              </w:rPr>
              <w:t xml:space="preserve"> </w:t>
            </w:r>
            <w:proofErr w:type="spellStart"/>
            <w:r>
              <w:rPr>
                <w:sz w:val="14"/>
                <w:szCs w:val="14"/>
              </w:rPr>
              <w:t>opercularis</w:t>
            </w:r>
            <w:proofErr w:type="spellEnd"/>
          </w:p>
        </w:tc>
        <w:tc>
          <w:tcPr>
            <w:tcW w:w="1942" w:type="dxa"/>
            <w:tcBorders>
              <w:top w:val="nil"/>
              <w:left w:val="nil"/>
              <w:bottom w:val="nil"/>
              <w:right w:val="nil"/>
            </w:tcBorders>
            <w:tcMar>
              <w:top w:w="0" w:type="dxa"/>
              <w:left w:w="0" w:type="dxa"/>
              <w:bottom w:w="0" w:type="dxa"/>
              <w:right w:w="0" w:type="dxa"/>
            </w:tcMar>
            <w:vAlign w:val="bottom"/>
          </w:tcPr>
          <w:p w14:paraId="37DFBCB6" w14:textId="77777777" w:rsidR="00D721A1" w:rsidRDefault="007B6925">
            <w:pPr>
              <w:rPr>
                <w:sz w:val="14"/>
                <w:szCs w:val="14"/>
              </w:rPr>
            </w:pPr>
            <w:r>
              <w:rPr>
                <w:sz w:val="14"/>
                <w:szCs w:val="14"/>
              </w:rPr>
              <w:t>Queen scallop</w:t>
            </w:r>
          </w:p>
        </w:tc>
        <w:tc>
          <w:tcPr>
            <w:tcW w:w="252" w:type="dxa"/>
            <w:tcBorders>
              <w:top w:val="nil"/>
              <w:left w:val="nil"/>
              <w:bottom w:val="nil"/>
              <w:right w:val="nil"/>
            </w:tcBorders>
            <w:tcMar>
              <w:top w:w="0" w:type="dxa"/>
              <w:left w:w="0" w:type="dxa"/>
              <w:bottom w:w="0" w:type="dxa"/>
              <w:right w:w="0" w:type="dxa"/>
            </w:tcMar>
            <w:vAlign w:val="bottom"/>
          </w:tcPr>
          <w:p w14:paraId="1D5766C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D0F109A"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05FCA6C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9721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8E8F84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C88CA4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6C4D88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B307CF" w14:textId="77777777" w:rsidR="00D721A1" w:rsidRDefault="007B6925">
            <w:pPr>
              <w:rPr>
                <w:sz w:val="14"/>
                <w:szCs w:val="14"/>
              </w:rPr>
            </w:pPr>
            <w:r>
              <w:rPr>
                <w:sz w:val="14"/>
                <w:szCs w:val="14"/>
              </w:rPr>
              <w:t>1</w:t>
            </w:r>
          </w:p>
        </w:tc>
      </w:tr>
      <w:tr w:rsidR="00D721A1" w14:paraId="3D21CE0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F06680"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C9923E8"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A0321DE" w14:textId="77777777" w:rsidR="00D721A1" w:rsidRDefault="007B6925">
            <w:pPr>
              <w:rPr>
                <w:sz w:val="14"/>
                <w:szCs w:val="14"/>
              </w:rPr>
            </w:pPr>
            <w:proofErr w:type="spellStart"/>
            <w:r>
              <w:rPr>
                <w:sz w:val="14"/>
                <w:szCs w:val="14"/>
              </w:rPr>
              <w:t>Argopecten</w:t>
            </w:r>
            <w:proofErr w:type="spellEnd"/>
            <w:r>
              <w:rPr>
                <w:sz w:val="14"/>
                <w:szCs w:val="14"/>
              </w:rPr>
              <w:t xml:space="preserve"> </w:t>
            </w:r>
            <w:proofErr w:type="spellStart"/>
            <w:r>
              <w:rPr>
                <w:sz w:val="14"/>
                <w:szCs w:val="14"/>
              </w:rPr>
              <w:t>irradians</w:t>
            </w:r>
            <w:proofErr w:type="spellEnd"/>
          </w:p>
        </w:tc>
        <w:tc>
          <w:tcPr>
            <w:tcW w:w="1942" w:type="dxa"/>
            <w:tcBorders>
              <w:top w:val="nil"/>
              <w:left w:val="nil"/>
              <w:bottom w:val="nil"/>
              <w:right w:val="nil"/>
            </w:tcBorders>
            <w:tcMar>
              <w:top w:w="0" w:type="dxa"/>
              <w:left w:w="0" w:type="dxa"/>
              <w:bottom w:w="0" w:type="dxa"/>
              <w:right w:w="0" w:type="dxa"/>
            </w:tcMar>
            <w:vAlign w:val="bottom"/>
          </w:tcPr>
          <w:p w14:paraId="15373065" w14:textId="77777777" w:rsidR="00D721A1" w:rsidRDefault="007B6925">
            <w:pPr>
              <w:rPr>
                <w:sz w:val="14"/>
                <w:szCs w:val="14"/>
              </w:rPr>
            </w:pPr>
            <w:r>
              <w:rPr>
                <w:sz w:val="14"/>
                <w:szCs w:val="14"/>
              </w:rPr>
              <w:t>Bay scallop</w:t>
            </w:r>
          </w:p>
        </w:tc>
        <w:tc>
          <w:tcPr>
            <w:tcW w:w="252" w:type="dxa"/>
            <w:tcBorders>
              <w:top w:val="nil"/>
              <w:left w:val="nil"/>
              <w:bottom w:val="nil"/>
              <w:right w:val="nil"/>
            </w:tcBorders>
            <w:tcMar>
              <w:top w:w="0" w:type="dxa"/>
              <w:left w:w="0" w:type="dxa"/>
              <w:bottom w:w="0" w:type="dxa"/>
              <w:right w:w="0" w:type="dxa"/>
            </w:tcMar>
            <w:vAlign w:val="bottom"/>
          </w:tcPr>
          <w:p w14:paraId="01485801" w14:textId="77777777" w:rsidR="00D721A1" w:rsidRDefault="007B6925">
            <w:pPr>
              <w:rPr>
                <w:sz w:val="14"/>
                <w:szCs w:val="14"/>
              </w:rPr>
            </w:pPr>
            <w:r>
              <w:rPr>
                <w:sz w:val="14"/>
                <w:szCs w:val="14"/>
              </w:rPr>
              <w:t>4</w:t>
            </w:r>
          </w:p>
        </w:tc>
        <w:tc>
          <w:tcPr>
            <w:tcW w:w="334" w:type="dxa"/>
            <w:tcBorders>
              <w:top w:val="nil"/>
              <w:left w:val="nil"/>
              <w:bottom w:val="nil"/>
              <w:right w:val="nil"/>
            </w:tcBorders>
            <w:tcMar>
              <w:top w:w="0" w:type="dxa"/>
              <w:left w:w="0" w:type="dxa"/>
              <w:bottom w:w="0" w:type="dxa"/>
              <w:right w:w="0" w:type="dxa"/>
            </w:tcMar>
            <w:vAlign w:val="bottom"/>
          </w:tcPr>
          <w:p w14:paraId="4F64D28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ECD59D"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DCBCE2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EB0EAD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2DFB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322663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9B8AF16" w14:textId="77777777" w:rsidR="00D721A1" w:rsidRDefault="00D721A1">
            <w:pPr>
              <w:rPr>
                <w:sz w:val="14"/>
                <w:szCs w:val="14"/>
              </w:rPr>
            </w:pPr>
          </w:p>
        </w:tc>
      </w:tr>
      <w:tr w:rsidR="00D721A1" w14:paraId="46E19E3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4EA109A"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28BBBEA"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35B4BCED" w14:textId="77777777" w:rsidR="00D721A1" w:rsidRDefault="007B6925">
            <w:pPr>
              <w:rPr>
                <w:sz w:val="14"/>
                <w:szCs w:val="14"/>
              </w:rPr>
            </w:pPr>
            <w:proofErr w:type="spellStart"/>
            <w:r>
              <w:rPr>
                <w:sz w:val="14"/>
                <w:szCs w:val="14"/>
              </w:rPr>
              <w:t>Argopecten</w:t>
            </w:r>
            <w:proofErr w:type="spellEnd"/>
            <w:r>
              <w:rPr>
                <w:sz w:val="14"/>
                <w:szCs w:val="14"/>
              </w:rPr>
              <w:t xml:space="preserve"> </w:t>
            </w:r>
            <w:proofErr w:type="spellStart"/>
            <w:r>
              <w:rPr>
                <w:sz w:val="14"/>
                <w:szCs w:val="14"/>
              </w:rPr>
              <w:t>purpuratus</w:t>
            </w:r>
            <w:proofErr w:type="spellEnd"/>
          </w:p>
        </w:tc>
        <w:tc>
          <w:tcPr>
            <w:tcW w:w="1942" w:type="dxa"/>
            <w:tcBorders>
              <w:top w:val="nil"/>
              <w:left w:val="nil"/>
              <w:bottom w:val="nil"/>
              <w:right w:val="nil"/>
            </w:tcBorders>
            <w:tcMar>
              <w:top w:w="0" w:type="dxa"/>
              <w:left w:w="0" w:type="dxa"/>
              <w:bottom w:w="0" w:type="dxa"/>
              <w:right w:w="0" w:type="dxa"/>
            </w:tcMar>
            <w:vAlign w:val="bottom"/>
          </w:tcPr>
          <w:p w14:paraId="71C09D6C" w14:textId="77777777" w:rsidR="00D721A1" w:rsidRDefault="007B6925">
            <w:pPr>
              <w:rPr>
                <w:sz w:val="14"/>
                <w:szCs w:val="14"/>
              </w:rPr>
            </w:pPr>
            <w:r>
              <w:rPr>
                <w:sz w:val="14"/>
                <w:szCs w:val="14"/>
              </w:rPr>
              <w:t>Peruvian calico scallop</w:t>
            </w:r>
          </w:p>
        </w:tc>
        <w:tc>
          <w:tcPr>
            <w:tcW w:w="252" w:type="dxa"/>
            <w:tcBorders>
              <w:top w:val="nil"/>
              <w:left w:val="nil"/>
              <w:bottom w:val="nil"/>
              <w:right w:val="nil"/>
            </w:tcBorders>
            <w:tcMar>
              <w:top w:w="0" w:type="dxa"/>
              <w:left w:w="0" w:type="dxa"/>
              <w:bottom w:w="0" w:type="dxa"/>
              <w:right w:w="0" w:type="dxa"/>
            </w:tcMar>
            <w:vAlign w:val="bottom"/>
          </w:tcPr>
          <w:p w14:paraId="0564237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DB116A5"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3DBE9B4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458870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341F2C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0AF20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2F44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FC4AB04" w14:textId="77777777" w:rsidR="00D721A1" w:rsidRDefault="00D721A1">
            <w:pPr>
              <w:rPr>
                <w:sz w:val="14"/>
                <w:szCs w:val="14"/>
              </w:rPr>
            </w:pPr>
          </w:p>
        </w:tc>
      </w:tr>
      <w:tr w:rsidR="00D721A1" w14:paraId="75EAC8A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87F245B"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0A28D61"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17167F4F" w14:textId="77777777" w:rsidR="00D721A1" w:rsidRDefault="007B6925">
            <w:pPr>
              <w:rPr>
                <w:sz w:val="14"/>
                <w:szCs w:val="14"/>
              </w:rPr>
            </w:pPr>
            <w:proofErr w:type="spellStart"/>
            <w:r>
              <w:rPr>
                <w:sz w:val="14"/>
                <w:szCs w:val="14"/>
              </w:rPr>
              <w:t>Crassadoma</w:t>
            </w:r>
            <w:proofErr w:type="spellEnd"/>
            <w:r>
              <w:rPr>
                <w:sz w:val="14"/>
                <w:szCs w:val="14"/>
              </w:rPr>
              <w:t xml:space="preserve"> gigantea</w:t>
            </w:r>
          </w:p>
        </w:tc>
        <w:tc>
          <w:tcPr>
            <w:tcW w:w="1942" w:type="dxa"/>
            <w:tcBorders>
              <w:top w:val="nil"/>
              <w:left w:val="nil"/>
              <w:bottom w:val="nil"/>
              <w:right w:val="nil"/>
            </w:tcBorders>
            <w:tcMar>
              <w:top w:w="0" w:type="dxa"/>
              <w:left w:w="0" w:type="dxa"/>
              <w:bottom w:w="0" w:type="dxa"/>
              <w:right w:w="0" w:type="dxa"/>
            </w:tcMar>
            <w:vAlign w:val="bottom"/>
          </w:tcPr>
          <w:p w14:paraId="551EAE99" w14:textId="77777777" w:rsidR="00D721A1" w:rsidRDefault="007B6925">
            <w:pPr>
              <w:rPr>
                <w:sz w:val="14"/>
                <w:szCs w:val="14"/>
              </w:rPr>
            </w:pPr>
            <w:r>
              <w:rPr>
                <w:sz w:val="14"/>
                <w:szCs w:val="14"/>
              </w:rPr>
              <w:t>Purple-hinged rock scallop</w:t>
            </w:r>
          </w:p>
        </w:tc>
        <w:tc>
          <w:tcPr>
            <w:tcW w:w="252" w:type="dxa"/>
            <w:tcBorders>
              <w:top w:val="nil"/>
              <w:left w:val="nil"/>
              <w:bottom w:val="nil"/>
              <w:right w:val="nil"/>
            </w:tcBorders>
            <w:tcMar>
              <w:top w:w="0" w:type="dxa"/>
              <w:left w:w="0" w:type="dxa"/>
              <w:bottom w:w="0" w:type="dxa"/>
              <w:right w:w="0" w:type="dxa"/>
            </w:tcMar>
            <w:vAlign w:val="bottom"/>
          </w:tcPr>
          <w:p w14:paraId="151D0691"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15919A2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DD2B956"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81CC77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31C4AE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71C49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8F1AA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FDB3E2" w14:textId="77777777" w:rsidR="00D721A1" w:rsidRDefault="00D721A1">
            <w:pPr>
              <w:rPr>
                <w:sz w:val="14"/>
                <w:szCs w:val="14"/>
              </w:rPr>
            </w:pPr>
          </w:p>
        </w:tc>
      </w:tr>
      <w:tr w:rsidR="00D721A1" w14:paraId="75E1127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21A469"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4AD2AE1"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252F8AA" w14:textId="77777777" w:rsidR="00D721A1" w:rsidRDefault="007B6925">
            <w:pPr>
              <w:rPr>
                <w:sz w:val="14"/>
                <w:szCs w:val="14"/>
              </w:rPr>
            </w:pPr>
            <w:proofErr w:type="spellStart"/>
            <w:r>
              <w:rPr>
                <w:sz w:val="14"/>
                <w:szCs w:val="14"/>
              </w:rPr>
              <w:t>Mimachlamys</w:t>
            </w:r>
            <w:proofErr w:type="spellEnd"/>
            <w:r>
              <w:rPr>
                <w:sz w:val="14"/>
                <w:szCs w:val="14"/>
              </w:rPr>
              <w:t xml:space="preserve"> </w:t>
            </w:r>
            <w:proofErr w:type="spellStart"/>
            <w:r>
              <w:rPr>
                <w:sz w:val="14"/>
                <w:szCs w:val="14"/>
              </w:rPr>
              <w:t>crassicostata</w:t>
            </w:r>
            <w:proofErr w:type="spellEnd"/>
          </w:p>
        </w:tc>
        <w:tc>
          <w:tcPr>
            <w:tcW w:w="1942" w:type="dxa"/>
            <w:tcBorders>
              <w:top w:val="nil"/>
              <w:left w:val="nil"/>
              <w:bottom w:val="nil"/>
              <w:right w:val="nil"/>
            </w:tcBorders>
            <w:tcMar>
              <w:top w:w="0" w:type="dxa"/>
              <w:left w:w="0" w:type="dxa"/>
              <w:bottom w:w="0" w:type="dxa"/>
              <w:right w:w="0" w:type="dxa"/>
            </w:tcMar>
            <w:vAlign w:val="bottom"/>
          </w:tcPr>
          <w:p w14:paraId="241A866C" w14:textId="77777777" w:rsidR="00D721A1" w:rsidRDefault="007B6925">
            <w:pPr>
              <w:rPr>
                <w:sz w:val="14"/>
                <w:szCs w:val="14"/>
              </w:rPr>
            </w:pPr>
            <w:r>
              <w:rPr>
                <w:sz w:val="14"/>
                <w:szCs w:val="14"/>
              </w:rPr>
              <w:t>Noble scallop</w:t>
            </w:r>
          </w:p>
        </w:tc>
        <w:tc>
          <w:tcPr>
            <w:tcW w:w="252" w:type="dxa"/>
            <w:tcBorders>
              <w:top w:val="nil"/>
              <w:left w:val="nil"/>
              <w:bottom w:val="nil"/>
              <w:right w:val="nil"/>
            </w:tcBorders>
            <w:tcMar>
              <w:top w:w="0" w:type="dxa"/>
              <w:left w:w="0" w:type="dxa"/>
              <w:bottom w:w="0" w:type="dxa"/>
              <w:right w:w="0" w:type="dxa"/>
            </w:tcMar>
            <w:vAlign w:val="bottom"/>
          </w:tcPr>
          <w:p w14:paraId="28A3AFF5"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2AA211D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694062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BDE3B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AD57E2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B5591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CBB0A8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E8EC323" w14:textId="77777777" w:rsidR="00D721A1" w:rsidRDefault="00D721A1">
            <w:pPr>
              <w:rPr>
                <w:sz w:val="14"/>
                <w:szCs w:val="14"/>
              </w:rPr>
            </w:pPr>
          </w:p>
        </w:tc>
      </w:tr>
      <w:tr w:rsidR="00D721A1" w14:paraId="66399AB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68E7011"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16E1A5D"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7F6219F" w14:textId="77777777" w:rsidR="00D721A1" w:rsidRDefault="007B6925">
            <w:pPr>
              <w:rPr>
                <w:sz w:val="14"/>
                <w:szCs w:val="14"/>
              </w:rPr>
            </w:pPr>
            <w:proofErr w:type="spellStart"/>
            <w:r>
              <w:rPr>
                <w:sz w:val="14"/>
                <w:szCs w:val="14"/>
              </w:rPr>
              <w:t>Mimachlamys</w:t>
            </w:r>
            <w:proofErr w:type="spellEnd"/>
            <w:r>
              <w:rPr>
                <w:sz w:val="14"/>
                <w:szCs w:val="14"/>
              </w:rPr>
              <w:t xml:space="preserve"> varia</w:t>
            </w:r>
          </w:p>
        </w:tc>
        <w:tc>
          <w:tcPr>
            <w:tcW w:w="1942" w:type="dxa"/>
            <w:tcBorders>
              <w:top w:val="nil"/>
              <w:left w:val="nil"/>
              <w:bottom w:val="nil"/>
              <w:right w:val="nil"/>
            </w:tcBorders>
            <w:tcMar>
              <w:top w:w="0" w:type="dxa"/>
              <w:left w:w="0" w:type="dxa"/>
              <w:bottom w:w="0" w:type="dxa"/>
              <w:right w:w="0" w:type="dxa"/>
            </w:tcMar>
            <w:vAlign w:val="bottom"/>
          </w:tcPr>
          <w:p w14:paraId="6874C7AC" w14:textId="77777777" w:rsidR="00D721A1" w:rsidRDefault="007B6925">
            <w:pPr>
              <w:rPr>
                <w:sz w:val="14"/>
                <w:szCs w:val="14"/>
              </w:rPr>
            </w:pPr>
            <w:r>
              <w:rPr>
                <w:sz w:val="14"/>
                <w:szCs w:val="14"/>
              </w:rPr>
              <w:t>Variegated scallop</w:t>
            </w:r>
          </w:p>
        </w:tc>
        <w:tc>
          <w:tcPr>
            <w:tcW w:w="252" w:type="dxa"/>
            <w:tcBorders>
              <w:top w:val="nil"/>
              <w:left w:val="nil"/>
              <w:bottom w:val="nil"/>
              <w:right w:val="nil"/>
            </w:tcBorders>
            <w:tcMar>
              <w:top w:w="0" w:type="dxa"/>
              <w:left w:w="0" w:type="dxa"/>
              <w:bottom w:w="0" w:type="dxa"/>
              <w:right w:w="0" w:type="dxa"/>
            </w:tcMar>
            <w:vAlign w:val="bottom"/>
          </w:tcPr>
          <w:p w14:paraId="631CF570"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900AF5D"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A546F4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3DF79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50654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F4A0D5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6EF87F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3F1C9D" w14:textId="77777777" w:rsidR="00D721A1" w:rsidRDefault="00D721A1">
            <w:pPr>
              <w:rPr>
                <w:sz w:val="14"/>
                <w:szCs w:val="14"/>
              </w:rPr>
            </w:pPr>
          </w:p>
        </w:tc>
      </w:tr>
      <w:tr w:rsidR="00D721A1" w14:paraId="6F33650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F2071F"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2080E86"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4A21F17D" w14:textId="77777777" w:rsidR="00D721A1" w:rsidRDefault="007B6925">
            <w:pPr>
              <w:rPr>
                <w:sz w:val="14"/>
                <w:szCs w:val="14"/>
              </w:rPr>
            </w:pPr>
            <w:proofErr w:type="spellStart"/>
            <w:r>
              <w:rPr>
                <w:sz w:val="14"/>
                <w:szCs w:val="14"/>
              </w:rPr>
              <w:t>Mizuhopecten</w:t>
            </w:r>
            <w:proofErr w:type="spellEnd"/>
            <w:r>
              <w:rPr>
                <w:sz w:val="14"/>
                <w:szCs w:val="14"/>
              </w:rPr>
              <w:t xml:space="preserve"> </w:t>
            </w:r>
            <w:proofErr w:type="spellStart"/>
            <w:r>
              <w:rPr>
                <w:sz w:val="14"/>
                <w:szCs w:val="14"/>
              </w:rPr>
              <w:t>yessoensis</w:t>
            </w:r>
            <w:proofErr w:type="spellEnd"/>
          </w:p>
        </w:tc>
        <w:tc>
          <w:tcPr>
            <w:tcW w:w="1942" w:type="dxa"/>
            <w:tcBorders>
              <w:top w:val="nil"/>
              <w:left w:val="nil"/>
              <w:bottom w:val="nil"/>
              <w:right w:val="nil"/>
            </w:tcBorders>
            <w:tcMar>
              <w:top w:w="0" w:type="dxa"/>
              <w:left w:w="0" w:type="dxa"/>
              <w:bottom w:w="0" w:type="dxa"/>
              <w:right w:w="0" w:type="dxa"/>
            </w:tcMar>
            <w:vAlign w:val="bottom"/>
          </w:tcPr>
          <w:p w14:paraId="133A14D7" w14:textId="77777777" w:rsidR="00D721A1" w:rsidRDefault="007B6925">
            <w:pPr>
              <w:rPr>
                <w:sz w:val="14"/>
                <w:szCs w:val="14"/>
              </w:rPr>
            </w:pPr>
            <w:r>
              <w:rPr>
                <w:sz w:val="14"/>
                <w:szCs w:val="14"/>
              </w:rPr>
              <w:t>Japanese scallop</w:t>
            </w:r>
          </w:p>
        </w:tc>
        <w:tc>
          <w:tcPr>
            <w:tcW w:w="252" w:type="dxa"/>
            <w:tcBorders>
              <w:top w:val="nil"/>
              <w:left w:val="nil"/>
              <w:bottom w:val="nil"/>
              <w:right w:val="nil"/>
            </w:tcBorders>
            <w:tcMar>
              <w:top w:w="0" w:type="dxa"/>
              <w:left w:w="0" w:type="dxa"/>
              <w:bottom w:w="0" w:type="dxa"/>
              <w:right w:w="0" w:type="dxa"/>
            </w:tcMar>
            <w:vAlign w:val="bottom"/>
          </w:tcPr>
          <w:p w14:paraId="363E3A12" w14:textId="77777777" w:rsidR="00D721A1" w:rsidRDefault="007B6925">
            <w:pPr>
              <w:rPr>
                <w:sz w:val="14"/>
                <w:szCs w:val="14"/>
              </w:rPr>
            </w:pPr>
            <w:r>
              <w:rPr>
                <w:sz w:val="14"/>
                <w:szCs w:val="14"/>
              </w:rPr>
              <w:t>4</w:t>
            </w:r>
          </w:p>
        </w:tc>
        <w:tc>
          <w:tcPr>
            <w:tcW w:w="334" w:type="dxa"/>
            <w:tcBorders>
              <w:top w:val="nil"/>
              <w:left w:val="nil"/>
              <w:bottom w:val="nil"/>
              <w:right w:val="nil"/>
            </w:tcBorders>
            <w:tcMar>
              <w:top w:w="0" w:type="dxa"/>
              <w:left w:w="0" w:type="dxa"/>
              <w:bottom w:w="0" w:type="dxa"/>
              <w:right w:w="0" w:type="dxa"/>
            </w:tcMar>
            <w:vAlign w:val="bottom"/>
          </w:tcPr>
          <w:p w14:paraId="0C46A6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D75D28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1B6DE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353E2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1204E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53B34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120AC2" w14:textId="77777777" w:rsidR="00D721A1" w:rsidRDefault="00D721A1">
            <w:pPr>
              <w:rPr>
                <w:sz w:val="14"/>
                <w:szCs w:val="14"/>
              </w:rPr>
            </w:pPr>
          </w:p>
        </w:tc>
      </w:tr>
      <w:tr w:rsidR="00D721A1" w14:paraId="5A0B5DC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B7B25C"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F422DCB"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48E38B54" w14:textId="77777777" w:rsidR="00D721A1" w:rsidRDefault="007B6925">
            <w:pPr>
              <w:rPr>
                <w:sz w:val="14"/>
                <w:szCs w:val="14"/>
              </w:rPr>
            </w:pPr>
            <w:proofErr w:type="spellStart"/>
            <w:r>
              <w:rPr>
                <w:sz w:val="14"/>
                <w:szCs w:val="14"/>
              </w:rPr>
              <w:t>Nodipecten</w:t>
            </w:r>
            <w:proofErr w:type="spellEnd"/>
            <w:r>
              <w:rPr>
                <w:sz w:val="14"/>
                <w:szCs w:val="14"/>
              </w:rPr>
              <w:t xml:space="preserve"> </w:t>
            </w:r>
            <w:proofErr w:type="spellStart"/>
            <w:r>
              <w:rPr>
                <w:sz w:val="14"/>
                <w:szCs w:val="14"/>
              </w:rPr>
              <w:t>subnodosus</w:t>
            </w:r>
            <w:proofErr w:type="spellEnd"/>
          </w:p>
        </w:tc>
        <w:tc>
          <w:tcPr>
            <w:tcW w:w="1942" w:type="dxa"/>
            <w:tcBorders>
              <w:top w:val="nil"/>
              <w:left w:val="nil"/>
              <w:bottom w:val="nil"/>
              <w:right w:val="nil"/>
            </w:tcBorders>
            <w:tcMar>
              <w:top w:w="0" w:type="dxa"/>
              <w:left w:w="0" w:type="dxa"/>
              <w:bottom w:w="0" w:type="dxa"/>
              <w:right w:w="0" w:type="dxa"/>
            </w:tcMar>
            <w:vAlign w:val="bottom"/>
          </w:tcPr>
          <w:p w14:paraId="5C64F366" w14:textId="77777777" w:rsidR="00D721A1" w:rsidRDefault="007B6925">
            <w:pPr>
              <w:rPr>
                <w:sz w:val="14"/>
                <w:szCs w:val="14"/>
              </w:rPr>
            </w:pPr>
            <w:r>
              <w:rPr>
                <w:sz w:val="14"/>
                <w:szCs w:val="14"/>
              </w:rPr>
              <w:t>Pacific giant lions-paw scallop</w:t>
            </w:r>
          </w:p>
        </w:tc>
        <w:tc>
          <w:tcPr>
            <w:tcW w:w="252" w:type="dxa"/>
            <w:tcBorders>
              <w:top w:val="nil"/>
              <w:left w:val="nil"/>
              <w:bottom w:val="nil"/>
              <w:right w:val="nil"/>
            </w:tcBorders>
            <w:tcMar>
              <w:top w:w="0" w:type="dxa"/>
              <w:left w:w="0" w:type="dxa"/>
              <w:bottom w:w="0" w:type="dxa"/>
              <w:right w:w="0" w:type="dxa"/>
            </w:tcMar>
            <w:vAlign w:val="bottom"/>
          </w:tcPr>
          <w:p w14:paraId="27DA80C0"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48A006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D3EEB5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1D6C2E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007D3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8CFE07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E35EB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2B58DBE" w14:textId="77777777" w:rsidR="00D721A1" w:rsidRDefault="00D721A1">
            <w:pPr>
              <w:rPr>
                <w:sz w:val="14"/>
                <w:szCs w:val="14"/>
              </w:rPr>
            </w:pPr>
          </w:p>
        </w:tc>
      </w:tr>
      <w:tr w:rsidR="00D721A1" w14:paraId="2E88CE8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1199E7F"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EE223A3"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547DF237" w14:textId="77777777" w:rsidR="00D721A1" w:rsidRDefault="007B6925">
            <w:pPr>
              <w:rPr>
                <w:sz w:val="14"/>
                <w:szCs w:val="14"/>
              </w:rPr>
            </w:pPr>
            <w:r>
              <w:rPr>
                <w:sz w:val="14"/>
                <w:szCs w:val="14"/>
              </w:rPr>
              <w:t>Pecten maximus</w:t>
            </w:r>
          </w:p>
        </w:tc>
        <w:tc>
          <w:tcPr>
            <w:tcW w:w="1942" w:type="dxa"/>
            <w:tcBorders>
              <w:top w:val="nil"/>
              <w:left w:val="nil"/>
              <w:bottom w:val="nil"/>
              <w:right w:val="nil"/>
            </w:tcBorders>
            <w:tcMar>
              <w:top w:w="0" w:type="dxa"/>
              <w:left w:w="0" w:type="dxa"/>
              <w:bottom w:w="0" w:type="dxa"/>
              <w:right w:w="0" w:type="dxa"/>
            </w:tcMar>
            <w:vAlign w:val="bottom"/>
          </w:tcPr>
          <w:p w14:paraId="7EC210A7" w14:textId="77777777" w:rsidR="00D721A1" w:rsidRDefault="007B6925">
            <w:pPr>
              <w:rPr>
                <w:sz w:val="14"/>
                <w:szCs w:val="14"/>
              </w:rPr>
            </w:pPr>
            <w:r>
              <w:rPr>
                <w:sz w:val="14"/>
                <w:szCs w:val="14"/>
              </w:rPr>
              <w:t>King scallop</w:t>
            </w:r>
          </w:p>
        </w:tc>
        <w:tc>
          <w:tcPr>
            <w:tcW w:w="252" w:type="dxa"/>
            <w:tcBorders>
              <w:top w:val="nil"/>
              <w:left w:val="nil"/>
              <w:bottom w:val="nil"/>
              <w:right w:val="nil"/>
            </w:tcBorders>
            <w:tcMar>
              <w:top w:w="0" w:type="dxa"/>
              <w:left w:w="0" w:type="dxa"/>
              <w:bottom w:w="0" w:type="dxa"/>
              <w:right w:w="0" w:type="dxa"/>
            </w:tcMar>
            <w:vAlign w:val="bottom"/>
          </w:tcPr>
          <w:p w14:paraId="7605CD5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7A3EB1B" w14:textId="77777777" w:rsidR="00D721A1" w:rsidRDefault="007B6925">
            <w:pPr>
              <w:rPr>
                <w:sz w:val="14"/>
                <w:szCs w:val="14"/>
              </w:rPr>
            </w:pPr>
            <w:r>
              <w:rPr>
                <w:sz w:val="14"/>
                <w:szCs w:val="14"/>
              </w:rPr>
              <w:t>6</w:t>
            </w:r>
          </w:p>
        </w:tc>
        <w:tc>
          <w:tcPr>
            <w:tcW w:w="252" w:type="dxa"/>
            <w:tcBorders>
              <w:top w:val="nil"/>
              <w:left w:val="nil"/>
              <w:bottom w:val="nil"/>
              <w:right w:val="nil"/>
            </w:tcBorders>
            <w:tcMar>
              <w:top w:w="0" w:type="dxa"/>
              <w:left w:w="0" w:type="dxa"/>
              <w:bottom w:w="0" w:type="dxa"/>
              <w:right w:w="0" w:type="dxa"/>
            </w:tcMar>
            <w:vAlign w:val="bottom"/>
          </w:tcPr>
          <w:p w14:paraId="467F5C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F1CBC1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6805C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DB2C48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E2AB7C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7D91860" w14:textId="77777777" w:rsidR="00D721A1" w:rsidRDefault="00D721A1">
            <w:pPr>
              <w:rPr>
                <w:sz w:val="14"/>
                <w:szCs w:val="14"/>
              </w:rPr>
            </w:pPr>
          </w:p>
        </w:tc>
      </w:tr>
      <w:tr w:rsidR="00D721A1" w14:paraId="468CE2B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66E41C"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349D751"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72D633C3" w14:textId="77777777" w:rsidR="00D721A1" w:rsidRDefault="007B6925">
            <w:pPr>
              <w:rPr>
                <w:sz w:val="14"/>
                <w:szCs w:val="14"/>
              </w:rPr>
            </w:pPr>
            <w:proofErr w:type="spellStart"/>
            <w:r>
              <w:rPr>
                <w:sz w:val="14"/>
                <w:szCs w:val="14"/>
              </w:rPr>
              <w:t>Placopecten</w:t>
            </w:r>
            <w:proofErr w:type="spellEnd"/>
            <w:r>
              <w:rPr>
                <w:sz w:val="14"/>
                <w:szCs w:val="14"/>
              </w:rPr>
              <w:t xml:space="preserve"> </w:t>
            </w:r>
            <w:proofErr w:type="spellStart"/>
            <w:r>
              <w:rPr>
                <w:sz w:val="14"/>
                <w:szCs w:val="14"/>
              </w:rPr>
              <w:t>magellanicus</w:t>
            </w:r>
            <w:proofErr w:type="spellEnd"/>
          </w:p>
        </w:tc>
        <w:tc>
          <w:tcPr>
            <w:tcW w:w="1942" w:type="dxa"/>
            <w:tcBorders>
              <w:top w:val="nil"/>
              <w:left w:val="nil"/>
              <w:bottom w:val="nil"/>
              <w:right w:val="nil"/>
            </w:tcBorders>
            <w:tcMar>
              <w:top w:w="0" w:type="dxa"/>
              <w:left w:w="0" w:type="dxa"/>
              <w:bottom w:w="0" w:type="dxa"/>
              <w:right w:w="0" w:type="dxa"/>
            </w:tcMar>
            <w:vAlign w:val="bottom"/>
          </w:tcPr>
          <w:p w14:paraId="1E8CAB11" w14:textId="77777777" w:rsidR="00D721A1" w:rsidRDefault="007B6925">
            <w:pPr>
              <w:rPr>
                <w:sz w:val="14"/>
                <w:szCs w:val="14"/>
              </w:rPr>
            </w:pPr>
            <w:r>
              <w:rPr>
                <w:sz w:val="14"/>
                <w:szCs w:val="14"/>
              </w:rPr>
              <w:t>Atlantic sea scallop</w:t>
            </w:r>
          </w:p>
        </w:tc>
        <w:tc>
          <w:tcPr>
            <w:tcW w:w="252" w:type="dxa"/>
            <w:tcBorders>
              <w:top w:val="nil"/>
              <w:left w:val="nil"/>
              <w:bottom w:val="nil"/>
              <w:right w:val="nil"/>
            </w:tcBorders>
            <w:tcMar>
              <w:top w:w="0" w:type="dxa"/>
              <w:left w:w="0" w:type="dxa"/>
              <w:bottom w:w="0" w:type="dxa"/>
              <w:right w:w="0" w:type="dxa"/>
            </w:tcMar>
            <w:vAlign w:val="bottom"/>
          </w:tcPr>
          <w:p w14:paraId="158B5BF5"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E5382FF" w14:textId="77777777" w:rsidR="00D721A1" w:rsidRDefault="007B6925">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04D544E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4C245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BF37CC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705D0F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52EF0F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4E028E0" w14:textId="77777777" w:rsidR="00D721A1" w:rsidRDefault="00D721A1">
            <w:pPr>
              <w:rPr>
                <w:sz w:val="14"/>
                <w:szCs w:val="14"/>
              </w:rPr>
            </w:pPr>
          </w:p>
        </w:tc>
      </w:tr>
      <w:tr w:rsidR="00D721A1" w14:paraId="494C980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5E2F31B"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951E1D" w14:textId="77777777" w:rsidR="00D721A1" w:rsidRDefault="007B6925">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09B10712" w14:textId="77777777" w:rsidR="00D721A1" w:rsidRDefault="007B6925">
            <w:pPr>
              <w:rPr>
                <w:sz w:val="14"/>
                <w:szCs w:val="14"/>
              </w:rPr>
            </w:pPr>
            <w:proofErr w:type="spellStart"/>
            <w:r>
              <w:rPr>
                <w:sz w:val="14"/>
                <w:szCs w:val="14"/>
              </w:rPr>
              <w:t>Scaeochlamys</w:t>
            </w:r>
            <w:proofErr w:type="spellEnd"/>
            <w:r>
              <w:rPr>
                <w:sz w:val="14"/>
                <w:szCs w:val="14"/>
              </w:rPr>
              <w:t xml:space="preserve"> </w:t>
            </w:r>
            <w:proofErr w:type="spellStart"/>
            <w:r>
              <w:rPr>
                <w:sz w:val="14"/>
                <w:szCs w:val="14"/>
              </w:rPr>
              <w:t>farreri</w:t>
            </w:r>
            <w:proofErr w:type="spellEnd"/>
          </w:p>
        </w:tc>
        <w:tc>
          <w:tcPr>
            <w:tcW w:w="1942" w:type="dxa"/>
            <w:tcBorders>
              <w:top w:val="nil"/>
              <w:left w:val="nil"/>
              <w:bottom w:val="nil"/>
              <w:right w:val="nil"/>
            </w:tcBorders>
            <w:tcMar>
              <w:top w:w="0" w:type="dxa"/>
              <w:left w:w="0" w:type="dxa"/>
              <w:bottom w:w="0" w:type="dxa"/>
              <w:right w:w="0" w:type="dxa"/>
            </w:tcMar>
            <w:vAlign w:val="bottom"/>
          </w:tcPr>
          <w:p w14:paraId="6768EA6B" w14:textId="77777777" w:rsidR="00D721A1" w:rsidRDefault="007B6925">
            <w:pPr>
              <w:rPr>
                <w:sz w:val="14"/>
                <w:szCs w:val="14"/>
              </w:rPr>
            </w:pPr>
            <w:r>
              <w:rPr>
                <w:sz w:val="14"/>
                <w:szCs w:val="14"/>
              </w:rPr>
              <w:t>Farrer's scallop</w:t>
            </w:r>
          </w:p>
        </w:tc>
        <w:tc>
          <w:tcPr>
            <w:tcW w:w="252" w:type="dxa"/>
            <w:tcBorders>
              <w:top w:val="nil"/>
              <w:left w:val="nil"/>
              <w:bottom w:val="nil"/>
              <w:right w:val="nil"/>
            </w:tcBorders>
            <w:tcMar>
              <w:top w:w="0" w:type="dxa"/>
              <w:left w:w="0" w:type="dxa"/>
              <w:bottom w:w="0" w:type="dxa"/>
              <w:right w:w="0" w:type="dxa"/>
            </w:tcMar>
            <w:vAlign w:val="bottom"/>
          </w:tcPr>
          <w:p w14:paraId="3EF60382"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7EF156A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957ED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12FA67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C1305F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0D7C4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088C901"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6A93F5E1" w14:textId="77777777" w:rsidR="00D721A1" w:rsidRDefault="00D721A1">
            <w:pPr>
              <w:rPr>
                <w:sz w:val="14"/>
                <w:szCs w:val="14"/>
              </w:rPr>
            </w:pPr>
          </w:p>
        </w:tc>
      </w:tr>
      <w:tr w:rsidR="00D721A1" w14:paraId="047146B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A707007"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6867436" w14:textId="77777777" w:rsidR="00D721A1" w:rsidRDefault="007B6925">
            <w:pPr>
              <w:rPr>
                <w:sz w:val="14"/>
                <w:szCs w:val="14"/>
              </w:rPr>
            </w:pPr>
            <w:proofErr w:type="spellStart"/>
            <w:r>
              <w:rPr>
                <w:sz w:val="14"/>
                <w:szCs w:val="14"/>
              </w:rPr>
              <w:t>Pharidae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F253A3F" w14:textId="77777777" w:rsidR="00D721A1" w:rsidRDefault="007B6925">
            <w:pPr>
              <w:rPr>
                <w:sz w:val="14"/>
                <w:szCs w:val="14"/>
              </w:rPr>
            </w:pPr>
            <w:r>
              <w:rPr>
                <w:sz w:val="14"/>
                <w:szCs w:val="14"/>
              </w:rPr>
              <w:t xml:space="preserve">Ensis </w:t>
            </w:r>
            <w:proofErr w:type="spellStart"/>
            <w:r>
              <w:rPr>
                <w:sz w:val="14"/>
                <w:szCs w:val="14"/>
              </w:rPr>
              <w:t>macha</w:t>
            </w:r>
            <w:proofErr w:type="spellEnd"/>
          </w:p>
        </w:tc>
        <w:tc>
          <w:tcPr>
            <w:tcW w:w="1942" w:type="dxa"/>
            <w:tcBorders>
              <w:top w:val="nil"/>
              <w:left w:val="nil"/>
              <w:bottom w:val="nil"/>
              <w:right w:val="nil"/>
            </w:tcBorders>
            <w:tcMar>
              <w:top w:w="0" w:type="dxa"/>
              <w:left w:w="0" w:type="dxa"/>
              <w:bottom w:w="0" w:type="dxa"/>
              <w:right w:w="0" w:type="dxa"/>
            </w:tcMar>
            <w:vAlign w:val="bottom"/>
          </w:tcPr>
          <w:p w14:paraId="62385BAD" w14:textId="77777777" w:rsidR="00D721A1" w:rsidRDefault="007B6925">
            <w:pPr>
              <w:rPr>
                <w:sz w:val="14"/>
                <w:szCs w:val="14"/>
              </w:rPr>
            </w:pPr>
            <w:r>
              <w:rPr>
                <w:sz w:val="14"/>
                <w:szCs w:val="14"/>
              </w:rPr>
              <w:t>Navaja clam</w:t>
            </w:r>
          </w:p>
        </w:tc>
        <w:tc>
          <w:tcPr>
            <w:tcW w:w="252" w:type="dxa"/>
            <w:tcBorders>
              <w:top w:val="nil"/>
              <w:left w:val="nil"/>
              <w:bottom w:val="nil"/>
              <w:right w:val="nil"/>
            </w:tcBorders>
            <w:tcMar>
              <w:top w:w="0" w:type="dxa"/>
              <w:left w:w="0" w:type="dxa"/>
              <w:bottom w:w="0" w:type="dxa"/>
              <w:right w:w="0" w:type="dxa"/>
            </w:tcMar>
            <w:vAlign w:val="bottom"/>
          </w:tcPr>
          <w:p w14:paraId="2721DF0E"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976E27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0D9F8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51B116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A76BC8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82AB4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51B9D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F52541A" w14:textId="77777777" w:rsidR="00D721A1" w:rsidRDefault="00D721A1">
            <w:pPr>
              <w:rPr>
                <w:sz w:val="14"/>
                <w:szCs w:val="14"/>
              </w:rPr>
            </w:pPr>
          </w:p>
        </w:tc>
      </w:tr>
      <w:tr w:rsidR="00D721A1" w14:paraId="178EDD4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8B3533F"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28D4D29" w14:textId="77777777" w:rsidR="00D721A1" w:rsidRDefault="007B6925">
            <w:pPr>
              <w:rPr>
                <w:sz w:val="14"/>
                <w:szCs w:val="14"/>
              </w:rPr>
            </w:pPr>
            <w:proofErr w:type="spellStart"/>
            <w:r>
              <w:rPr>
                <w:sz w:val="14"/>
                <w:szCs w:val="14"/>
              </w:rPr>
              <w:t>Pharidae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1D5FD5A" w14:textId="77777777" w:rsidR="00D721A1" w:rsidRDefault="007B6925">
            <w:pPr>
              <w:rPr>
                <w:sz w:val="14"/>
                <w:szCs w:val="14"/>
              </w:rPr>
            </w:pPr>
            <w:r>
              <w:rPr>
                <w:sz w:val="14"/>
                <w:szCs w:val="14"/>
              </w:rPr>
              <w:t xml:space="preserve">Siliqua </w:t>
            </w:r>
            <w:proofErr w:type="spellStart"/>
            <w:r>
              <w:rPr>
                <w:sz w:val="14"/>
                <w:szCs w:val="14"/>
              </w:rPr>
              <w:t>patula</w:t>
            </w:r>
            <w:proofErr w:type="spellEnd"/>
          </w:p>
        </w:tc>
        <w:tc>
          <w:tcPr>
            <w:tcW w:w="1942" w:type="dxa"/>
            <w:tcBorders>
              <w:top w:val="nil"/>
              <w:left w:val="nil"/>
              <w:bottom w:val="nil"/>
              <w:right w:val="nil"/>
            </w:tcBorders>
            <w:tcMar>
              <w:top w:w="0" w:type="dxa"/>
              <w:left w:w="0" w:type="dxa"/>
              <w:bottom w:w="0" w:type="dxa"/>
              <w:right w:w="0" w:type="dxa"/>
            </w:tcMar>
            <w:vAlign w:val="bottom"/>
          </w:tcPr>
          <w:p w14:paraId="69654F44" w14:textId="77777777" w:rsidR="00D721A1" w:rsidRDefault="007B6925">
            <w:pPr>
              <w:rPr>
                <w:sz w:val="14"/>
                <w:szCs w:val="14"/>
              </w:rPr>
            </w:pPr>
            <w:r>
              <w:rPr>
                <w:sz w:val="14"/>
                <w:szCs w:val="14"/>
              </w:rPr>
              <w:t>Pacific razor clam</w:t>
            </w:r>
          </w:p>
        </w:tc>
        <w:tc>
          <w:tcPr>
            <w:tcW w:w="252" w:type="dxa"/>
            <w:tcBorders>
              <w:top w:val="nil"/>
              <w:left w:val="nil"/>
              <w:bottom w:val="nil"/>
              <w:right w:val="nil"/>
            </w:tcBorders>
            <w:tcMar>
              <w:top w:w="0" w:type="dxa"/>
              <w:left w:w="0" w:type="dxa"/>
              <w:bottom w:w="0" w:type="dxa"/>
              <w:right w:w="0" w:type="dxa"/>
            </w:tcMar>
            <w:vAlign w:val="bottom"/>
          </w:tcPr>
          <w:p w14:paraId="6E9EE14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035717A" w14:textId="77777777" w:rsidR="00D721A1" w:rsidRDefault="007B6925">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7D4F4BE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620D7E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507AF3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2DA3D0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9632FA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D27B671" w14:textId="77777777" w:rsidR="00D721A1" w:rsidRDefault="00D721A1">
            <w:pPr>
              <w:rPr>
                <w:sz w:val="14"/>
                <w:szCs w:val="14"/>
              </w:rPr>
            </w:pPr>
          </w:p>
        </w:tc>
      </w:tr>
      <w:tr w:rsidR="00D721A1" w14:paraId="26F97AF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ECC9B0D"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A6537E2" w14:textId="77777777" w:rsidR="00D721A1" w:rsidRDefault="007B6925">
            <w:pPr>
              <w:rPr>
                <w:sz w:val="14"/>
                <w:szCs w:val="14"/>
              </w:rPr>
            </w:pPr>
            <w:proofErr w:type="spellStart"/>
            <w:r>
              <w:rPr>
                <w:sz w:val="14"/>
                <w:szCs w:val="14"/>
              </w:rPr>
              <w:t>Pharidae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81DC419" w14:textId="77777777" w:rsidR="00D721A1" w:rsidRDefault="007B6925">
            <w:pPr>
              <w:rPr>
                <w:sz w:val="14"/>
                <w:szCs w:val="14"/>
              </w:rPr>
            </w:pPr>
            <w:proofErr w:type="spellStart"/>
            <w:r>
              <w:rPr>
                <w:sz w:val="14"/>
                <w:szCs w:val="14"/>
              </w:rPr>
              <w:t>Sinonovacula</w:t>
            </w:r>
            <w:proofErr w:type="spellEnd"/>
            <w:r>
              <w:rPr>
                <w:sz w:val="14"/>
                <w:szCs w:val="14"/>
              </w:rPr>
              <w:t xml:space="preserve"> </w:t>
            </w:r>
            <w:proofErr w:type="spellStart"/>
            <w:r>
              <w:rPr>
                <w:sz w:val="14"/>
                <w:szCs w:val="14"/>
              </w:rPr>
              <w:t>constricta</w:t>
            </w:r>
            <w:proofErr w:type="spellEnd"/>
          </w:p>
        </w:tc>
        <w:tc>
          <w:tcPr>
            <w:tcW w:w="1942" w:type="dxa"/>
            <w:tcBorders>
              <w:top w:val="nil"/>
              <w:left w:val="nil"/>
              <w:bottom w:val="nil"/>
              <w:right w:val="nil"/>
            </w:tcBorders>
            <w:tcMar>
              <w:top w:w="0" w:type="dxa"/>
              <w:left w:w="0" w:type="dxa"/>
              <w:bottom w:w="0" w:type="dxa"/>
              <w:right w:w="0" w:type="dxa"/>
            </w:tcMar>
            <w:vAlign w:val="bottom"/>
          </w:tcPr>
          <w:p w14:paraId="38F8DB9C" w14:textId="77777777" w:rsidR="00D721A1" w:rsidRDefault="007B6925">
            <w:pPr>
              <w:rPr>
                <w:sz w:val="14"/>
                <w:szCs w:val="14"/>
              </w:rPr>
            </w:pPr>
            <w:r>
              <w:rPr>
                <w:sz w:val="14"/>
                <w:szCs w:val="14"/>
              </w:rPr>
              <w:t xml:space="preserve">Constricted </w:t>
            </w:r>
            <w:proofErr w:type="spellStart"/>
            <w:r>
              <w:rPr>
                <w:sz w:val="14"/>
                <w:szCs w:val="14"/>
              </w:rPr>
              <w:t>tagelus</w:t>
            </w:r>
            <w:proofErr w:type="spellEnd"/>
          </w:p>
        </w:tc>
        <w:tc>
          <w:tcPr>
            <w:tcW w:w="252" w:type="dxa"/>
            <w:tcBorders>
              <w:top w:val="nil"/>
              <w:left w:val="nil"/>
              <w:bottom w:val="nil"/>
              <w:right w:val="nil"/>
            </w:tcBorders>
            <w:tcMar>
              <w:top w:w="0" w:type="dxa"/>
              <w:left w:w="0" w:type="dxa"/>
              <w:bottom w:w="0" w:type="dxa"/>
              <w:right w:w="0" w:type="dxa"/>
            </w:tcMar>
            <w:vAlign w:val="bottom"/>
          </w:tcPr>
          <w:p w14:paraId="3E0DB20F"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E74C0B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01303F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48B73B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E2352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51DE99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79635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8999518" w14:textId="77777777" w:rsidR="00D721A1" w:rsidRDefault="007B6925">
            <w:pPr>
              <w:rPr>
                <w:sz w:val="14"/>
                <w:szCs w:val="14"/>
              </w:rPr>
            </w:pPr>
            <w:r>
              <w:rPr>
                <w:sz w:val="14"/>
                <w:szCs w:val="14"/>
              </w:rPr>
              <w:t>1</w:t>
            </w:r>
          </w:p>
        </w:tc>
      </w:tr>
      <w:tr w:rsidR="00D721A1" w14:paraId="79A37DD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EFD10A"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A334F03" w14:textId="77777777" w:rsidR="00D721A1" w:rsidRDefault="007B6925">
            <w:pPr>
              <w:rPr>
                <w:sz w:val="14"/>
                <w:szCs w:val="14"/>
              </w:rPr>
            </w:pPr>
            <w:proofErr w:type="spellStart"/>
            <w:r>
              <w:rPr>
                <w:sz w:val="14"/>
                <w:szCs w:val="14"/>
              </w:rPr>
              <w:t>Psammobiidae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D6B12E3" w14:textId="77777777" w:rsidR="00D721A1" w:rsidRDefault="007B6925">
            <w:pPr>
              <w:rPr>
                <w:sz w:val="14"/>
                <w:szCs w:val="14"/>
              </w:rPr>
            </w:pPr>
            <w:proofErr w:type="spellStart"/>
            <w:r>
              <w:rPr>
                <w:sz w:val="14"/>
                <w:szCs w:val="14"/>
              </w:rPr>
              <w:t>Hiatula</w:t>
            </w:r>
            <w:proofErr w:type="spellEnd"/>
            <w:r>
              <w:rPr>
                <w:sz w:val="14"/>
                <w:szCs w:val="14"/>
              </w:rPr>
              <w:t xml:space="preserve"> </w:t>
            </w:r>
            <w:proofErr w:type="spellStart"/>
            <w:r>
              <w:rPr>
                <w:sz w:val="14"/>
                <w:szCs w:val="14"/>
              </w:rPr>
              <w:t>diphos</w:t>
            </w:r>
            <w:proofErr w:type="spellEnd"/>
          </w:p>
        </w:tc>
        <w:tc>
          <w:tcPr>
            <w:tcW w:w="1942" w:type="dxa"/>
            <w:tcBorders>
              <w:top w:val="nil"/>
              <w:left w:val="nil"/>
              <w:bottom w:val="nil"/>
              <w:right w:val="nil"/>
            </w:tcBorders>
            <w:tcMar>
              <w:top w:w="0" w:type="dxa"/>
              <w:left w:w="0" w:type="dxa"/>
              <w:bottom w:w="0" w:type="dxa"/>
              <w:right w:w="0" w:type="dxa"/>
            </w:tcMar>
            <w:vAlign w:val="bottom"/>
          </w:tcPr>
          <w:p w14:paraId="7FC05E69" w14:textId="77777777" w:rsidR="00D721A1" w:rsidRDefault="007B6925">
            <w:pPr>
              <w:rPr>
                <w:sz w:val="14"/>
                <w:szCs w:val="14"/>
              </w:rPr>
            </w:pPr>
            <w:r>
              <w:rPr>
                <w:sz w:val="14"/>
                <w:szCs w:val="14"/>
              </w:rPr>
              <w:t>Purple clam</w:t>
            </w:r>
          </w:p>
        </w:tc>
        <w:tc>
          <w:tcPr>
            <w:tcW w:w="252" w:type="dxa"/>
            <w:tcBorders>
              <w:top w:val="nil"/>
              <w:left w:val="nil"/>
              <w:bottom w:val="nil"/>
              <w:right w:val="nil"/>
            </w:tcBorders>
            <w:tcMar>
              <w:top w:w="0" w:type="dxa"/>
              <w:left w:w="0" w:type="dxa"/>
              <w:bottom w:w="0" w:type="dxa"/>
              <w:right w:w="0" w:type="dxa"/>
            </w:tcMar>
            <w:vAlign w:val="bottom"/>
          </w:tcPr>
          <w:p w14:paraId="11F2DB1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CCB6E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629A1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BE9F7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3F7EDF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71323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6A029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6F307A" w14:textId="77777777" w:rsidR="00D721A1" w:rsidRDefault="00D721A1">
            <w:pPr>
              <w:rPr>
                <w:sz w:val="14"/>
                <w:szCs w:val="14"/>
              </w:rPr>
            </w:pPr>
          </w:p>
        </w:tc>
      </w:tr>
      <w:tr w:rsidR="00D721A1" w14:paraId="17A84B3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020039E"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7377BC5" w14:textId="77777777" w:rsidR="00D721A1" w:rsidRDefault="007B6925">
            <w:pPr>
              <w:rPr>
                <w:sz w:val="14"/>
                <w:szCs w:val="14"/>
              </w:rPr>
            </w:pPr>
            <w:proofErr w:type="spellStart"/>
            <w:r>
              <w:rPr>
                <w:sz w:val="14"/>
                <w:szCs w:val="14"/>
              </w:rPr>
              <w:t>Solenidae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6941752" w14:textId="77777777" w:rsidR="00D721A1" w:rsidRDefault="007B6925">
            <w:pPr>
              <w:rPr>
                <w:sz w:val="14"/>
                <w:szCs w:val="14"/>
              </w:rPr>
            </w:pPr>
            <w:r>
              <w:rPr>
                <w:sz w:val="14"/>
                <w:szCs w:val="14"/>
              </w:rPr>
              <w:t>Solen marginatus</w:t>
            </w:r>
          </w:p>
        </w:tc>
        <w:tc>
          <w:tcPr>
            <w:tcW w:w="1942" w:type="dxa"/>
            <w:tcBorders>
              <w:top w:val="nil"/>
              <w:left w:val="nil"/>
              <w:bottom w:val="nil"/>
              <w:right w:val="nil"/>
            </w:tcBorders>
            <w:tcMar>
              <w:top w:w="0" w:type="dxa"/>
              <w:left w:w="0" w:type="dxa"/>
              <w:bottom w:w="0" w:type="dxa"/>
              <w:right w:w="0" w:type="dxa"/>
            </w:tcMar>
            <w:vAlign w:val="bottom"/>
          </w:tcPr>
          <w:p w14:paraId="5A4F8E10" w14:textId="77777777" w:rsidR="00D721A1" w:rsidRDefault="007B6925">
            <w:pPr>
              <w:rPr>
                <w:sz w:val="14"/>
                <w:szCs w:val="14"/>
              </w:rPr>
            </w:pPr>
            <w:r>
              <w:rPr>
                <w:sz w:val="14"/>
                <w:szCs w:val="14"/>
              </w:rPr>
              <w:t>Grooved razor shell</w:t>
            </w:r>
          </w:p>
        </w:tc>
        <w:tc>
          <w:tcPr>
            <w:tcW w:w="252" w:type="dxa"/>
            <w:tcBorders>
              <w:top w:val="nil"/>
              <w:left w:val="nil"/>
              <w:bottom w:val="nil"/>
              <w:right w:val="nil"/>
            </w:tcBorders>
            <w:tcMar>
              <w:top w:w="0" w:type="dxa"/>
              <w:left w:w="0" w:type="dxa"/>
              <w:bottom w:w="0" w:type="dxa"/>
              <w:right w:w="0" w:type="dxa"/>
            </w:tcMar>
            <w:vAlign w:val="bottom"/>
          </w:tcPr>
          <w:p w14:paraId="3909DD8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A840BC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6C4068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3AC52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EAA42C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D0D5C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AA665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C9B2A07" w14:textId="77777777" w:rsidR="00D721A1" w:rsidRDefault="00D721A1">
            <w:pPr>
              <w:rPr>
                <w:sz w:val="14"/>
                <w:szCs w:val="14"/>
              </w:rPr>
            </w:pPr>
          </w:p>
        </w:tc>
      </w:tr>
      <w:tr w:rsidR="00D721A1" w14:paraId="7C130FC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E5AAD23"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7B0F2FA"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0A6643CE" w14:textId="77777777" w:rsidR="00D721A1" w:rsidRDefault="007B6925">
            <w:pPr>
              <w:rPr>
                <w:sz w:val="14"/>
                <w:szCs w:val="14"/>
              </w:rPr>
            </w:pPr>
            <w:proofErr w:type="spellStart"/>
            <w:r>
              <w:rPr>
                <w:sz w:val="14"/>
                <w:szCs w:val="14"/>
              </w:rPr>
              <w:t>Anomalocardia</w:t>
            </w:r>
            <w:proofErr w:type="spellEnd"/>
            <w:r>
              <w:rPr>
                <w:sz w:val="14"/>
                <w:szCs w:val="14"/>
              </w:rPr>
              <w:t xml:space="preserve"> </w:t>
            </w:r>
            <w:proofErr w:type="spellStart"/>
            <w:r>
              <w:rPr>
                <w:sz w:val="14"/>
                <w:szCs w:val="14"/>
              </w:rPr>
              <w:t>flexuosa</w:t>
            </w:r>
            <w:proofErr w:type="spellEnd"/>
          </w:p>
        </w:tc>
        <w:tc>
          <w:tcPr>
            <w:tcW w:w="1942" w:type="dxa"/>
            <w:tcBorders>
              <w:top w:val="nil"/>
              <w:left w:val="nil"/>
              <w:bottom w:val="nil"/>
              <w:right w:val="nil"/>
            </w:tcBorders>
            <w:tcMar>
              <w:top w:w="0" w:type="dxa"/>
              <w:left w:w="0" w:type="dxa"/>
              <w:bottom w:w="0" w:type="dxa"/>
              <w:right w:w="0" w:type="dxa"/>
            </w:tcMar>
            <w:vAlign w:val="bottom"/>
          </w:tcPr>
          <w:p w14:paraId="1043E74B" w14:textId="77777777" w:rsidR="00D721A1" w:rsidRDefault="007B6925">
            <w:pPr>
              <w:rPr>
                <w:sz w:val="14"/>
                <w:szCs w:val="14"/>
              </w:rPr>
            </w:pPr>
            <w:proofErr w:type="spellStart"/>
            <w:r>
              <w:rPr>
                <w:sz w:val="14"/>
                <w:szCs w:val="14"/>
              </w:rPr>
              <w:t>Anomalocardia</w:t>
            </w:r>
            <w:proofErr w:type="spellEnd"/>
            <w:r>
              <w:rPr>
                <w:sz w:val="14"/>
                <w:szCs w:val="14"/>
              </w:rPr>
              <w:t xml:space="preserve"> clam</w:t>
            </w:r>
          </w:p>
        </w:tc>
        <w:tc>
          <w:tcPr>
            <w:tcW w:w="252" w:type="dxa"/>
            <w:tcBorders>
              <w:top w:val="nil"/>
              <w:left w:val="nil"/>
              <w:bottom w:val="nil"/>
              <w:right w:val="nil"/>
            </w:tcBorders>
            <w:tcMar>
              <w:top w:w="0" w:type="dxa"/>
              <w:left w:w="0" w:type="dxa"/>
              <w:bottom w:w="0" w:type="dxa"/>
              <w:right w:w="0" w:type="dxa"/>
            </w:tcMar>
            <w:vAlign w:val="bottom"/>
          </w:tcPr>
          <w:p w14:paraId="180CD73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FA9A1A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AAD4B0"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59AE420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28A59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B658CE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1DAC4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09FC346" w14:textId="77777777" w:rsidR="00D721A1" w:rsidRDefault="00D721A1">
            <w:pPr>
              <w:rPr>
                <w:sz w:val="14"/>
                <w:szCs w:val="14"/>
              </w:rPr>
            </w:pPr>
          </w:p>
        </w:tc>
      </w:tr>
      <w:tr w:rsidR="00D721A1" w14:paraId="573A014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250F361"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695789F"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5F41684B" w14:textId="77777777" w:rsidR="00D721A1" w:rsidRDefault="007B6925">
            <w:pPr>
              <w:rPr>
                <w:sz w:val="14"/>
                <w:szCs w:val="14"/>
              </w:rPr>
            </w:pPr>
            <w:r>
              <w:rPr>
                <w:sz w:val="14"/>
                <w:szCs w:val="14"/>
              </w:rPr>
              <w:t xml:space="preserve">Callista </w:t>
            </w:r>
            <w:proofErr w:type="spellStart"/>
            <w:r>
              <w:rPr>
                <w:sz w:val="14"/>
                <w:szCs w:val="14"/>
              </w:rPr>
              <w:t>chione</w:t>
            </w:r>
            <w:proofErr w:type="spellEnd"/>
          </w:p>
        </w:tc>
        <w:tc>
          <w:tcPr>
            <w:tcW w:w="1942" w:type="dxa"/>
            <w:tcBorders>
              <w:top w:val="nil"/>
              <w:left w:val="nil"/>
              <w:bottom w:val="nil"/>
              <w:right w:val="nil"/>
            </w:tcBorders>
            <w:tcMar>
              <w:top w:w="0" w:type="dxa"/>
              <w:left w:w="0" w:type="dxa"/>
              <w:bottom w:w="0" w:type="dxa"/>
              <w:right w:w="0" w:type="dxa"/>
            </w:tcMar>
            <w:vAlign w:val="bottom"/>
          </w:tcPr>
          <w:p w14:paraId="6B4AF1D1" w14:textId="77777777" w:rsidR="00D721A1" w:rsidRDefault="007B6925">
            <w:pPr>
              <w:rPr>
                <w:sz w:val="14"/>
                <w:szCs w:val="14"/>
              </w:rPr>
            </w:pPr>
            <w:r>
              <w:rPr>
                <w:sz w:val="14"/>
                <w:szCs w:val="14"/>
              </w:rPr>
              <w:t>Smooth clam</w:t>
            </w:r>
          </w:p>
        </w:tc>
        <w:tc>
          <w:tcPr>
            <w:tcW w:w="252" w:type="dxa"/>
            <w:tcBorders>
              <w:top w:val="nil"/>
              <w:left w:val="nil"/>
              <w:bottom w:val="nil"/>
              <w:right w:val="nil"/>
            </w:tcBorders>
            <w:tcMar>
              <w:top w:w="0" w:type="dxa"/>
              <w:left w:w="0" w:type="dxa"/>
              <w:bottom w:w="0" w:type="dxa"/>
              <w:right w:w="0" w:type="dxa"/>
            </w:tcMar>
            <w:vAlign w:val="bottom"/>
          </w:tcPr>
          <w:p w14:paraId="352BC05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A7E5BD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C9519B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F089BE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851FAF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C16580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3B22F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7BA0AB8" w14:textId="77777777" w:rsidR="00D721A1" w:rsidRDefault="00D721A1">
            <w:pPr>
              <w:rPr>
                <w:sz w:val="14"/>
                <w:szCs w:val="14"/>
              </w:rPr>
            </w:pPr>
          </w:p>
        </w:tc>
      </w:tr>
      <w:tr w:rsidR="00D721A1" w14:paraId="154BD1B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4F9865"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3963CD8"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65A928B9" w14:textId="77777777" w:rsidR="00D721A1" w:rsidRDefault="007B6925">
            <w:pPr>
              <w:rPr>
                <w:sz w:val="14"/>
                <w:szCs w:val="14"/>
              </w:rPr>
            </w:pPr>
            <w:r>
              <w:rPr>
                <w:sz w:val="14"/>
                <w:szCs w:val="14"/>
              </w:rPr>
              <w:t xml:space="preserve">Chamelea </w:t>
            </w:r>
            <w:proofErr w:type="spellStart"/>
            <w:r>
              <w:rPr>
                <w:sz w:val="14"/>
                <w:szCs w:val="14"/>
              </w:rPr>
              <w:t>gallina</w:t>
            </w:r>
            <w:proofErr w:type="spellEnd"/>
          </w:p>
        </w:tc>
        <w:tc>
          <w:tcPr>
            <w:tcW w:w="1942" w:type="dxa"/>
            <w:tcBorders>
              <w:top w:val="nil"/>
              <w:left w:val="nil"/>
              <w:bottom w:val="nil"/>
              <w:right w:val="nil"/>
            </w:tcBorders>
            <w:tcMar>
              <w:top w:w="0" w:type="dxa"/>
              <w:left w:w="0" w:type="dxa"/>
              <w:bottom w:w="0" w:type="dxa"/>
              <w:right w:w="0" w:type="dxa"/>
            </w:tcMar>
            <w:vAlign w:val="bottom"/>
          </w:tcPr>
          <w:p w14:paraId="258C1D98" w14:textId="77777777" w:rsidR="00D721A1" w:rsidRDefault="007B6925">
            <w:pPr>
              <w:rPr>
                <w:sz w:val="14"/>
                <w:szCs w:val="14"/>
              </w:rPr>
            </w:pPr>
            <w:r>
              <w:rPr>
                <w:sz w:val="14"/>
                <w:szCs w:val="14"/>
              </w:rPr>
              <w:t xml:space="preserve">Warty </w:t>
            </w:r>
            <w:proofErr w:type="spellStart"/>
            <w:r>
              <w:rPr>
                <w:sz w:val="14"/>
                <w:szCs w:val="14"/>
              </w:rPr>
              <w:t>venus</w:t>
            </w:r>
            <w:proofErr w:type="spellEnd"/>
          </w:p>
        </w:tc>
        <w:tc>
          <w:tcPr>
            <w:tcW w:w="252" w:type="dxa"/>
            <w:tcBorders>
              <w:top w:val="nil"/>
              <w:left w:val="nil"/>
              <w:bottom w:val="nil"/>
              <w:right w:val="nil"/>
            </w:tcBorders>
            <w:tcMar>
              <w:top w:w="0" w:type="dxa"/>
              <w:left w:w="0" w:type="dxa"/>
              <w:bottom w:w="0" w:type="dxa"/>
              <w:right w:w="0" w:type="dxa"/>
            </w:tcMar>
            <w:vAlign w:val="bottom"/>
          </w:tcPr>
          <w:p w14:paraId="0B5828A3"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01BB59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211C9B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74D20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AAB1F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278F1A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DC10C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7C6C19" w14:textId="77777777" w:rsidR="00D721A1" w:rsidRDefault="00D721A1">
            <w:pPr>
              <w:rPr>
                <w:sz w:val="14"/>
                <w:szCs w:val="14"/>
              </w:rPr>
            </w:pPr>
          </w:p>
        </w:tc>
      </w:tr>
      <w:tr w:rsidR="00D721A1" w14:paraId="35DBE36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8B898F8"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CD12CDE"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FB34B7D" w14:textId="77777777" w:rsidR="00D721A1" w:rsidRDefault="007B6925">
            <w:pPr>
              <w:rPr>
                <w:sz w:val="14"/>
                <w:szCs w:val="14"/>
              </w:rPr>
            </w:pPr>
            <w:r>
              <w:rPr>
                <w:sz w:val="14"/>
                <w:szCs w:val="14"/>
              </w:rPr>
              <w:t xml:space="preserve">Mercenaria </w:t>
            </w:r>
            <w:proofErr w:type="spellStart"/>
            <w:r>
              <w:rPr>
                <w:sz w:val="14"/>
                <w:szCs w:val="14"/>
              </w:rPr>
              <w:t>campechiensis</w:t>
            </w:r>
            <w:proofErr w:type="spellEnd"/>
          </w:p>
        </w:tc>
        <w:tc>
          <w:tcPr>
            <w:tcW w:w="1942" w:type="dxa"/>
            <w:tcBorders>
              <w:top w:val="nil"/>
              <w:left w:val="nil"/>
              <w:bottom w:val="nil"/>
              <w:right w:val="nil"/>
            </w:tcBorders>
            <w:tcMar>
              <w:top w:w="0" w:type="dxa"/>
              <w:left w:w="0" w:type="dxa"/>
              <w:bottom w:w="0" w:type="dxa"/>
              <w:right w:w="0" w:type="dxa"/>
            </w:tcMar>
            <w:vAlign w:val="bottom"/>
          </w:tcPr>
          <w:p w14:paraId="1C63EA95" w14:textId="77777777" w:rsidR="00D721A1" w:rsidRDefault="007B6925">
            <w:pPr>
              <w:rPr>
                <w:sz w:val="14"/>
                <w:szCs w:val="14"/>
              </w:rPr>
            </w:pPr>
            <w:r>
              <w:rPr>
                <w:sz w:val="14"/>
                <w:szCs w:val="14"/>
              </w:rPr>
              <w:t>Hard clam</w:t>
            </w:r>
          </w:p>
        </w:tc>
        <w:tc>
          <w:tcPr>
            <w:tcW w:w="252" w:type="dxa"/>
            <w:tcBorders>
              <w:top w:val="nil"/>
              <w:left w:val="nil"/>
              <w:bottom w:val="nil"/>
              <w:right w:val="nil"/>
            </w:tcBorders>
            <w:tcMar>
              <w:top w:w="0" w:type="dxa"/>
              <w:left w:w="0" w:type="dxa"/>
              <w:bottom w:w="0" w:type="dxa"/>
              <w:right w:w="0" w:type="dxa"/>
            </w:tcMar>
            <w:vAlign w:val="bottom"/>
          </w:tcPr>
          <w:p w14:paraId="402B067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DA3966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7CE272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AC15B1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6D12DBE"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61D4B36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7F461E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55C6D5A" w14:textId="77777777" w:rsidR="00D721A1" w:rsidRDefault="00D721A1">
            <w:pPr>
              <w:rPr>
                <w:sz w:val="14"/>
                <w:szCs w:val="14"/>
              </w:rPr>
            </w:pPr>
          </w:p>
        </w:tc>
      </w:tr>
      <w:tr w:rsidR="00D721A1" w14:paraId="188953D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FAF8164"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B03C228"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A3C306D" w14:textId="77777777" w:rsidR="00D721A1" w:rsidRDefault="007B6925">
            <w:pPr>
              <w:rPr>
                <w:sz w:val="14"/>
                <w:szCs w:val="14"/>
              </w:rPr>
            </w:pPr>
            <w:r>
              <w:rPr>
                <w:sz w:val="14"/>
                <w:szCs w:val="14"/>
              </w:rPr>
              <w:t xml:space="preserve">Mercenaria </w:t>
            </w:r>
            <w:proofErr w:type="spellStart"/>
            <w:r>
              <w:rPr>
                <w:sz w:val="14"/>
                <w:szCs w:val="14"/>
              </w:rPr>
              <w:t>mercenaria</w:t>
            </w:r>
            <w:proofErr w:type="spellEnd"/>
          </w:p>
        </w:tc>
        <w:tc>
          <w:tcPr>
            <w:tcW w:w="1942" w:type="dxa"/>
            <w:tcBorders>
              <w:top w:val="nil"/>
              <w:left w:val="nil"/>
              <w:bottom w:val="nil"/>
              <w:right w:val="nil"/>
            </w:tcBorders>
            <w:tcMar>
              <w:top w:w="0" w:type="dxa"/>
              <w:left w:w="0" w:type="dxa"/>
              <w:bottom w:w="0" w:type="dxa"/>
              <w:right w:w="0" w:type="dxa"/>
            </w:tcMar>
            <w:vAlign w:val="bottom"/>
          </w:tcPr>
          <w:p w14:paraId="721AB2C4" w14:textId="77777777" w:rsidR="00D721A1" w:rsidRDefault="007B6925">
            <w:pPr>
              <w:rPr>
                <w:sz w:val="14"/>
                <w:szCs w:val="14"/>
              </w:rPr>
            </w:pPr>
            <w:r>
              <w:rPr>
                <w:sz w:val="14"/>
                <w:szCs w:val="14"/>
              </w:rPr>
              <w:t>Northern quahog</w:t>
            </w:r>
          </w:p>
        </w:tc>
        <w:tc>
          <w:tcPr>
            <w:tcW w:w="252" w:type="dxa"/>
            <w:tcBorders>
              <w:top w:val="nil"/>
              <w:left w:val="nil"/>
              <w:bottom w:val="nil"/>
              <w:right w:val="nil"/>
            </w:tcBorders>
            <w:tcMar>
              <w:top w:w="0" w:type="dxa"/>
              <w:left w:w="0" w:type="dxa"/>
              <w:bottom w:w="0" w:type="dxa"/>
              <w:right w:w="0" w:type="dxa"/>
            </w:tcMar>
            <w:vAlign w:val="bottom"/>
          </w:tcPr>
          <w:p w14:paraId="0548FC12"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BFB038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7C3F6D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3E2506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C346520"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61185C4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E9A1AD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9038EC7" w14:textId="77777777" w:rsidR="00D721A1" w:rsidRDefault="007B6925">
            <w:pPr>
              <w:rPr>
                <w:sz w:val="14"/>
                <w:szCs w:val="14"/>
              </w:rPr>
            </w:pPr>
            <w:r>
              <w:rPr>
                <w:sz w:val="14"/>
                <w:szCs w:val="14"/>
              </w:rPr>
              <w:t>2</w:t>
            </w:r>
          </w:p>
        </w:tc>
      </w:tr>
      <w:tr w:rsidR="00D721A1" w14:paraId="7D83683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614593"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9B711A4"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1F2C7003" w14:textId="77777777" w:rsidR="00D721A1" w:rsidRDefault="007B6925">
            <w:pPr>
              <w:rPr>
                <w:sz w:val="14"/>
                <w:szCs w:val="14"/>
              </w:rPr>
            </w:pPr>
            <w:proofErr w:type="spellStart"/>
            <w:r>
              <w:rPr>
                <w:sz w:val="14"/>
                <w:szCs w:val="14"/>
              </w:rPr>
              <w:t>Ruditapes</w:t>
            </w:r>
            <w:proofErr w:type="spellEnd"/>
            <w:r>
              <w:rPr>
                <w:sz w:val="14"/>
                <w:szCs w:val="14"/>
              </w:rPr>
              <w:t xml:space="preserve"> </w:t>
            </w:r>
            <w:proofErr w:type="spellStart"/>
            <w:r>
              <w:rPr>
                <w:sz w:val="14"/>
                <w:szCs w:val="14"/>
              </w:rPr>
              <w:t>decussatus</w:t>
            </w:r>
            <w:proofErr w:type="spellEnd"/>
          </w:p>
        </w:tc>
        <w:tc>
          <w:tcPr>
            <w:tcW w:w="1942" w:type="dxa"/>
            <w:tcBorders>
              <w:top w:val="nil"/>
              <w:left w:val="nil"/>
              <w:bottom w:val="nil"/>
              <w:right w:val="nil"/>
            </w:tcBorders>
            <w:tcMar>
              <w:top w:w="0" w:type="dxa"/>
              <w:left w:w="0" w:type="dxa"/>
              <w:bottom w:w="0" w:type="dxa"/>
              <w:right w:w="0" w:type="dxa"/>
            </w:tcMar>
            <w:vAlign w:val="bottom"/>
          </w:tcPr>
          <w:p w14:paraId="06D1D5BF" w14:textId="77777777" w:rsidR="00D721A1" w:rsidRDefault="007B6925">
            <w:pPr>
              <w:rPr>
                <w:sz w:val="14"/>
                <w:szCs w:val="14"/>
              </w:rPr>
            </w:pPr>
            <w:r>
              <w:rPr>
                <w:sz w:val="14"/>
                <w:szCs w:val="14"/>
              </w:rPr>
              <w:t>Grooved carpet shell</w:t>
            </w:r>
          </w:p>
        </w:tc>
        <w:tc>
          <w:tcPr>
            <w:tcW w:w="252" w:type="dxa"/>
            <w:tcBorders>
              <w:top w:val="nil"/>
              <w:left w:val="nil"/>
              <w:bottom w:val="nil"/>
              <w:right w:val="nil"/>
            </w:tcBorders>
            <w:tcMar>
              <w:top w:w="0" w:type="dxa"/>
              <w:left w:w="0" w:type="dxa"/>
              <w:bottom w:w="0" w:type="dxa"/>
              <w:right w:w="0" w:type="dxa"/>
            </w:tcMar>
            <w:vAlign w:val="bottom"/>
          </w:tcPr>
          <w:p w14:paraId="3B01ABC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A2784E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234233"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8AF910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25B354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178AB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3118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782DD7" w14:textId="77777777" w:rsidR="00D721A1" w:rsidRDefault="007B6925">
            <w:pPr>
              <w:rPr>
                <w:sz w:val="14"/>
                <w:szCs w:val="14"/>
              </w:rPr>
            </w:pPr>
            <w:r>
              <w:rPr>
                <w:sz w:val="14"/>
                <w:szCs w:val="14"/>
              </w:rPr>
              <w:t>2</w:t>
            </w:r>
          </w:p>
        </w:tc>
      </w:tr>
      <w:tr w:rsidR="00D721A1" w14:paraId="7A383BB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5431C3E" w14:textId="77777777" w:rsidR="00D721A1" w:rsidRDefault="007B6925">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A9F4AF7" w14:textId="77777777" w:rsidR="00D721A1" w:rsidRDefault="007B6925">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C0BDAC4" w14:textId="77777777" w:rsidR="00D721A1" w:rsidRDefault="007B6925">
            <w:pPr>
              <w:rPr>
                <w:sz w:val="14"/>
                <w:szCs w:val="14"/>
              </w:rPr>
            </w:pPr>
            <w:proofErr w:type="spellStart"/>
            <w:r>
              <w:rPr>
                <w:sz w:val="14"/>
                <w:szCs w:val="14"/>
              </w:rPr>
              <w:t>Ruditapes</w:t>
            </w:r>
            <w:proofErr w:type="spellEnd"/>
            <w:r>
              <w:rPr>
                <w:sz w:val="14"/>
                <w:szCs w:val="14"/>
              </w:rPr>
              <w:t xml:space="preserve"> </w:t>
            </w:r>
            <w:proofErr w:type="spellStart"/>
            <w:r>
              <w:rPr>
                <w:sz w:val="14"/>
                <w:szCs w:val="14"/>
              </w:rPr>
              <w:t>philippinarum</w:t>
            </w:r>
            <w:proofErr w:type="spellEnd"/>
          </w:p>
        </w:tc>
        <w:tc>
          <w:tcPr>
            <w:tcW w:w="1942" w:type="dxa"/>
            <w:tcBorders>
              <w:top w:val="nil"/>
              <w:left w:val="nil"/>
              <w:bottom w:val="nil"/>
              <w:right w:val="nil"/>
            </w:tcBorders>
            <w:tcMar>
              <w:top w:w="0" w:type="dxa"/>
              <w:left w:w="0" w:type="dxa"/>
              <w:bottom w:w="0" w:type="dxa"/>
              <w:right w:w="0" w:type="dxa"/>
            </w:tcMar>
            <w:vAlign w:val="bottom"/>
          </w:tcPr>
          <w:p w14:paraId="6DD486C3" w14:textId="77777777" w:rsidR="00D721A1" w:rsidRDefault="007B6925">
            <w:pPr>
              <w:rPr>
                <w:sz w:val="14"/>
                <w:szCs w:val="14"/>
              </w:rPr>
            </w:pPr>
            <w:r>
              <w:rPr>
                <w:sz w:val="14"/>
                <w:szCs w:val="14"/>
              </w:rPr>
              <w:t>Manila clam</w:t>
            </w:r>
          </w:p>
        </w:tc>
        <w:tc>
          <w:tcPr>
            <w:tcW w:w="252" w:type="dxa"/>
            <w:tcBorders>
              <w:top w:val="nil"/>
              <w:left w:val="nil"/>
              <w:bottom w:val="nil"/>
              <w:right w:val="nil"/>
            </w:tcBorders>
            <w:tcMar>
              <w:top w:w="0" w:type="dxa"/>
              <w:left w:w="0" w:type="dxa"/>
              <w:bottom w:w="0" w:type="dxa"/>
              <w:right w:w="0" w:type="dxa"/>
            </w:tcMar>
            <w:vAlign w:val="bottom"/>
          </w:tcPr>
          <w:p w14:paraId="0D42E6E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AA0A3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9A1F99"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6BB204D"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3D2FD2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463FB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084AE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32EEC9E" w14:textId="77777777" w:rsidR="00D721A1" w:rsidRDefault="00D721A1">
            <w:pPr>
              <w:rPr>
                <w:sz w:val="14"/>
                <w:szCs w:val="14"/>
              </w:rPr>
            </w:pPr>
          </w:p>
        </w:tc>
      </w:tr>
      <w:tr w:rsidR="00D721A1" w14:paraId="0DBAC8C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A58D9C3" w14:textId="77777777" w:rsidR="00D721A1" w:rsidRDefault="007B6925">
            <w:pPr>
              <w:rPr>
                <w:sz w:val="14"/>
                <w:szCs w:val="14"/>
              </w:rPr>
            </w:pPr>
            <w:r>
              <w:rPr>
                <w:sz w:val="14"/>
                <w:szCs w:val="14"/>
              </w:rPr>
              <w:t>Cephalopoda</w:t>
            </w:r>
          </w:p>
        </w:tc>
        <w:tc>
          <w:tcPr>
            <w:tcW w:w="1120" w:type="dxa"/>
            <w:tcBorders>
              <w:top w:val="nil"/>
              <w:left w:val="nil"/>
              <w:bottom w:val="nil"/>
              <w:right w:val="nil"/>
            </w:tcBorders>
            <w:tcMar>
              <w:top w:w="0" w:type="dxa"/>
              <w:left w:w="0" w:type="dxa"/>
              <w:bottom w:w="0" w:type="dxa"/>
              <w:right w:w="0" w:type="dxa"/>
            </w:tcMar>
            <w:vAlign w:val="bottom"/>
          </w:tcPr>
          <w:p w14:paraId="1DA703DB" w14:textId="77777777" w:rsidR="00D721A1" w:rsidRDefault="007B6925">
            <w:pPr>
              <w:rPr>
                <w:sz w:val="14"/>
                <w:szCs w:val="14"/>
              </w:rPr>
            </w:pPr>
            <w:proofErr w:type="spellStart"/>
            <w:r>
              <w:rPr>
                <w:sz w:val="14"/>
                <w:szCs w:val="14"/>
              </w:rPr>
              <w:t>Octopodidae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B4B9F42" w14:textId="77777777" w:rsidR="00D721A1" w:rsidRDefault="007B6925">
            <w:pPr>
              <w:rPr>
                <w:sz w:val="14"/>
                <w:szCs w:val="14"/>
              </w:rPr>
            </w:pPr>
            <w:r>
              <w:rPr>
                <w:sz w:val="14"/>
                <w:szCs w:val="14"/>
              </w:rPr>
              <w:t>Octopus vulgaris</w:t>
            </w:r>
          </w:p>
        </w:tc>
        <w:tc>
          <w:tcPr>
            <w:tcW w:w="1942" w:type="dxa"/>
            <w:tcBorders>
              <w:top w:val="nil"/>
              <w:left w:val="nil"/>
              <w:bottom w:val="nil"/>
              <w:right w:val="nil"/>
            </w:tcBorders>
            <w:tcMar>
              <w:top w:w="0" w:type="dxa"/>
              <w:left w:w="0" w:type="dxa"/>
              <w:bottom w:w="0" w:type="dxa"/>
              <w:right w:w="0" w:type="dxa"/>
            </w:tcMar>
            <w:vAlign w:val="bottom"/>
          </w:tcPr>
          <w:p w14:paraId="0F297162" w14:textId="77777777" w:rsidR="00D721A1" w:rsidRDefault="007B6925">
            <w:pPr>
              <w:rPr>
                <w:sz w:val="14"/>
                <w:szCs w:val="14"/>
              </w:rPr>
            </w:pPr>
            <w:r>
              <w:rPr>
                <w:sz w:val="14"/>
                <w:szCs w:val="14"/>
              </w:rPr>
              <w:t>Common octopus</w:t>
            </w:r>
          </w:p>
        </w:tc>
        <w:tc>
          <w:tcPr>
            <w:tcW w:w="252" w:type="dxa"/>
            <w:tcBorders>
              <w:top w:val="nil"/>
              <w:left w:val="nil"/>
              <w:bottom w:val="nil"/>
              <w:right w:val="nil"/>
            </w:tcBorders>
            <w:tcMar>
              <w:top w:w="0" w:type="dxa"/>
              <w:left w:w="0" w:type="dxa"/>
              <w:bottom w:w="0" w:type="dxa"/>
              <w:right w:w="0" w:type="dxa"/>
            </w:tcMar>
            <w:vAlign w:val="bottom"/>
          </w:tcPr>
          <w:p w14:paraId="43EF7E3D"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5CAC8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7A7DE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93D424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E25DBC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6CCCD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1FB176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BD3583" w14:textId="77777777" w:rsidR="00D721A1" w:rsidRDefault="00D721A1">
            <w:pPr>
              <w:rPr>
                <w:sz w:val="14"/>
                <w:szCs w:val="14"/>
              </w:rPr>
            </w:pPr>
          </w:p>
        </w:tc>
      </w:tr>
      <w:tr w:rsidR="00D721A1" w14:paraId="6FF0B15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B5E44B" w14:textId="77777777" w:rsidR="00D721A1" w:rsidRDefault="007B6925">
            <w:pPr>
              <w:rPr>
                <w:sz w:val="14"/>
                <w:szCs w:val="14"/>
              </w:rPr>
            </w:pPr>
            <w:proofErr w:type="spellStart"/>
            <w:r>
              <w:rPr>
                <w:sz w:val="14"/>
                <w:szCs w:val="14"/>
              </w:rPr>
              <w:t>Copepoda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4A03F533" w14:textId="77777777" w:rsidR="00D721A1" w:rsidRDefault="007B6925">
            <w:pPr>
              <w:rPr>
                <w:sz w:val="14"/>
                <w:szCs w:val="14"/>
              </w:rPr>
            </w:pPr>
            <w:proofErr w:type="spellStart"/>
            <w:r>
              <w:rPr>
                <w:sz w:val="14"/>
                <w:szCs w:val="14"/>
              </w:rPr>
              <w:t>Acartiidae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14E28B35" w14:textId="77777777" w:rsidR="00D721A1" w:rsidRDefault="007B6925">
            <w:pPr>
              <w:rPr>
                <w:sz w:val="14"/>
                <w:szCs w:val="14"/>
              </w:rPr>
            </w:pPr>
            <w:proofErr w:type="spellStart"/>
            <w:r>
              <w:rPr>
                <w:sz w:val="14"/>
                <w:szCs w:val="14"/>
              </w:rPr>
              <w:t>Acartia</w:t>
            </w:r>
            <w:proofErr w:type="spellEnd"/>
            <w:r>
              <w:rPr>
                <w:sz w:val="14"/>
                <w:szCs w:val="14"/>
              </w:rPr>
              <w:t xml:space="preserve"> </w:t>
            </w:r>
            <w:proofErr w:type="spellStart"/>
            <w:r>
              <w:rPr>
                <w:sz w:val="14"/>
                <w:szCs w:val="14"/>
              </w:rPr>
              <w:t>clausi</w:t>
            </w:r>
            <w:proofErr w:type="spellEnd"/>
          </w:p>
        </w:tc>
        <w:tc>
          <w:tcPr>
            <w:tcW w:w="1942" w:type="dxa"/>
            <w:tcBorders>
              <w:top w:val="nil"/>
              <w:left w:val="nil"/>
              <w:bottom w:val="nil"/>
              <w:right w:val="nil"/>
            </w:tcBorders>
            <w:tcMar>
              <w:top w:w="0" w:type="dxa"/>
              <w:left w:w="0" w:type="dxa"/>
              <w:bottom w:w="0" w:type="dxa"/>
              <w:right w:w="0" w:type="dxa"/>
            </w:tcMar>
            <w:vAlign w:val="bottom"/>
          </w:tcPr>
          <w:p w14:paraId="52033663" w14:textId="77777777" w:rsidR="00D721A1" w:rsidRDefault="007B6925">
            <w:pPr>
              <w:rPr>
                <w:sz w:val="14"/>
                <w:szCs w:val="14"/>
              </w:rPr>
            </w:pPr>
            <w:r>
              <w:rPr>
                <w:sz w:val="14"/>
                <w:szCs w:val="14"/>
              </w:rPr>
              <w:t xml:space="preserve">A. </w:t>
            </w:r>
            <w:proofErr w:type="spellStart"/>
            <w:r>
              <w:rPr>
                <w:sz w:val="14"/>
                <w:szCs w:val="14"/>
              </w:rPr>
              <w:t>clausi</w:t>
            </w:r>
            <w:proofErr w:type="spellEnd"/>
            <w:r>
              <w:rPr>
                <w:sz w:val="14"/>
                <w:szCs w:val="14"/>
              </w:rPr>
              <w:t xml:space="preserve"> copepod</w:t>
            </w:r>
          </w:p>
        </w:tc>
        <w:tc>
          <w:tcPr>
            <w:tcW w:w="252" w:type="dxa"/>
            <w:tcBorders>
              <w:top w:val="nil"/>
              <w:left w:val="nil"/>
              <w:bottom w:val="nil"/>
              <w:right w:val="nil"/>
            </w:tcBorders>
            <w:tcMar>
              <w:top w:w="0" w:type="dxa"/>
              <w:left w:w="0" w:type="dxa"/>
              <w:bottom w:w="0" w:type="dxa"/>
              <w:right w:w="0" w:type="dxa"/>
            </w:tcMar>
            <w:vAlign w:val="bottom"/>
          </w:tcPr>
          <w:p w14:paraId="604A4E67" w14:textId="77777777" w:rsidR="00D721A1" w:rsidRDefault="007B6925">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DAEA87A"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08208B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796323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1270D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67F5BF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F8029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B8888B0" w14:textId="77777777" w:rsidR="00D721A1" w:rsidRDefault="00D721A1">
            <w:pPr>
              <w:rPr>
                <w:sz w:val="14"/>
                <w:szCs w:val="14"/>
              </w:rPr>
            </w:pPr>
          </w:p>
        </w:tc>
      </w:tr>
      <w:tr w:rsidR="00D721A1" w14:paraId="02CA74C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D10623" w14:textId="77777777" w:rsidR="00D721A1" w:rsidRDefault="007B6925">
            <w:pPr>
              <w:rPr>
                <w:sz w:val="14"/>
                <w:szCs w:val="14"/>
              </w:rPr>
            </w:pPr>
            <w:proofErr w:type="spellStart"/>
            <w:r>
              <w:rPr>
                <w:sz w:val="14"/>
                <w:szCs w:val="14"/>
              </w:rPr>
              <w:t>Copepoda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10E56654" w14:textId="77777777" w:rsidR="00D721A1" w:rsidRDefault="007B6925">
            <w:pPr>
              <w:rPr>
                <w:sz w:val="14"/>
                <w:szCs w:val="14"/>
              </w:rPr>
            </w:pPr>
            <w:proofErr w:type="spellStart"/>
            <w:r>
              <w:rPr>
                <w:sz w:val="14"/>
                <w:szCs w:val="14"/>
              </w:rPr>
              <w:t>Acartiidae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4B935080" w14:textId="77777777" w:rsidR="00D721A1" w:rsidRDefault="007B6925">
            <w:pPr>
              <w:rPr>
                <w:sz w:val="14"/>
                <w:szCs w:val="14"/>
              </w:rPr>
            </w:pPr>
            <w:proofErr w:type="spellStart"/>
            <w:r>
              <w:rPr>
                <w:sz w:val="14"/>
                <w:szCs w:val="14"/>
              </w:rPr>
              <w:t>Acartia</w:t>
            </w:r>
            <w:proofErr w:type="spellEnd"/>
            <w:r>
              <w:rPr>
                <w:sz w:val="14"/>
                <w:szCs w:val="14"/>
              </w:rPr>
              <w:t xml:space="preserve"> </w:t>
            </w:r>
            <w:proofErr w:type="spellStart"/>
            <w:r>
              <w:rPr>
                <w:sz w:val="14"/>
                <w:szCs w:val="14"/>
              </w:rPr>
              <w:t>hudsonica</w:t>
            </w:r>
            <w:proofErr w:type="spellEnd"/>
          </w:p>
        </w:tc>
        <w:tc>
          <w:tcPr>
            <w:tcW w:w="1942" w:type="dxa"/>
            <w:tcBorders>
              <w:top w:val="nil"/>
              <w:left w:val="nil"/>
              <w:bottom w:val="nil"/>
              <w:right w:val="nil"/>
            </w:tcBorders>
            <w:tcMar>
              <w:top w:w="0" w:type="dxa"/>
              <w:left w:w="0" w:type="dxa"/>
              <w:bottom w:w="0" w:type="dxa"/>
              <w:right w:w="0" w:type="dxa"/>
            </w:tcMar>
            <w:vAlign w:val="bottom"/>
          </w:tcPr>
          <w:p w14:paraId="6D8409E0" w14:textId="77777777" w:rsidR="00D721A1" w:rsidRDefault="007B6925">
            <w:pPr>
              <w:rPr>
                <w:sz w:val="14"/>
                <w:szCs w:val="14"/>
              </w:rPr>
            </w:pPr>
            <w:r>
              <w:rPr>
                <w:sz w:val="14"/>
                <w:szCs w:val="14"/>
              </w:rPr>
              <w:t xml:space="preserve">A. </w:t>
            </w:r>
            <w:proofErr w:type="spellStart"/>
            <w:r>
              <w:rPr>
                <w:sz w:val="14"/>
                <w:szCs w:val="14"/>
              </w:rPr>
              <w:t>hudsonica</w:t>
            </w:r>
            <w:proofErr w:type="spellEnd"/>
            <w:r>
              <w:rPr>
                <w:sz w:val="14"/>
                <w:szCs w:val="14"/>
              </w:rPr>
              <w:t xml:space="preserve"> copepod</w:t>
            </w:r>
          </w:p>
        </w:tc>
        <w:tc>
          <w:tcPr>
            <w:tcW w:w="252" w:type="dxa"/>
            <w:tcBorders>
              <w:top w:val="nil"/>
              <w:left w:val="nil"/>
              <w:bottom w:val="nil"/>
              <w:right w:val="nil"/>
            </w:tcBorders>
            <w:tcMar>
              <w:top w:w="0" w:type="dxa"/>
              <w:left w:w="0" w:type="dxa"/>
              <w:bottom w:w="0" w:type="dxa"/>
              <w:right w:w="0" w:type="dxa"/>
            </w:tcMar>
            <w:vAlign w:val="bottom"/>
          </w:tcPr>
          <w:p w14:paraId="7D7BCC3C"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11570F5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3F5161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5E1A4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122AA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FB629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C01A18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59EA91D" w14:textId="77777777" w:rsidR="00D721A1" w:rsidRDefault="00D721A1">
            <w:pPr>
              <w:rPr>
                <w:sz w:val="14"/>
                <w:szCs w:val="14"/>
              </w:rPr>
            </w:pPr>
          </w:p>
        </w:tc>
      </w:tr>
      <w:tr w:rsidR="00D721A1" w14:paraId="24A363A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EE0B4C" w14:textId="77777777" w:rsidR="00D721A1" w:rsidRDefault="007B6925">
            <w:pPr>
              <w:rPr>
                <w:sz w:val="14"/>
                <w:szCs w:val="14"/>
              </w:rPr>
            </w:pPr>
            <w:proofErr w:type="spellStart"/>
            <w:r>
              <w:rPr>
                <w:sz w:val="14"/>
                <w:szCs w:val="14"/>
              </w:rPr>
              <w:t>Copepoda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66342DC3" w14:textId="77777777" w:rsidR="00D721A1" w:rsidRDefault="007B6925">
            <w:pPr>
              <w:rPr>
                <w:sz w:val="14"/>
                <w:szCs w:val="14"/>
              </w:rPr>
            </w:pPr>
            <w:proofErr w:type="spellStart"/>
            <w:r>
              <w:rPr>
                <w:sz w:val="14"/>
                <w:szCs w:val="14"/>
              </w:rPr>
              <w:t>Calanidae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ACC89CC" w14:textId="77777777" w:rsidR="00D721A1" w:rsidRDefault="007B6925">
            <w:pPr>
              <w:rPr>
                <w:sz w:val="14"/>
                <w:szCs w:val="14"/>
              </w:rPr>
            </w:pPr>
            <w:r>
              <w:rPr>
                <w:sz w:val="14"/>
                <w:szCs w:val="14"/>
              </w:rPr>
              <w:t>Calanus finmarchicus</w:t>
            </w:r>
          </w:p>
        </w:tc>
        <w:tc>
          <w:tcPr>
            <w:tcW w:w="1942" w:type="dxa"/>
            <w:tcBorders>
              <w:top w:val="nil"/>
              <w:left w:val="nil"/>
              <w:bottom w:val="nil"/>
              <w:right w:val="nil"/>
            </w:tcBorders>
            <w:tcMar>
              <w:top w:w="0" w:type="dxa"/>
              <w:left w:w="0" w:type="dxa"/>
              <w:bottom w:w="0" w:type="dxa"/>
              <w:right w:w="0" w:type="dxa"/>
            </w:tcMar>
            <w:vAlign w:val="bottom"/>
          </w:tcPr>
          <w:p w14:paraId="13CF4FE6" w14:textId="77777777" w:rsidR="00D721A1" w:rsidRDefault="007B6925">
            <w:pPr>
              <w:rPr>
                <w:sz w:val="14"/>
                <w:szCs w:val="14"/>
              </w:rPr>
            </w:pPr>
            <w:r>
              <w:rPr>
                <w:sz w:val="14"/>
                <w:szCs w:val="14"/>
              </w:rPr>
              <w:t>C. finmarchicus copepod</w:t>
            </w:r>
          </w:p>
        </w:tc>
        <w:tc>
          <w:tcPr>
            <w:tcW w:w="252" w:type="dxa"/>
            <w:tcBorders>
              <w:top w:val="nil"/>
              <w:left w:val="nil"/>
              <w:bottom w:val="nil"/>
              <w:right w:val="nil"/>
            </w:tcBorders>
            <w:tcMar>
              <w:top w:w="0" w:type="dxa"/>
              <w:left w:w="0" w:type="dxa"/>
              <w:bottom w:w="0" w:type="dxa"/>
              <w:right w:w="0" w:type="dxa"/>
            </w:tcMar>
            <w:vAlign w:val="bottom"/>
          </w:tcPr>
          <w:p w14:paraId="1338D68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68B3784" w14:textId="77777777" w:rsidR="00D721A1" w:rsidRDefault="007B6925">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25DD6C1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A887D7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142AA5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58D3F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6D4279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3FF4FC0" w14:textId="77777777" w:rsidR="00D721A1" w:rsidRDefault="00D721A1">
            <w:pPr>
              <w:rPr>
                <w:sz w:val="14"/>
                <w:szCs w:val="14"/>
              </w:rPr>
            </w:pPr>
          </w:p>
        </w:tc>
      </w:tr>
      <w:tr w:rsidR="00D721A1" w14:paraId="302E79A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339F1E" w14:textId="77777777" w:rsidR="00D721A1" w:rsidRDefault="007B6925">
            <w:pPr>
              <w:rPr>
                <w:sz w:val="14"/>
                <w:szCs w:val="14"/>
              </w:rPr>
            </w:pPr>
            <w:proofErr w:type="spellStart"/>
            <w:r>
              <w:rPr>
                <w:sz w:val="14"/>
                <w:szCs w:val="14"/>
              </w:rPr>
              <w:t>Copepoda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766C0F5F" w14:textId="77777777" w:rsidR="00D721A1" w:rsidRDefault="007B6925">
            <w:pPr>
              <w:rPr>
                <w:sz w:val="14"/>
                <w:szCs w:val="14"/>
              </w:rPr>
            </w:pPr>
            <w:proofErr w:type="spellStart"/>
            <w:r>
              <w:rPr>
                <w:sz w:val="14"/>
                <w:szCs w:val="14"/>
              </w:rPr>
              <w:t>Calanidae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A96A8AC" w14:textId="77777777" w:rsidR="00D721A1" w:rsidRDefault="007B6925">
            <w:pPr>
              <w:rPr>
                <w:sz w:val="14"/>
                <w:szCs w:val="14"/>
              </w:rPr>
            </w:pPr>
            <w:r>
              <w:rPr>
                <w:sz w:val="14"/>
                <w:szCs w:val="14"/>
              </w:rPr>
              <w:t>Calanus glacialis</w:t>
            </w:r>
          </w:p>
        </w:tc>
        <w:tc>
          <w:tcPr>
            <w:tcW w:w="1942" w:type="dxa"/>
            <w:tcBorders>
              <w:top w:val="nil"/>
              <w:left w:val="nil"/>
              <w:bottom w:val="nil"/>
              <w:right w:val="nil"/>
            </w:tcBorders>
            <w:tcMar>
              <w:top w:w="0" w:type="dxa"/>
              <w:left w:w="0" w:type="dxa"/>
              <w:bottom w:w="0" w:type="dxa"/>
              <w:right w:w="0" w:type="dxa"/>
            </w:tcMar>
            <w:vAlign w:val="bottom"/>
          </w:tcPr>
          <w:p w14:paraId="70D19D62" w14:textId="77777777" w:rsidR="00D721A1" w:rsidRDefault="007B6925">
            <w:pPr>
              <w:rPr>
                <w:sz w:val="14"/>
                <w:szCs w:val="14"/>
              </w:rPr>
            </w:pPr>
            <w:r>
              <w:rPr>
                <w:sz w:val="14"/>
                <w:szCs w:val="14"/>
              </w:rPr>
              <w:t>C. glacialis copepod</w:t>
            </w:r>
          </w:p>
        </w:tc>
        <w:tc>
          <w:tcPr>
            <w:tcW w:w="252" w:type="dxa"/>
            <w:tcBorders>
              <w:top w:val="nil"/>
              <w:left w:val="nil"/>
              <w:bottom w:val="nil"/>
              <w:right w:val="nil"/>
            </w:tcBorders>
            <w:tcMar>
              <w:top w:w="0" w:type="dxa"/>
              <w:left w:w="0" w:type="dxa"/>
              <w:bottom w:w="0" w:type="dxa"/>
              <w:right w:w="0" w:type="dxa"/>
            </w:tcMar>
            <w:vAlign w:val="bottom"/>
          </w:tcPr>
          <w:p w14:paraId="348F9CB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47B9902"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4A99F9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A5D4B9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829958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E5951C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3A3FA8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4CE7A15" w14:textId="77777777" w:rsidR="00D721A1" w:rsidRDefault="00D721A1">
            <w:pPr>
              <w:rPr>
                <w:sz w:val="14"/>
                <w:szCs w:val="14"/>
              </w:rPr>
            </w:pPr>
          </w:p>
        </w:tc>
      </w:tr>
      <w:tr w:rsidR="00D721A1" w14:paraId="2D3DD4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1FCF507" w14:textId="77777777" w:rsidR="00D721A1" w:rsidRDefault="007B6925">
            <w:pPr>
              <w:rPr>
                <w:sz w:val="14"/>
                <w:szCs w:val="14"/>
              </w:rPr>
            </w:pPr>
            <w:proofErr w:type="spellStart"/>
            <w:r>
              <w:rPr>
                <w:sz w:val="14"/>
                <w:szCs w:val="14"/>
              </w:rPr>
              <w:t>Copepoda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6050B15B" w14:textId="77777777" w:rsidR="00D721A1" w:rsidRDefault="007B6925">
            <w:pPr>
              <w:rPr>
                <w:sz w:val="14"/>
                <w:szCs w:val="14"/>
              </w:rPr>
            </w:pPr>
            <w:proofErr w:type="spellStart"/>
            <w:r>
              <w:rPr>
                <w:sz w:val="14"/>
                <w:szCs w:val="14"/>
              </w:rPr>
              <w:t>Temoridae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12B0E986" w14:textId="77777777" w:rsidR="00D721A1" w:rsidRDefault="007B6925">
            <w:pPr>
              <w:rPr>
                <w:sz w:val="14"/>
                <w:szCs w:val="14"/>
              </w:rPr>
            </w:pPr>
            <w:proofErr w:type="spellStart"/>
            <w:r>
              <w:rPr>
                <w:sz w:val="14"/>
                <w:szCs w:val="14"/>
              </w:rPr>
              <w:t>Eurytemora</w:t>
            </w:r>
            <w:proofErr w:type="spellEnd"/>
            <w:r>
              <w:rPr>
                <w:sz w:val="14"/>
                <w:szCs w:val="14"/>
              </w:rPr>
              <w:t xml:space="preserve"> </w:t>
            </w:r>
            <w:proofErr w:type="spellStart"/>
            <w:r>
              <w:rPr>
                <w:sz w:val="14"/>
                <w:szCs w:val="14"/>
              </w:rPr>
              <w:t>affinis</w:t>
            </w:r>
            <w:proofErr w:type="spellEnd"/>
          </w:p>
        </w:tc>
        <w:tc>
          <w:tcPr>
            <w:tcW w:w="1942" w:type="dxa"/>
            <w:tcBorders>
              <w:top w:val="nil"/>
              <w:left w:val="nil"/>
              <w:bottom w:val="nil"/>
              <w:right w:val="nil"/>
            </w:tcBorders>
            <w:tcMar>
              <w:top w:w="0" w:type="dxa"/>
              <w:left w:w="0" w:type="dxa"/>
              <w:bottom w:w="0" w:type="dxa"/>
              <w:right w:w="0" w:type="dxa"/>
            </w:tcMar>
            <w:vAlign w:val="bottom"/>
          </w:tcPr>
          <w:p w14:paraId="27FB6EA8" w14:textId="77777777" w:rsidR="00D721A1" w:rsidRDefault="007B6925">
            <w:pPr>
              <w:rPr>
                <w:sz w:val="14"/>
                <w:szCs w:val="14"/>
              </w:rPr>
            </w:pPr>
            <w:r>
              <w:rPr>
                <w:sz w:val="14"/>
                <w:szCs w:val="14"/>
              </w:rPr>
              <w:t xml:space="preserve">E. </w:t>
            </w:r>
            <w:proofErr w:type="spellStart"/>
            <w:r>
              <w:rPr>
                <w:sz w:val="14"/>
                <w:szCs w:val="14"/>
              </w:rPr>
              <w:t>affinis</w:t>
            </w:r>
            <w:proofErr w:type="spellEnd"/>
            <w:r>
              <w:rPr>
                <w:sz w:val="14"/>
                <w:szCs w:val="14"/>
              </w:rPr>
              <w:t xml:space="preserve"> copepod</w:t>
            </w:r>
          </w:p>
        </w:tc>
        <w:tc>
          <w:tcPr>
            <w:tcW w:w="252" w:type="dxa"/>
            <w:tcBorders>
              <w:top w:val="nil"/>
              <w:left w:val="nil"/>
              <w:bottom w:val="nil"/>
              <w:right w:val="nil"/>
            </w:tcBorders>
            <w:tcMar>
              <w:top w:w="0" w:type="dxa"/>
              <w:left w:w="0" w:type="dxa"/>
              <w:bottom w:w="0" w:type="dxa"/>
              <w:right w:w="0" w:type="dxa"/>
            </w:tcMar>
            <w:vAlign w:val="bottom"/>
          </w:tcPr>
          <w:p w14:paraId="73D0E69D"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02C0F1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54BE18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B17379A"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4BD070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2C4848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81CB37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1DAB35" w14:textId="77777777" w:rsidR="00D721A1" w:rsidRDefault="00D721A1">
            <w:pPr>
              <w:rPr>
                <w:sz w:val="14"/>
                <w:szCs w:val="14"/>
              </w:rPr>
            </w:pPr>
          </w:p>
        </w:tc>
      </w:tr>
      <w:tr w:rsidR="00D721A1" w14:paraId="482B376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81FD0DC" w14:textId="77777777" w:rsidR="00D721A1" w:rsidRDefault="007B6925">
            <w:pPr>
              <w:rPr>
                <w:sz w:val="14"/>
                <w:szCs w:val="14"/>
              </w:rPr>
            </w:pPr>
            <w:r>
              <w:rPr>
                <w:sz w:val="14"/>
                <w:szCs w:val="14"/>
              </w:rPr>
              <w:t>Dinophyceae</w:t>
            </w:r>
          </w:p>
        </w:tc>
        <w:tc>
          <w:tcPr>
            <w:tcW w:w="1120" w:type="dxa"/>
            <w:tcBorders>
              <w:top w:val="nil"/>
              <w:left w:val="nil"/>
              <w:bottom w:val="nil"/>
              <w:right w:val="nil"/>
            </w:tcBorders>
            <w:tcMar>
              <w:top w:w="0" w:type="dxa"/>
              <w:left w:w="0" w:type="dxa"/>
              <w:bottom w:w="0" w:type="dxa"/>
              <w:right w:w="0" w:type="dxa"/>
            </w:tcMar>
            <w:vAlign w:val="bottom"/>
          </w:tcPr>
          <w:p w14:paraId="379C6C8D" w14:textId="77777777" w:rsidR="00D721A1" w:rsidRDefault="007B6925">
            <w:pPr>
              <w:rPr>
                <w:sz w:val="14"/>
                <w:szCs w:val="14"/>
              </w:rPr>
            </w:pPr>
            <w:proofErr w:type="spellStart"/>
            <w:r>
              <w:rPr>
                <w:sz w:val="14"/>
                <w:szCs w:val="14"/>
              </w:rPr>
              <w:t>Noctilucaceae</w:t>
            </w:r>
            <w:proofErr w:type="spellEnd"/>
          </w:p>
        </w:tc>
        <w:tc>
          <w:tcPr>
            <w:tcW w:w="1915" w:type="dxa"/>
            <w:tcBorders>
              <w:top w:val="nil"/>
              <w:left w:val="nil"/>
              <w:bottom w:val="nil"/>
              <w:right w:val="nil"/>
            </w:tcBorders>
            <w:tcMar>
              <w:top w:w="0" w:type="dxa"/>
              <w:left w:w="0" w:type="dxa"/>
              <w:bottom w:w="0" w:type="dxa"/>
              <w:right w:w="0" w:type="dxa"/>
            </w:tcMar>
            <w:vAlign w:val="bottom"/>
          </w:tcPr>
          <w:p w14:paraId="06FD34E4" w14:textId="77777777" w:rsidR="00D721A1" w:rsidRDefault="007B6925">
            <w:pPr>
              <w:rPr>
                <w:sz w:val="14"/>
                <w:szCs w:val="14"/>
              </w:rPr>
            </w:pPr>
            <w:r>
              <w:rPr>
                <w:sz w:val="14"/>
                <w:szCs w:val="14"/>
              </w:rPr>
              <w:t>Noctiluca scintillans</w:t>
            </w:r>
          </w:p>
        </w:tc>
        <w:tc>
          <w:tcPr>
            <w:tcW w:w="1942" w:type="dxa"/>
            <w:tcBorders>
              <w:top w:val="nil"/>
              <w:left w:val="nil"/>
              <w:bottom w:val="nil"/>
              <w:right w:val="nil"/>
            </w:tcBorders>
            <w:tcMar>
              <w:top w:w="0" w:type="dxa"/>
              <w:left w:w="0" w:type="dxa"/>
              <w:bottom w:w="0" w:type="dxa"/>
              <w:right w:w="0" w:type="dxa"/>
            </w:tcMar>
            <w:vAlign w:val="bottom"/>
          </w:tcPr>
          <w:p w14:paraId="3AE2D63C" w14:textId="77777777" w:rsidR="00D721A1" w:rsidRDefault="007B6925">
            <w:pPr>
              <w:rPr>
                <w:sz w:val="14"/>
                <w:szCs w:val="14"/>
              </w:rPr>
            </w:pPr>
            <w:r>
              <w:rPr>
                <w:sz w:val="14"/>
                <w:szCs w:val="14"/>
              </w:rPr>
              <w:t>N. scintillans dinoflagellate</w:t>
            </w:r>
          </w:p>
        </w:tc>
        <w:tc>
          <w:tcPr>
            <w:tcW w:w="252" w:type="dxa"/>
            <w:tcBorders>
              <w:top w:val="nil"/>
              <w:left w:val="nil"/>
              <w:bottom w:val="nil"/>
              <w:right w:val="nil"/>
            </w:tcBorders>
            <w:tcMar>
              <w:top w:w="0" w:type="dxa"/>
              <w:left w:w="0" w:type="dxa"/>
              <w:bottom w:w="0" w:type="dxa"/>
              <w:right w:w="0" w:type="dxa"/>
            </w:tcMar>
            <w:vAlign w:val="bottom"/>
          </w:tcPr>
          <w:p w14:paraId="2B41999C"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EAEB90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FD4D0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3821A8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140A45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ED0AF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BC9DD5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A3D9935" w14:textId="77777777" w:rsidR="00D721A1" w:rsidRDefault="00D721A1">
            <w:pPr>
              <w:rPr>
                <w:sz w:val="14"/>
                <w:szCs w:val="14"/>
              </w:rPr>
            </w:pPr>
          </w:p>
        </w:tc>
      </w:tr>
      <w:tr w:rsidR="00D721A1" w14:paraId="0113AD5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CF9709D" w14:textId="77777777" w:rsidR="00D721A1" w:rsidRDefault="007B6925">
            <w:pPr>
              <w:rPr>
                <w:sz w:val="14"/>
                <w:szCs w:val="14"/>
              </w:rPr>
            </w:pPr>
            <w:proofErr w:type="spellStart"/>
            <w:r>
              <w:rPr>
                <w:sz w:val="14"/>
                <w:szCs w:val="14"/>
              </w:rPr>
              <w:t>Gastropoda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48621D16" w14:textId="77777777" w:rsidR="00D721A1" w:rsidRDefault="007B6925">
            <w:pPr>
              <w:rPr>
                <w:sz w:val="14"/>
                <w:szCs w:val="14"/>
              </w:rPr>
            </w:pPr>
            <w:proofErr w:type="spellStart"/>
            <w:r>
              <w:rPr>
                <w:sz w:val="14"/>
                <w:szCs w:val="14"/>
              </w:rPr>
              <w:t>Haliotidae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702BDF7" w14:textId="77777777" w:rsidR="00D721A1" w:rsidRDefault="007B6925">
            <w:pPr>
              <w:rPr>
                <w:sz w:val="14"/>
                <w:szCs w:val="14"/>
              </w:rPr>
            </w:pPr>
            <w:r>
              <w:rPr>
                <w:sz w:val="14"/>
                <w:szCs w:val="14"/>
              </w:rPr>
              <w:t xml:space="preserve">Haliotis </w:t>
            </w:r>
            <w:proofErr w:type="spellStart"/>
            <w:r>
              <w:rPr>
                <w:sz w:val="14"/>
                <w:szCs w:val="14"/>
              </w:rPr>
              <w:t>midae</w:t>
            </w:r>
            <w:proofErr w:type="spellEnd"/>
          </w:p>
        </w:tc>
        <w:tc>
          <w:tcPr>
            <w:tcW w:w="1942" w:type="dxa"/>
            <w:tcBorders>
              <w:top w:val="nil"/>
              <w:left w:val="nil"/>
              <w:bottom w:val="nil"/>
              <w:right w:val="nil"/>
            </w:tcBorders>
            <w:tcMar>
              <w:top w:w="0" w:type="dxa"/>
              <w:left w:w="0" w:type="dxa"/>
              <w:bottom w:w="0" w:type="dxa"/>
              <w:right w:w="0" w:type="dxa"/>
            </w:tcMar>
            <w:vAlign w:val="bottom"/>
          </w:tcPr>
          <w:p w14:paraId="3F3E98ED" w14:textId="77777777" w:rsidR="00D721A1" w:rsidRDefault="007B6925">
            <w:pPr>
              <w:rPr>
                <w:sz w:val="14"/>
                <w:szCs w:val="14"/>
              </w:rPr>
            </w:pPr>
            <w:r>
              <w:rPr>
                <w:sz w:val="14"/>
                <w:szCs w:val="14"/>
              </w:rPr>
              <w:t>South African abalone</w:t>
            </w:r>
          </w:p>
        </w:tc>
        <w:tc>
          <w:tcPr>
            <w:tcW w:w="252" w:type="dxa"/>
            <w:tcBorders>
              <w:top w:val="nil"/>
              <w:left w:val="nil"/>
              <w:bottom w:val="nil"/>
              <w:right w:val="nil"/>
            </w:tcBorders>
            <w:tcMar>
              <w:top w:w="0" w:type="dxa"/>
              <w:left w:w="0" w:type="dxa"/>
              <w:bottom w:w="0" w:type="dxa"/>
              <w:right w:w="0" w:type="dxa"/>
            </w:tcMar>
            <w:vAlign w:val="bottom"/>
          </w:tcPr>
          <w:p w14:paraId="5F7DA106"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19756B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5E6AE2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B3076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2EAA1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1411C3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E513B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4335A15" w14:textId="77777777" w:rsidR="00D721A1" w:rsidRDefault="00D721A1">
            <w:pPr>
              <w:rPr>
                <w:sz w:val="14"/>
                <w:szCs w:val="14"/>
              </w:rPr>
            </w:pPr>
          </w:p>
        </w:tc>
      </w:tr>
      <w:tr w:rsidR="00D721A1" w14:paraId="15F2F2D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EE0160" w14:textId="77777777" w:rsidR="00D721A1" w:rsidRDefault="007B6925">
            <w:pPr>
              <w:rPr>
                <w:sz w:val="14"/>
                <w:szCs w:val="14"/>
              </w:rPr>
            </w:pPr>
            <w:proofErr w:type="spellStart"/>
            <w:r>
              <w:rPr>
                <w:sz w:val="14"/>
                <w:szCs w:val="14"/>
              </w:rPr>
              <w:t>Gastropoda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47B7BC1B" w14:textId="77777777" w:rsidR="00D721A1" w:rsidRDefault="007B6925">
            <w:pPr>
              <w:rPr>
                <w:sz w:val="14"/>
                <w:szCs w:val="14"/>
              </w:rPr>
            </w:pPr>
            <w:proofErr w:type="spellStart"/>
            <w:r>
              <w:rPr>
                <w:sz w:val="14"/>
                <w:szCs w:val="14"/>
              </w:rPr>
              <w:t>Haliotidae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EB84354" w14:textId="77777777" w:rsidR="00D721A1" w:rsidRDefault="007B6925">
            <w:pPr>
              <w:rPr>
                <w:sz w:val="14"/>
                <w:szCs w:val="14"/>
              </w:rPr>
            </w:pPr>
            <w:r>
              <w:rPr>
                <w:sz w:val="14"/>
                <w:szCs w:val="14"/>
              </w:rPr>
              <w:t>Haliotis rubra</w:t>
            </w:r>
          </w:p>
        </w:tc>
        <w:tc>
          <w:tcPr>
            <w:tcW w:w="1942" w:type="dxa"/>
            <w:tcBorders>
              <w:top w:val="nil"/>
              <w:left w:val="nil"/>
              <w:bottom w:val="nil"/>
              <w:right w:val="nil"/>
            </w:tcBorders>
            <w:tcMar>
              <w:top w:w="0" w:type="dxa"/>
              <w:left w:w="0" w:type="dxa"/>
              <w:bottom w:w="0" w:type="dxa"/>
              <w:right w:w="0" w:type="dxa"/>
            </w:tcMar>
            <w:vAlign w:val="bottom"/>
          </w:tcPr>
          <w:p w14:paraId="2DFBE075" w14:textId="77777777" w:rsidR="00D721A1" w:rsidRDefault="007B6925">
            <w:pPr>
              <w:rPr>
                <w:sz w:val="14"/>
                <w:szCs w:val="14"/>
              </w:rPr>
            </w:pPr>
            <w:r>
              <w:rPr>
                <w:sz w:val="14"/>
                <w:szCs w:val="14"/>
              </w:rPr>
              <w:t xml:space="preserve">Australian </w:t>
            </w:r>
            <w:proofErr w:type="spellStart"/>
            <w:r>
              <w:rPr>
                <w:sz w:val="14"/>
                <w:szCs w:val="14"/>
              </w:rPr>
              <w:t>blacklip</w:t>
            </w:r>
            <w:proofErr w:type="spellEnd"/>
            <w:r>
              <w:rPr>
                <w:sz w:val="14"/>
                <w:szCs w:val="14"/>
              </w:rPr>
              <w:t xml:space="preserve"> abalone</w:t>
            </w:r>
          </w:p>
        </w:tc>
        <w:tc>
          <w:tcPr>
            <w:tcW w:w="252" w:type="dxa"/>
            <w:tcBorders>
              <w:top w:val="nil"/>
              <w:left w:val="nil"/>
              <w:bottom w:val="nil"/>
              <w:right w:val="nil"/>
            </w:tcBorders>
            <w:tcMar>
              <w:top w:w="0" w:type="dxa"/>
              <w:left w:w="0" w:type="dxa"/>
              <w:bottom w:w="0" w:type="dxa"/>
              <w:right w:w="0" w:type="dxa"/>
            </w:tcMar>
            <w:vAlign w:val="bottom"/>
          </w:tcPr>
          <w:p w14:paraId="32DEB48F"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4C1937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142001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C0A220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BC794A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29E69A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49666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EAFCDA" w14:textId="77777777" w:rsidR="00D721A1" w:rsidRDefault="00D721A1">
            <w:pPr>
              <w:rPr>
                <w:sz w:val="14"/>
                <w:szCs w:val="14"/>
              </w:rPr>
            </w:pPr>
          </w:p>
        </w:tc>
      </w:tr>
      <w:tr w:rsidR="00D721A1" w14:paraId="77F9C15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45AEC10" w14:textId="77777777" w:rsidR="00D721A1" w:rsidRDefault="007B6925">
            <w:pPr>
              <w:rPr>
                <w:sz w:val="14"/>
                <w:szCs w:val="14"/>
              </w:rPr>
            </w:pPr>
            <w:proofErr w:type="spellStart"/>
            <w:r>
              <w:rPr>
                <w:sz w:val="14"/>
                <w:szCs w:val="14"/>
              </w:rPr>
              <w:t>Gastropoda</w:t>
            </w:r>
            <w:proofErr w:type="spellEnd"/>
          </w:p>
        </w:tc>
        <w:tc>
          <w:tcPr>
            <w:tcW w:w="1120" w:type="dxa"/>
            <w:tcBorders>
              <w:top w:val="nil"/>
              <w:left w:val="nil"/>
              <w:bottom w:val="nil"/>
              <w:right w:val="nil"/>
            </w:tcBorders>
            <w:tcMar>
              <w:top w:w="0" w:type="dxa"/>
              <w:left w:w="0" w:type="dxa"/>
              <w:bottom w:w="0" w:type="dxa"/>
              <w:right w:w="0" w:type="dxa"/>
            </w:tcMar>
            <w:vAlign w:val="bottom"/>
          </w:tcPr>
          <w:p w14:paraId="4F1EE001" w14:textId="77777777" w:rsidR="00D721A1" w:rsidRDefault="007B6925">
            <w:pPr>
              <w:rPr>
                <w:sz w:val="14"/>
                <w:szCs w:val="14"/>
              </w:rPr>
            </w:pPr>
            <w:proofErr w:type="spellStart"/>
            <w:r>
              <w:rPr>
                <w:sz w:val="14"/>
                <w:szCs w:val="14"/>
              </w:rPr>
              <w:t>Viviparidae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E84570F" w14:textId="77777777" w:rsidR="00D721A1" w:rsidRDefault="007B6925">
            <w:pPr>
              <w:rPr>
                <w:sz w:val="14"/>
                <w:szCs w:val="14"/>
              </w:rPr>
            </w:pPr>
            <w:proofErr w:type="spellStart"/>
            <w:r>
              <w:rPr>
                <w:sz w:val="14"/>
                <w:szCs w:val="14"/>
              </w:rPr>
              <w:t>Sinotaia</w:t>
            </w:r>
            <w:proofErr w:type="spellEnd"/>
            <w:r>
              <w:rPr>
                <w:sz w:val="14"/>
                <w:szCs w:val="14"/>
              </w:rPr>
              <w:t xml:space="preserve"> quadrata</w:t>
            </w:r>
          </w:p>
        </w:tc>
        <w:tc>
          <w:tcPr>
            <w:tcW w:w="1942" w:type="dxa"/>
            <w:tcBorders>
              <w:top w:val="nil"/>
              <w:left w:val="nil"/>
              <w:bottom w:val="nil"/>
              <w:right w:val="nil"/>
            </w:tcBorders>
            <w:tcMar>
              <w:top w:w="0" w:type="dxa"/>
              <w:left w:w="0" w:type="dxa"/>
              <w:bottom w:w="0" w:type="dxa"/>
              <w:right w:w="0" w:type="dxa"/>
            </w:tcMar>
            <w:vAlign w:val="bottom"/>
          </w:tcPr>
          <w:p w14:paraId="660CCC57" w14:textId="77777777" w:rsidR="00D721A1" w:rsidRDefault="007B6925">
            <w:pPr>
              <w:rPr>
                <w:sz w:val="14"/>
                <w:szCs w:val="14"/>
              </w:rPr>
            </w:pPr>
            <w:r>
              <w:rPr>
                <w:sz w:val="14"/>
                <w:szCs w:val="14"/>
              </w:rPr>
              <w:t>Chinese freshwater snail</w:t>
            </w:r>
          </w:p>
        </w:tc>
        <w:tc>
          <w:tcPr>
            <w:tcW w:w="252" w:type="dxa"/>
            <w:tcBorders>
              <w:top w:val="nil"/>
              <w:left w:val="nil"/>
              <w:bottom w:val="nil"/>
              <w:right w:val="nil"/>
            </w:tcBorders>
            <w:tcMar>
              <w:top w:w="0" w:type="dxa"/>
              <w:left w:w="0" w:type="dxa"/>
              <w:bottom w:w="0" w:type="dxa"/>
              <w:right w:w="0" w:type="dxa"/>
            </w:tcMar>
            <w:vAlign w:val="bottom"/>
          </w:tcPr>
          <w:p w14:paraId="1408030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126983E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F5222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B2B528E"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80B1A7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D03B5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4881A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A3261B" w14:textId="77777777" w:rsidR="00D721A1" w:rsidRDefault="00D721A1">
            <w:pPr>
              <w:rPr>
                <w:sz w:val="14"/>
                <w:szCs w:val="14"/>
              </w:rPr>
            </w:pPr>
          </w:p>
        </w:tc>
      </w:tr>
      <w:tr w:rsidR="00D721A1" w14:paraId="5ECDF0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37BC176" w14:textId="77777777" w:rsidR="00D721A1" w:rsidRDefault="007B6925">
            <w:pPr>
              <w:rPr>
                <w:sz w:val="14"/>
                <w:szCs w:val="14"/>
              </w:rPr>
            </w:pPr>
            <w:r>
              <w:rPr>
                <w:sz w:val="14"/>
                <w:szCs w:val="14"/>
              </w:rPr>
              <w:lastRenderedPageBreak/>
              <w:t>Malacostraca</w:t>
            </w:r>
          </w:p>
        </w:tc>
        <w:tc>
          <w:tcPr>
            <w:tcW w:w="1120" w:type="dxa"/>
            <w:tcBorders>
              <w:top w:val="nil"/>
              <w:left w:val="nil"/>
              <w:bottom w:val="nil"/>
              <w:right w:val="nil"/>
            </w:tcBorders>
            <w:tcMar>
              <w:top w:w="0" w:type="dxa"/>
              <w:left w:w="0" w:type="dxa"/>
              <w:bottom w:w="0" w:type="dxa"/>
              <w:right w:w="0" w:type="dxa"/>
            </w:tcMar>
            <w:vAlign w:val="bottom"/>
          </w:tcPr>
          <w:p w14:paraId="7DB99A04" w14:textId="77777777" w:rsidR="00D721A1" w:rsidRDefault="007B6925">
            <w:pPr>
              <w:rPr>
                <w:sz w:val="14"/>
                <w:szCs w:val="14"/>
              </w:rPr>
            </w:pPr>
            <w:proofErr w:type="spellStart"/>
            <w:r>
              <w:rPr>
                <w:sz w:val="14"/>
                <w:szCs w:val="14"/>
              </w:rPr>
              <w:t>Callichiridae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5456769A" w14:textId="77777777" w:rsidR="00D721A1" w:rsidRDefault="007B6925">
            <w:pPr>
              <w:rPr>
                <w:sz w:val="14"/>
                <w:szCs w:val="14"/>
              </w:rPr>
            </w:pPr>
            <w:proofErr w:type="spellStart"/>
            <w:r>
              <w:rPr>
                <w:sz w:val="14"/>
                <w:szCs w:val="14"/>
              </w:rPr>
              <w:t>Callichirus</w:t>
            </w:r>
            <w:proofErr w:type="spellEnd"/>
            <w:r>
              <w:rPr>
                <w:sz w:val="14"/>
                <w:szCs w:val="14"/>
              </w:rPr>
              <w:t xml:space="preserve"> major</w:t>
            </w:r>
          </w:p>
        </w:tc>
        <w:tc>
          <w:tcPr>
            <w:tcW w:w="1942" w:type="dxa"/>
            <w:tcBorders>
              <w:top w:val="nil"/>
              <w:left w:val="nil"/>
              <w:bottom w:val="nil"/>
              <w:right w:val="nil"/>
            </w:tcBorders>
            <w:tcMar>
              <w:top w:w="0" w:type="dxa"/>
              <w:left w:w="0" w:type="dxa"/>
              <w:bottom w:w="0" w:type="dxa"/>
              <w:right w:w="0" w:type="dxa"/>
            </w:tcMar>
            <w:vAlign w:val="bottom"/>
          </w:tcPr>
          <w:p w14:paraId="1410C232" w14:textId="77777777" w:rsidR="00D721A1" w:rsidRDefault="007B6925">
            <w:pPr>
              <w:rPr>
                <w:sz w:val="14"/>
                <w:szCs w:val="14"/>
              </w:rPr>
            </w:pPr>
            <w:r>
              <w:rPr>
                <w:sz w:val="14"/>
                <w:szCs w:val="14"/>
              </w:rPr>
              <w:t>Carolinian ghost shrimp</w:t>
            </w:r>
          </w:p>
        </w:tc>
        <w:tc>
          <w:tcPr>
            <w:tcW w:w="252" w:type="dxa"/>
            <w:tcBorders>
              <w:top w:val="nil"/>
              <w:left w:val="nil"/>
              <w:bottom w:val="nil"/>
              <w:right w:val="nil"/>
            </w:tcBorders>
            <w:tcMar>
              <w:top w:w="0" w:type="dxa"/>
              <w:left w:w="0" w:type="dxa"/>
              <w:bottom w:w="0" w:type="dxa"/>
              <w:right w:w="0" w:type="dxa"/>
            </w:tcMar>
            <w:vAlign w:val="bottom"/>
          </w:tcPr>
          <w:p w14:paraId="61F6C03E"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23A00A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6392493"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293CDD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F0CC61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8172B1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BDD75B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FA9FB7" w14:textId="77777777" w:rsidR="00D721A1" w:rsidRDefault="00D721A1">
            <w:pPr>
              <w:rPr>
                <w:sz w:val="14"/>
                <w:szCs w:val="14"/>
              </w:rPr>
            </w:pPr>
          </w:p>
        </w:tc>
      </w:tr>
      <w:tr w:rsidR="00D721A1" w14:paraId="4EADF10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DA22A7F"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7144F9CA" w14:textId="77777777" w:rsidR="00D721A1" w:rsidRDefault="007B6925">
            <w:pPr>
              <w:rPr>
                <w:sz w:val="14"/>
                <w:szCs w:val="14"/>
              </w:rPr>
            </w:pPr>
            <w:r>
              <w:rPr>
                <w:sz w:val="14"/>
                <w:szCs w:val="14"/>
              </w:rPr>
              <w:t>Cancridae</w:t>
            </w:r>
          </w:p>
        </w:tc>
        <w:tc>
          <w:tcPr>
            <w:tcW w:w="1915" w:type="dxa"/>
            <w:tcBorders>
              <w:top w:val="nil"/>
              <w:left w:val="nil"/>
              <w:bottom w:val="nil"/>
              <w:right w:val="nil"/>
            </w:tcBorders>
            <w:tcMar>
              <w:top w:w="0" w:type="dxa"/>
              <w:left w:w="0" w:type="dxa"/>
              <w:bottom w:w="0" w:type="dxa"/>
              <w:right w:w="0" w:type="dxa"/>
            </w:tcMar>
            <w:vAlign w:val="bottom"/>
          </w:tcPr>
          <w:p w14:paraId="7E2FA84D" w14:textId="77777777" w:rsidR="00D721A1" w:rsidRDefault="007B6925">
            <w:pPr>
              <w:rPr>
                <w:sz w:val="14"/>
                <w:szCs w:val="14"/>
              </w:rPr>
            </w:pPr>
            <w:r>
              <w:rPr>
                <w:sz w:val="14"/>
                <w:szCs w:val="14"/>
              </w:rPr>
              <w:t xml:space="preserve">Cancer </w:t>
            </w:r>
            <w:proofErr w:type="spellStart"/>
            <w:r>
              <w:rPr>
                <w:sz w:val="14"/>
                <w:szCs w:val="14"/>
              </w:rPr>
              <w:t>pagurus</w:t>
            </w:r>
            <w:proofErr w:type="spellEnd"/>
          </w:p>
        </w:tc>
        <w:tc>
          <w:tcPr>
            <w:tcW w:w="1942" w:type="dxa"/>
            <w:tcBorders>
              <w:top w:val="nil"/>
              <w:left w:val="nil"/>
              <w:bottom w:val="nil"/>
              <w:right w:val="nil"/>
            </w:tcBorders>
            <w:tcMar>
              <w:top w:w="0" w:type="dxa"/>
              <w:left w:w="0" w:type="dxa"/>
              <w:bottom w:w="0" w:type="dxa"/>
              <w:right w:w="0" w:type="dxa"/>
            </w:tcMar>
            <w:vAlign w:val="bottom"/>
          </w:tcPr>
          <w:p w14:paraId="05587DCC" w14:textId="77777777" w:rsidR="00D721A1" w:rsidRDefault="007B6925">
            <w:pPr>
              <w:rPr>
                <w:sz w:val="14"/>
                <w:szCs w:val="14"/>
              </w:rPr>
            </w:pPr>
            <w:r>
              <w:rPr>
                <w:sz w:val="14"/>
                <w:szCs w:val="14"/>
              </w:rPr>
              <w:t>Brown crab</w:t>
            </w:r>
          </w:p>
        </w:tc>
        <w:tc>
          <w:tcPr>
            <w:tcW w:w="252" w:type="dxa"/>
            <w:tcBorders>
              <w:top w:val="nil"/>
              <w:left w:val="nil"/>
              <w:bottom w:val="nil"/>
              <w:right w:val="nil"/>
            </w:tcBorders>
            <w:tcMar>
              <w:top w:w="0" w:type="dxa"/>
              <w:left w:w="0" w:type="dxa"/>
              <w:bottom w:w="0" w:type="dxa"/>
              <w:right w:w="0" w:type="dxa"/>
            </w:tcMar>
            <w:vAlign w:val="bottom"/>
          </w:tcPr>
          <w:p w14:paraId="2EDEBD4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20FE8D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637138" w14:textId="77777777" w:rsidR="00D721A1" w:rsidRDefault="007B6925">
            <w:pPr>
              <w:rPr>
                <w:sz w:val="14"/>
                <w:szCs w:val="14"/>
              </w:rPr>
            </w:pPr>
            <w:r>
              <w:rPr>
                <w:sz w:val="14"/>
                <w:szCs w:val="14"/>
              </w:rPr>
              <w:t>2</w:t>
            </w:r>
          </w:p>
        </w:tc>
        <w:tc>
          <w:tcPr>
            <w:tcW w:w="280" w:type="dxa"/>
            <w:tcBorders>
              <w:top w:val="nil"/>
              <w:left w:val="nil"/>
              <w:bottom w:val="nil"/>
              <w:right w:val="nil"/>
            </w:tcBorders>
            <w:tcMar>
              <w:top w:w="0" w:type="dxa"/>
              <w:left w:w="0" w:type="dxa"/>
              <w:bottom w:w="0" w:type="dxa"/>
              <w:right w:w="0" w:type="dxa"/>
            </w:tcMar>
            <w:vAlign w:val="bottom"/>
          </w:tcPr>
          <w:p w14:paraId="2CFB3C4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D44157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7F8F7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53D132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3152EB7" w14:textId="77777777" w:rsidR="00D721A1" w:rsidRDefault="007B6925">
            <w:pPr>
              <w:rPr>
                <w:sz w:val="14"/>
                <w:szCs w:val="14"/>
              </w:rPr>
            </w:pPr>
            <w:r>
              <w:rPr>
                <w:sz w:val="14"/>
                <w:szCs w:val="14"/>
              </w:rPr>
              <w:t>2</w:t>
            </w:r>
          </w:p>
        </w:tc>
      </w:tr>
      <w:tr w:rsidR="00D721A1" w14:paraId="1BC6729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2039AFE"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5F5DBDC4" w14:textId="77777777" w:rsidR="00D721A1" w:rsidRDefault="007B6925">
            <w:pPr>
              <w:rPr>
                <w:sz w:val="14"/>
                <w:szCs w:val="14"/>
              </w:rPr>
            </w:pPr>
            <w:r>
              <w:rPr>
                <w:sz w:val="14"/>
                <w:szCs w:val="14"/>
              </w:rPr>
              <w:t>Cancridae</w:t>
            </w:r>
          </w:p>
        </w:tc>
        <w:tc>
          <w:tcPr>
            <w:tcW w:w="1915" w:type="dxa"/>
            <w:tcBorders>
              <w:top w:val="nil"/>
              <w:left w:val="nil"/>
              <w:bottom w:val="nil"/>
              <w:right w:val="nil"/>
            </w:tcBorders>
            <w:tcMar>
              <w:top w:w="0" w:type="dxa"/>
              <w:left w:w="0" w:type="dxa"/>
              <w:bottom w:w="0" w:type="dxa"/>
              <w:right w:w="0" w:type="dxa"/>
            </w:tcMar>
            <w:vAlign w:val="bottom"/>
          </w:tcPr>
          <w:p w14:paraId="2A45EA97" w14:textId="77777777" w:rsidR="00D721A1" w:rsidRDefault="007B6925">
            <w:pPr>
              <w:rPr>
                <w:sz w:val="14"/>
                <w:szCs w:val="14"/>
              </w:rPr>
            </w:pPr>
            <w:proofErr w:type="spellStart"/>
            <w:r>
              <w:rPr>
                <w:sz w:val="14"/>
                <w:szCs w:val="14"/>
              </w:rPr>
              <w:t>Metacarcinus</w:t>
            </w:r>
            <w:proofErr w:type="spellEnd"/>
            <w:r>
              <w:rPr>
                <w:sz w:val="14"/>
                <w:szCs w:val="14"/>
              </w:rPr>
              <w:t xml:space="preserve"> magister</w:t>
            </w:r>
          </w:p>
        </w:tc>
        <w:tc>
          <w:tcPr>
            <w:tcW w:w="1942" w:type="dxa"/>
            <w:tcBorders>
              <w:top w:val="nil"/>
              <w:left w:val="nil"/>
              <w:bottom w:val="nil"/>
              <w:right w:val="nil"/>
            </w:tcBorders>
            <w:tcMar>
              <w:top w:w="0" w:type="dxa"/>
              <w:left w:w="0" w:type="dxa"/>
              <w:bottom w:w="0" w:type="dxa"/>
              <w:right w:w="0" w:type="dxa"/>
            </w:tcMar>
            <w:vAlign w:val="bottom"/>
          </w:tcPr>
          <w:p w14:paraId="574559ED" w14:textId="77777777" w:rsidR="00D721A1" w:rsidRDefault="007B6925">
            <w:pPr>
              <w:rPr>
                <w:sz w:val="14"/>
                <w:szCs w:val="14"/>
              </w:rPr>
            </w:pPr>
            <w:r>
              <w:rPr>
                <w:sz w:val="14"/>
                <w:szCs w:val="14"/>
              </w:rPr>
              <w:t>Dungeness crab</w:t>
            </w:r>
          </w:p>
        </w:tc>
        <w:tc>
          <w:tcPr>
            <w:tcW w:w="252" w:type="dxa"/>
            <w:tcBorders>
              <w:top w:val="nil"/>
              <w:left w:val="nil"/>
              <w:bottom w:val="nil"/>
              <w:right w:val="nil"/>
            </w:tcBorders>
            <w:tcMar>
              <w:top w:w="0" w:type="dxa"/>
              <w:left w:w="0" w:type="dxa"/>
              <w:bottom w:w="0" w:type="dxa"/>
              <w:right w:w="0" w:type="dxa"/>
            </w:tcMar>
            <w:vAlign w:val="bottom"/>
          </w:tcPr>
          <w:p w14:paraId="1A97C659"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BA0F15D" w14:textId="77777777" w:rsidR="00D721A1" w:rsidRDefault="007B6925">
            <w:pPr>
              <w:rPr>
                <w:sz w:val="14"/>
                <w:szCs w:val="14"/>
              </w:rPr>
            </w:pPr>
            <w:r>
              <w:rPr>
                <w:sz w:val="14"/>
                <w:szCs w:val="14"/>
              </w:rPr>
              <w:t>3</w:t>
            </w:r>
          </w:p>
        </w:tc>
        <w:tc>
          <w:tcPr>
            <w:tcW w:w="252" w:type="dxa"/>
            <w:tcBorders>
              <w:top w:val="nil"/>
              <w:left w:val="nil"/>
              <w:bottom w:val="nil"/>
              <w:right w:val="nil"/>
            </w:tcBorders>
            <w:tcMar>
              <w:top w:w="0" w:type="dxa"/>
              <w:left w:w="0" w:type="dxa"/>
              <w:bottom w:w="0" w:type="dxa"/>
              <w:right w:w="0" w:type="dxa"/>
            </w:tcMar>
            <w:vAlign w:val="bottom"/>
          </w:tcPr>
          <w:p w14:paraId="78585CF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0F45EC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E5D94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1CD6DE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0FE337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3089846" w14:textId="77777777" w:rsidR="00D721A1" w:rsidRDefault="00D721A1">
            <w:pPr>
              <w:rPr>
                <w:sz w:val="14"/>
                <w:szCs w:val="14"/>
              </w:rPr>
            </w:pPr>
          </w:p>
        </w:tc>
      </w:tr>
      <w:tr w:rsidR="00D721A1" w14:paraId="405F51A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7262D46"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7EA38EEC" w14:textId="77777777" w:rsidR="00D721A1" w:rsidRDefault="007B6925">
            <w:pPr>
              <w:rPr>
                <w:sz w:val="14"/>
                <w:szCs w:val="14"/>
              </w:rPr>
            </w:pPr>
            <w:proofErr w:type="spellStart"/>
            <w:r>
              <w:rPr>
                <w:sz w:val="14"/>
                <w:szCs w:val="14"/>
              </w:rPr>
              <w:t>Hippidae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3AEF249" w14:textId="77777777" w:rsidR="00D721A1" w:rsidRDefault="007B6925">
            <w:pPr>
              <w:rPr>
                <w:sz w:val="14"/>
                <w:szCs w:val="14"/>
              </w:rPr>
            </w:pPr>
            <w:r>
              <w:rPr>
                <w:sz w:val="14"/>
                <w:szCs w:val="14"/>
              </w:rPr>
              <w:t xml:space="preserve">Emerita </w:t>
            </w:r>
            <w:proofErr w:type="spellStart"/>
            <w:r>
              <w:rPr>
                <w:sz w:val="14"/>
                <w:szCs w:val="14"/>
              </w:rPr>
              <w:t>analoga</w:t>
            </w:r>
            <w:proofErr w:type="spellEnd"/>
          </w:p>
        </w:tc>
        <w:tc>
          <w:tcPr>
            <w:tcW w:w="1942" w:type="dxa"/>
            <w:tcBorders>
              <w:top w:val="nil"/>
              <w:left w:val="nil"/>
              <w:bottom w:val="nil"/>
              <w:right w:val="nil"/>
            </w:tcBorders>
            <w:tcMar>
              <w:top w:w="0" w:type="dxa"/>
              <w:left w:w="0" w:type="dxa"/>
              <w:bottom w:w="0" w:type="dxa"/>
              <w:right w:w="0" w:type="dxa"/>
            </w:tcMar>
            <w:vAlign w:val="bottom"/>
          </w:tcPr>
          <w:p w14:paraId="4991D2C7" w14:textId="77777777" w:rsidR="00D721A1" w:rsidRDefault="007B6925">
            <w:pPr>
              <w:rPr>
                <w:sz w:val="14"/>
                <w:szCs w:val="14"/>
              </w:rPr>
            </w:pPr>
            <w:r>
              <w:rPr>
                <w:sz w:val="14"/>
                <w:szCs w:val="14"/>
              </w:rPr>
              <w:t>Pacific mole crab</w:t>
            </w:r>
          </w:p>
        </w:tc>
        <w:tc>
          <w:tcPr>
            <w:tcW w:w="252" w:type="dxa"/>
            <w:tcBorders>
              <w:top w:val="nil"/>
              <w:left w:val="nil"/>
              <w:bottom w:val="nil"/>
              <w:right w:val="nil"/>
            </w:tcBorders>
            <w:tcMar>
              <w:top w:w="0" w:type="dxa"/>
              <w:left w:w="0" w:type="dxa"/>
              <w:bottom w:w="0" w:type="dxa"/>
              <w:right w:w="0" w:type="dxa"/>
            </w:tcMar>
            <w:vAlign w:val="bottom"/>
          </w:tcPr>
          <w:p w14:paraId="7A500A96"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BB304B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C8D3C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7201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B2E3F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5DFDE0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55C34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D325E7A" w14:textId="77777777" w:rsidR="00D721A1" w:rsidRDefault="00D721A1">
            <w:pPr>
              <w:rPr>
                <w:sz w:val="14"/>
                <w:szCs w:val="14"/>
              </w:rPr>
            </w:pPr>
          </w:p>
        </w:tc>
      </w:tr>
      <w:tr w:rsidR="00D721A1" w14:paraId="373F254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3CD2E4B"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1175C1ED" w14:textId="77777777" w:rsidR="00D721A1" w:rsidRDefault="007B6925">
            <w:pPr>
              <w:rPr>
                <w:sz w:val="14"/>
                <w:szCs w:val="14"/>
              </w:rPr>
            </w:pPr>
            <w:proofErr w:type="spellStart"/>
            <w:r>
              <w:rPr>
                <w:sz w:val="14"/>
                <w:szCs w:val="14"/>
              </w:rPr>
              <w:t>Mysidae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D9D49EE" w14:textId="77777777" w:rsidR="00D721A1" w:rsidRDefault="007B6925">
            <w:pPr>
              <w:rPr>
                <w:sz w:val="14"/>
                <w:szCs w:val="14"/>
              </w:rPr>
            </w:pPr>
            <w:proofErr w:type="spellStart"/>
            <w:r>
              <w:rPr>
                <w:sz w:val="14"/>
                <w:szCs w:val="14"/>
              </w:rPr>
              <w:t>Neomysis</w:t>
            </w:r>
            <w:proofErr w:type="spellEnd"/>
            <w:r>
              <w:rPr>
                <w:sz w:val="14"/>
                <w:szCs w:val="14"/>
              </w:rPr>
              <w:t xml:space="preserve"> </w:t>
            </w:r>
            <w:proofErr w:type="spellStart"/>
            <w:r>
              <w:rPr>
                <w:sz w:val="14"/>
                <w:szCs w:val="14"/>
              </w:rPr>
              <w:t>awatschensis</w:t>
            </w:r>
            <w:proofErr w:type="spellEnd"/>
          </w:p>
        </w:tc>
        <w:tc>
          <w:tcPr>
            <w:tcW w:w="1942" w:type="dxa"/>
            <w:tcBorders>
              <w:top w:val="nil"/>
              <w:left w:val="nil"/>
              <w:bottom w:val="nil"/>
              <w:right w:val="nil"/>
            </w:tcBorders>
            <w:tcMar>
              <w:top w:w="0" w:type="dxa"/>
              <w:left w:w="0" w:type="dxa"/>
              <w:bottom w:w="0" w:type="dxa"/>
              <w:right w:w="0" w:type="dxa"/>
            </w:tcMar>
            <w:vAlign w:val="bottom"/>
          </w:tcPr>
          <w:p w14:paraId="462A2F70" w14:textId="77777777" w:rsidR="00D721A1" w:rsidRDefault="007B6925">
            <w:pPr>
              <w:rPr>
                <w:sz w:val="14"/>
                <w:szCs w:val="14"/>
              </w:rPr>
            </w:pPr>
            <w:r>
              <w:rPr>
                <w:sz w:val="14"/>
                <w:szCs w:val="14"/>
              </w:rPr>
              <w:t>Mysid crustacean</w:t>
            </w:r>
          </w:p>
        </w:tc>
        <w:tc>
          <w:tcPr>
            <w:tcW w:w="252" w:type="dxa"/>
            <w:tcBorders>
              <w:top w:val="nil"/>
              <w:left w:val="nil"/>
              <w:bottom w:val="nil"/>
              <w:right w:val="nil"/>
            </w:tcBorders>
            <w:tcMar>
              <w:top w:w="0" w:type="dxa"/>
              <w:left w:w="0" w:type="dxa"/>
              <w:bottom w:w="0" w:type="dxa"/>
              <w:right w:w="0" w:type="dxa"/>
            </w:tcMar>
            <w:vAlign w:val="bottom"/>
          </w:tcPr>
          <w:p w14:paraId="5B6ABED1"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9273DA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176094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501862"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3C424A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6BF8F6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DEC85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5CD7CF3" w14:textId="77777777" w:rsidR="00D721A1" w:rsidRDefault="00D721A1">
            <w:pPr>
              <w:rPr>
                <w:sz w:val="14"/>
                <w:szCs w:val="14"/>
              </w:rPr>
            </w:pPr>
          </w:p>
        </w:tc>
      </w:tr>
      <w:tr w:rsidR="00D721A1" w14:paraId="4548A2F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C852A8C"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6BBE00F8" w14:textId="77777777" w:rsidR="00D721A1" w:rsidRDefault="007B6925">
            <w:pPr>
              <w:rPr>
                <w:sz w:val="14"/>
                <w:szCs w:val="14"/>
              </w:rPr>
            </w:pPr>
            <w:proofErr w:type="spellStart"/>
            <w:r>
              <w:rPr>
                <w:sz w:val="14"/>
                <w:szCs w:val="14"/>
              </w:rPr>
              <w:t>Palinuridae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3380833" w14:textId="77777777" w:rsidR="00D721A1" w:rsidRDefault="007B6925">
            <w:pPr>
              <w:rPr>
                <w:sz w:val="14"/>
                <w:szCs w:val="14"/>
              </w:rPr>
            </w:pPr>
            <w:proofErr w:type="spellStart"/>
            <w:r>
              <w:rPr>
                <w:sz w:val="14"/>
                <w:szCs w:val="14"/>
              </w:rPr>
              <w:t>Jasus</w:t>
            </w:r>
            <w:proofErr w:type="spellEnd"/>
            <w:r>
              <w:rPr>
                <w:sz w:val="14"/>
                <w:szCs w:val="14"/>
              </w:rPr>
              <w:t xml:space="preserve"> </w:t>
            </w:r>
            <w:proofErr w:type="spellStart"/>
            <w:r>
              <w:rPr>
                <w:sz w:val="14"/>
                <w:szCs w:val="14"/>
              </w:rPr>
              <w:t>edwardsii</w:t>
            </w:r>
            <w:proofErr w:type="spellEnd"/>
          </w:p>
        </w:tc>
        <w:tc>
          <w:tcPr>
            <w:tcW w:w="1942" w:type="dxa"/>
            <w:tcBorders>
              <w:top w:val="nil"/>
              <w:left w:val="nil"/>
              <w:bottom w:val="nil"/>
              <w:right w:val="nil"/>
            </w:tcBorders>
            <w:tcMar>
              <w:top w:w="0" w:type="dxa"/>
              <w:left w:w="0" w:type="dxa"/>
              <w:bottom w:w="0" w:type="dxa"/>
              <w:right w:w="0" w:type="dxa"/>
            </w:tcMar>
            <w:vAlign w:val="bottom"/>
          </w:tcPr>
          <w:p w14:paraId="479F9220" w14:textId="77777777" w:rsidR="00D721A1" w:rsidRDefault="007B6925">
            <w:pPr>
              <w:rPr>
                <w:sz w:val="14"/>
                <w:szCs w:val="14"/>
              </w:rPr>
            </w:pPr>
            <w:r>
              <w:rPr>
                <w:sz w:val="14"/>
                <w:szCs w:val="14"/>
              </w:rPr>
              <w:t>Southern rock lobster</w:t>
            </w:r>
          </w:p>
        </w:tc>
        <w:tc>
          <w:tcPr>
            <w:tcW w:w="252" w:type="dxa"/>
            <w:tcBorders>
              <w:top w:val="nil"/>
              <w:left w:val="nil"/>
              <w:bottom w:val="nil"/>
              <w:right w:val="nil"/>
            </w:tcBorders>
            <w:tcMar>
              <w:top w:w="0" w:type="dxa"/>
              <w:left w:w="0" w:type="dxa"/>
              <w:bottom w:w="0" w:type="dxa"/>
              <w:right w:w="0" w:type="dxa"/>
            </w:tcMar>
            <w:vAlign w:val="bottom"/>
          </w:tcPr>
          <w:p w14:paraId="4FB5AA5E" w14:textId="77777777" w:rsidR="00D721A1" w:rsidRDefault="007B6925">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0755C2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1B0BB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9E532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CE83AC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42312E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99B7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422C768" w14:textId="77777777" w:rsidR="00D721A1" w:rsidRDefault="00D721A1">
            <w:pPr>
              <w:rPr>
                <w:sz w:val="14"/>
                <w:szCs w:val="14"/>
              </w:rPr>
            </w:pPr>
          </w:p>
        </w:tc>
      </w:tr>
      <w:tr w:rsidR="00D721A1" w14:paraId="0B49E40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9FE04E"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266CC144" w14:textId="77777777" w:rsidR="00D721A1" w:rsidRDefault="007B6925">
            <w:pPr>
              <w:rPr>
                <w:sz w:val="14"/>
                <w:szCs w:val="14"/>
              </w:rPr>
            </w:pPr>
            <w:proofErr w:type="spellStart"/>
            <w:r>
              <w:rPr>
                <w:sz w:val="14"/>
                <w:szCs w:val="14"/>
              </w:rPr>
              <w:t>Palinuridae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53F18A2" w14:textId="77777777" w:rsidR="00D721A1" w:rsidRDefault="007B6925">
            <w:pPr>
              <w:rPr>
                <w:sz w:val="14"/>
                <w:szCs w:val="14"/>
              </w:rPr>
            </w:pPr>
            <w:proofErr w:type="spellStart"/>
            <w:r>
              <w:rPr>
                <w:sz w:val="14"/>
                <w:szCs w:val="14"/>
              </w:rPr>
              <w:t>Panulirus</w:t>
            </w:r>
            <w:proofErr w:type="spellEnd"/>
            <w:r>
              <w:rPr>
                <w:sz w:val="14"/>
                <w:szCs w:val="14"/>
              </w:rPr>
              <w:t xml:space="preserve"> </w:t>
            </w:r>
            <w:proofErr w:type="spellStart"/>
            <w:r>
              <w:rPr>
                <w:sz w:val="14"/>
                <w:szCs w:val="14"/>
              </w:rPr>
              <w:t>stimpsoni</w:t>
            </w:r>
            <w:proofErr w:type="spellEnd"/>
          </w:p>
        </w:tc>
        <w:tc>
          <w:tcPr>
            <w:tcW w:w="1942" w:type="dxa"/>
            <w:tcBorders>
              <w:top w:val="nil"/>
              <w:left w:val="nil"/>
              <w:bottom w:val="nil"/>
              <w:right w:val="nil"/>
            </w:tcBorders>
            <w:tcMar>
              <w:top w:w="0" w:type="dxa"/>
              <w:left w:w="0" w:type="dxa"/>
              <w:bottom w:w="0" w:type="dxa"/>
              <w:right w:w="0" w:type="dxa"/>
            </w:tcMar>
            <w:vAlign w:val="bottom"/>
          </w:tcPr>
          <w:p w14:paraId="50A0CAE7" w14:textId="77777777" w:rsidR="00D721A1" w:rsidRDefault="007B6925">
            <w:pPr>
              <w:rPr>
                <w:sz w:val="14"/>
                <w:szCs w:val="14"/>
              </w:rPr>
            </w:pPr>
            <w:r>
              <w:rPr>
                <w:sz w:val="14"/>
                <w:szCs w:val="14"/>
              </w:rPr>
              <w:t>Chinese spiny lobster</w:t>
            </w:r>
          </w:p>
        </w:tc>
        <w:tc>
          <w:tcPr>
            <w:tcW w:w="252" w:type="dxa"/>
            <w:tcBorders>
              <w:top w:val="nil"/>
              <w:left w:val="nil"/>
              <w:bottom w:val="nil"/>
              <w:right w:val="nil"/>
            </w:tcBorders>
            <w:tcMar>
              <w:top w:w="0" w:type="dxa"/>
              <w:left w:w="0" w:type="dxa"/>
              <w:bottom w:w="0" w:type="dxa"/>
              <w:right w:w="0" w:type="dxa"/>
            </w:tcMar>
            <w:vAlign w:val="bottom"/>
          </w:tcPr>
          <w:p w14:paraId="4394E7C5"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28C40F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9A519C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DD9A24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34761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4A2E54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4208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590CB8" w14:textId="77777777" w:rsidR="00D721A1" w:rsidRDefault="00D721A1">
            <w:pPr>
              <w:rPr>
                <w:sz w:val="14"/>
                <w:szCs w:val="14"/>
              </w:rPr>
            </w:pPr>
          </w:p>
        </w:tc>
      </w:tr>
      <w:tr w:rsidR="00D721A1" w14:paraId="417EB8E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CBDE40B" w14:textId="77777777" w:rsidR="00D721A1" w:rsidRDefault="007B6925">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0BE24B5F" w14:textId="77777777" w:rsidR="00D721A1" w:rsidRDefault="007B6925">
            <w:pPr>
              <w:rPr>
                <w:sz w:val="14"/>
                <w:szCs w:val="14"/>
              </w:rPr>
            </w:pPr>
            <w:proofErr w:type="spellStart"/>
            <w:r>
              <w:rPr>
                <w:sz w:val="14"/>
                <w:szCs w:val="14"/>
              </w:rPr>
              <w:t>Penaeidae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03723908" w14:textId="77777777" w:rsidR="00D721A1" w:rsidRDefault="007B6925">
            <w:pPr>
              <w:rPr>
                <w:sz w:val="14"/>
                <w:szCs w:val="14"/>
              </w:rPr>
            </w:pPr>
            <w:r>
              <w:rPr>
                <w:sz w:val="14"/>
                <w:szCs w:val="14"/>
              </w:rPr>
              <w:t>Penaeus monodon</w:t>
            </w:r>
          </w:p>
        </w:tc>
        <w:tc>
          <w:tcPr>
            <w:tcW w:w="1942" w:type="dxa"/>
            <w:tcBorders>
              <w:top w:val="nil"/>
              <w:left w:val="nil"/>
              <w:bottom w:val="nil"/>
              <w:right w:val="nil"/>
            </w:tcBorders>
            <w:tcMar>
              <w:top w:w="0" w:type="dxa"/>
              <w:left w:w="0" w:type="dxa"/>
              <w:bottom w:w="0" w:type="dxa"/>
              <w:right w:w="0" w:type="dxa"/>
            </w:tcMar>
            <w:vAlign w:val="bottom"/>
          </w:tcPr>
          <w:p w14:paraId="5002A040" w14:textId="77777777" w:rsidR="00D721A1" w:rsidRDefault="007B6925">
            <w:pPr>
              <w:rPr>
                <w:sz w:val="14"/>
                <w:szCs w:val="14"/>
              </w:rPr>
            </w:pPr>
            <w:r>
              <w:rPr>
                <w:sz w:val="14"/>
                <w:szCs w:val="14"/>
              </w:rPr>
              <w:t>Black tiger prawn</w:t>
            </w:r>
          </w:p>
        </w:tc>
        <w:tc>
          <w:tcPr>
            <w:tcW w:w="252" w:type="dxa"/>
            <w:tcBorders>
              <w:top w:val="nil"/>
              <w:left w:val="nil"/>
              <w:bottom w:val="nil"/>
              <w:right w:val="nil"/>
            </w:tcBorders>
            <w:tcMar>
              <w:top w:w="0" w:type="dxa"/>
              <w:left w:w="0" w:type="dxa"/>
              <w:bottom w:w="0" w:type="dxa"/>
              <w:right w:w="0" w:type="dxa"/>
            </w:tcMar>
            <w:vAlign w:val="bottom"/>
          </w:tcPr>
          <w:p w14:paraId="0FCAA7DF"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C96C9B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FC531B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B1046C3"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A77A39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ACBE8B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AAAC6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DA51760" w14:textId="77777777" w:rsidR="00D721A1" w:rsidRDefault="00D721A1">
            <w:pPr>
              <w:rPr>
                <w:sz w:val="14"/>
                <w:szCs w:val="14"/>
              </w:rPr>
            </w:pPr>
          </w:p>
        </w:tc>
      </w:tr>
      <w:tr w:rsidR="00D721A1" w14:paraId="0EB763F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5888003" w14:textId="77777777" w:rsidR="00D721A1" w:rsidRDefault="007B6925">
            <w:pPr>
              <w:rPr>
                <w:sz w:val="14"/>
                <w:szCs w:val="14"/>
              </w:rPr>
            </w:pPr>
            <w:r>
              <w:rPr>
                <w:sz w:val="14"/>
                <w:szCs w:val="14"/>
              </w:rPr>
              <w:t>Mammalia</w:t>
            </w:r>
          </w:p>
        </w:tc>
        <w:tc>
          <w:tcPr>
            <w:tcW w:w="1120" w:type="dxa"/>
            <w:tcBorders>
              <w:top w:val="nil"/>
              <w:left w:val="nil"/>
              <w:bottom w:val="nil"/>
              <w:right w:val="nil"/>
            </w:tcBorders>
            <w:tcMar>
              <w:top w:w="0" w:type="dxa"/>
              <w:left w:w="0" w:type="dxa"/>
              <w:bottom w:w="0" w:type="dxa"/>
              <w:right w:w="0" w:type="dxa"/>
            </w:tcMar>
            <w:vAlign w:val="bottom"/>
          </w:tcPr>
          <w:p w14:paraId="50A3C3DD" w14:textId="77777777" w:rsidR="00D721A1" w:rsidRDefault="007B6925">
            <w:pPr>
              <w:rPr>
                <w:sz w:val="14"/>
                <w:szCs w:val="14"/>
              </w:rPr>
            </w:pPr>
            <w:r>
              <w:rPr>
                <w:sz w:val="14"/>
                <w:szCs w:val="14"/>
              </w:rPr>
              <w:t>Delphinidae</w:t>
            </w:r>
          </w:p>
        </w:tc>
        <w:tc>
          <w:tcPr>
            <w:tcW w:w="1915" w:type="dxa"/>
            <w:tcBorders>
              <w:top w:val="nil"/>
              <w:left w:val="nil"/>
              <w:bottom w:val="nil"/>
              <w:right w:val="nil"/>
            </w:tcBorders>
            <w:tcMar>
              <w:top w:w="0" w:type="dxa"/>
              <w:left w:w="0" w:type="dxa"/>
              <w:bottom w:w="0" w:type="dxa"/>
              <w:right w:w="0" w:type="dxa"/>
            </w:tcMar>
            <w:vAlign w:val="bottom"/>
          </w:tcPr>
          <w:p w14:paraId="359DC7C8" w14:textId="77777777" w:rsidR="00D721A1" w:rsidRDefault="007B6925">
            <w:pPr>
              <w:rPr>
                <w:sz w:val="14"/>
                <w:szCs w:val="14"/>
              </w:rPr>
            </w:pPr>
            <w:r>
              <w:rPr>
                <w:sz w:val="14"/>
                <w:szCs w:val="14"/>
              </w:rPr>
              <w:t>Tursiops truncatus</w:t>
            </w:r>
          </w:p>
        </w:tc>
        <w:tc>
          <w:tcPr>
            <w:tcW w:w="1942" w:type="dxa"/>
            <w:tcBorders>
              <w:top w:val="nil"/>
              <w:left w:val="nil"/>
              <w:bottom w:val="nil"/>
              <w:right w:val="nil"/>
            </w:tcBorders>
            <w:tcMar>
              <w:top w:w="0" w:type="dxa"/>
              <w:left w:w="0" w:type="dxa"/>
              <w:bottom w:w="0" w:type="dxa"/>
              <w:right w:w="0" w:type="dxa"/>
            </w:tcMar>
            <w:vAlign w:val="bottom"/>
          </w:tcPr>
          <w:p w14:paraId="01061CFA" w14:textId="77777777" w:rsidR="00D721A1" w:rsidRDefault="007B6925">
            <w:pPr>
              <w:rPr>
                <w:sz w:val="14"/>
                <w:szCs w:val="14"/>
              </w:rPr>
            </w:pPr>
            <w:r>
              <w:rPr>
                <w:sz w:val="14"/>
                <w:szCs w:val="14"/>
              </w:rPr>
              <w:t>Bottlenose dolphin</w:t>
            </w:r>
          </w:p>
        </w:tc>
        <w:tc>
          <w:tcPr>
            <w:tcW w:w="252" w:type="dxa"/>
            <w:tcBorders>
              <w:top w:val="nil"/>
              <w:left w:val="nil"/>
              <w:bottom w:val="nil"/>
              <w:right w:val="nil"/>
            </w:tcBorders>
            <w:tcMar>
              <w:top w:w="0" w:type="dxa"/>
              <w:left w:w="0" w:type="dxa"/>
              <w:bottom w:w="0" w:type="dxa"/>
              <w:right w:w="0" w:type="dxa"/>
            </w:tcMar>
            <w:vAlign w:val="bottom"/>
          </w:tcPr>
          <w:p w14:paraId="629243B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03C935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EDE12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6E2650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649FC82"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F68C79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1BDC6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812D65" w14:textId="77777777" w:rsidR="00D721A1" w:rsidRDefault="00D721A1">
            <w:pPr>
              <w:rPr>
                <w:sz w:val="14"/>
                <w:szCs w:val="14"/>
              </w:rPr>
            </w:pPr>
          </w:p>
        </w:tc>
      </w:tr>
      <w:tr w:rsidR="00D721A1" w14:paraId="53EDF53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C83DB1F"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5979F18D" w14:textId="77777777" w:rsidR="00D721A1" w:rsidRDefault="007B6925">
            <w:pPr>
              <w:rPr>
                <w:sz w:val="14"/>
                <w:szCs w:val="14"/>
              </w:rPr>
            </w:pPr>
            <w:proofErr w:type="spellStart"/>
            <w:r>
              <w:rPr>
                <w:sz w:val="14"/>
                <w:szCs w:val="14"/>
              </w:rPr>
              <w:t>Alosidae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36349E64" w14:textId="77777777" w:rsidR="00D721A1" w:rsidRDefault="007B6925">
            <w:pPr>
              <w:rPr>
                <w:sz w:val="14"/>
                <w:szCs w:val="14"/>
              </w:rPr>
            </w:pPr>
            <w:r>
              <w:rPr>
                <w:sz w:val="14"/>
                <w:szCs w:val="14"/>
              </w:rPr>
              <w:t xml:space="preserve">Brevoortia </w:t>
            </w:r>
            <w:proofErr w:type="spellStart"/>
            <w:r>
              <w:rPr>
                <w:sz w:val="14"/>
                <w:szCs w:val="14"/>
              </w:rPr>
              <w:t>tyrannus</w:t>
            </w:r>
            <w:proofErr w:type="spellEnd"/>
          </w:p>
        </w:tc>
        <w:tc>
          <w:tcPr>
            <w:tcW w:w="1942" w:type="dxa"/>
            <w:tcBorders>
              <w:top w:val="nil"/>
              <w:left w:val="nil"/>
              <w:bottom w:val="nil"/>
              <w:right w:val="nil"/>
            </w:tcBorders>
            <w:tcMar>
              <w:top w:w="0" w:type="dxa"/>
              <w:left w:w="0" w:type="dxa"/>
              <w:bottom w:w="0" w:type="dxa"/>
              <w:right w:w="0" w:type="dxa"/>
            </w:tcMar>
            <w:vAlign w:val="bottom"/>
          </w:tcPr>
          <w:p w14:paraId="1BAD38F3" w14:textId="77777777" w:rsidR="00D721A1" w:rsidRDefault="007B6925">
            <w:pPr>
              <w:rPr>
                <w:sz w:val="14"/>
                <w:szCs w:val="14"/>
              </w:rPr>
            </w:pPr>
            <w:r>
              <w:rPr>
                <w:sz w:val="14"/>
                <w:szCs w:val="14"/>
              </w:rPr>
              <w:t>Atlantic menhaden</w:t>
            </w:r>
          </w:p>
        </w:tc>
        <w:tc>
          <w:tcPr>
            <w:tcW w:w="252" w:type="dxa"/>
            <w:tcBorders>
              <w:top w:val="nil"/>
              <w:left w:val="nil"/>
              <w:bottom w:val="nil"/>
              <w:right w:val="nil"/>
            </w:tcBorders>
            <w:tcMar>
              <w:top w:w="0" w:type="dxa"/>
              <w:left w:w="0" w:type="dxa"/>
              <w:bottom w:w="0" w:type="dxa"/>
              <w:right w:w="0" w:type="dxa"/>
            </w:tcMar>
            <w:vAlign w:val="bottom"/>
          </w:tcPr>
          <w:p w14:paraId="5F6E74D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B85C05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53087B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1D38DE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BF8FFD6"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7A7B91E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198361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760B433" w14:textId="77777777" w:rsidR="00D721A1" w:rsidRDefault="00D721A1">
            <w:pPr>
              <w:rPr>
                <w:sz w:val="14"/>
                <w:szCs w:val="14"/>
              </w:rPr>
            </w:pPr>
          </w:p>
        </w:tc>
      </w:tr>
      <w:tr w:rsidR="00D721A1" w14:paraId="0F4694A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E6614E"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232FCB00" w14:textId="77777777" w:rsidR="00D721A1" w:rsidRDefault="007B6925">
            <w:pPr>
              <w:rPr>
                <w:sz w:val="14"/>
                <w:szCs w:val="14"/>
              </w:rPr>
            </w:pPr>
            <w:proofErr w:type="spellStart"/>
            <w:r>
              <w:rPr>
                <w:sz w:val="14"/>
                <w:szCs w:val="14"/>
              </w:rPr>
              <w:t>Batrachoididae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7B8B7492" w14:textId="77777777" w:rsidR="00D721A1" w:rsidRDefault="007B6925">
            <w:pPr>
              <w:rPr>
                <w:sz w:val="14"/>
                <w:szCs w:val="14"/>
              </w:rPr>
            </w:pPr>
            <w:proofErr w:type="spellStart"/>
            <w:r>
              <w:rPr>
                <w:sz w:val="14"/>
                <w:szCs w:val="14"/>
              </w:rPr>
              <w:t>Opsanus</w:t>
            </w:r>
            <w:proofErr w:type="spellEnd"/>
            <w:r>
              <w:rPr>
                <w:sz w:val="14"/>
                <w:szCs w:val="14"/>
              </w:rPr>
              <w:t xml:space="preserve"> beta</w:t>
            </w:r>
          </w:p>
        </w:tc>
        <w:tc>
          <w:tcPr>
            <w:tcW w:w="1942" w:type="dxa"/>
            <w:tcBorders>
              <w:top w:val="nil"/>
              <w:left w:val="nil"/>
              <w:bottom w:val="nil"/>
              <w:right w:val="nil"/>
            </w:tcBorders>
            <w:tcMar>
              <w:top w:w="0" w:type="dxa"/>
              <w:left w:w="0" w:type="dxa"/>
              <w:bottom w:w="0" w:type="dxa"/>
              <w:right w:w="0" w:type="dxa"/>
            </w:tcMar>
            <w:vAlign w:val="bottom"/>
          </w:tcPr>
          <w:p w14:paraId="3004005F" w14:textId="77777777" w:rsidR="00D721A1" w:rsidRDefault="007B6925">
            <w:pPr>
              <w:rPr>
                <w:sz w:val="14"/>
                <w:szCs w:val="14"/>
              </w:rPr>
            </w:pPr>
            <w:r>
              <w:rPr>
                <w:sz w:val="14"/>
                <w:szCs w:val="14"/>
              </w:rPr>
              <w:t>Gulf toadfish</w:t>
            </w:r>
          </w:p>
        </w:tc>
        <w:tc>
          <w:tcPr>
            <w:tcW w:w="252" w:type="dxa"/>
            <w:tcBorders>
              <w:top w:val="nil"/>
              <w:left w:val="nil"/>
              <w:bottom w:val="nil"/>
              <w:right w:val="nil"/>
            </w:tcBorders>
            <w:tcMar>
              <w:top w:w="0" w:type="dxa"/>
              <w:left w:w="0" w:type="dxa"/>
              <w:bottom w:w="0" w:type="dxa"/>
              <w:right w:w="0" w:type="dxa"/>
            </w:tcMar>
            <w:vAlign w:val="bottom"/>
          </w:tcPr>
          <w:p w14:paraId="248F15C1"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0424D6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AA03C6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03A79B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E5D0939"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237A71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C1155C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0156167" w14:textId="77777777" w:rsidR="00D721A1" w:rsidRDefault="00D721A1">
            <w:pPr>
              <w:rPr>
                <w:sz w:val="14"/>
                <w:szCs w:val="14"/>
              </w:rPr>
            </w:pPr>
          </w:p>
        </w:tc>
      </w:tr>
      <w:tr w:rsidR="00D721A1" w14:paraId="1772E7B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C14AD2"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0F601BB4" w14:textId="77777777" w:rsidR="00D721A1" w:rsidRDefault="007B6925">
            <w:pPr>
              <w:rPr>
                <w:sz w:val="14"/>
                <w:szCs w:val="14"/>
              </w:rPr>
            </w:pPr>
            <w:r>
              <w:rPr>
                <w:sz w:val="14"/>
                <w:szCs w:val="14"/>
              </w:rPr>
              <w:t>Ephippidae</w:t>
            </w:r>
          </w:p>
        </w:tc>
        <w:tc>
          <w:tcPr>
            <w:tcW w:w="1915" w:type="dxa"/>
            <w:tcBorders>
              <w:top w:val="nil"/>
              <w:left w:val="nil"/>
              <w:bottom w:val="nil"/>
              <w:right w:val="nil"/>
            </w:tcBorders>
            <w:tcMar>
              <w:top w:w="0" w:type="dxa"/>
              <w:left w:w="0" w:type="dxa"/>
              <w:bottom w:w="0" w:type="dxa"/>
              <w:right w:w="0" w:type="dxa"/>
            </w:tcMar>
            <w:vAlign w:val="bottom"/>
          </w:tcPr>
          <w:p w14:paraId="751391D1" w14:textId="77777777" w:rsidR="00D721A1" w:rsidRDefault="007B6925">
            <w:pPr>
              <w:rPr>
                <w:sz w:val="14"/>
                <w:szCs w:val="14"/>
              </w:rPr>
            </w:pPr>
            <w:r>
              <w:rPr>
                <w:sz w:val="14"/>
                <w:szCs w:val="14"/>
              </w:rPr>
              <w:t>Chaetodipterus faber</w:t>
            </w:r>
          </w:p>
        </w:tc>
        <w:tc>
          <w:tcPr>
            <w:tcW w:w="1942" w:type="dxa"/>
            <w:tcBorders>
              <w:top w:val="nil"/>
              <w:left w:val="nil"/>
              <w:bottom w:val="nil"/>
              <w:right w:val="nil"/>
            </w:tcBorders>
            <w:tcMar>
              <w:top w:w="0" w:type="dxa"/>
              <w:left w:w="0" w:type="dxa"/>
              <w:bottom w:w="0" w:type="dxa"/>
              <w:right w:w="0" w:type="dxa"/>
            </w:tcMar>
            <w:vAlign w:val="bottom"/>
          </w:tcPr>
          <w:p w14:paraId="0ACDFF6E" w14:textId="77777777" w:rsidR="00D721A1" w:rsidRDefault="007B6925">
            <w:pPr>
              <w:rPr>
                <w:sz w:val="14"/>
                <w:szCs w:val="14"/>
              </w:rPr>
            </w:pPr>
            <w:r>
              <w:rPr>
                <w:sz w:val="14"/>
                <w:szCs w:val="14"/>
              </w:rPr>
              <w:t>Atlantic spadefish</w:t>
            </w:r>
          </w:p>
        </w:tc>
        <w:tc>
          <w:tcPr>
            <w:tcW w:w="252" w:type="dxa"/>
            <w:tcBorders>
              <w:top w:val="nil"/>
              <w:left w:val="nil"/>
              <w:bottom w:val="nil"/>
              <w:right w:val="nil"/>
            </w:tcBorders>
            <w:tcMar>
              <w:top w:w="0" w:type="dxa"/>
              <w:left w:w="0" w:type="dxa"/>
              <w:bottom w:w="0" w:type="dxa"/>
              <w:right w:w="0" w:type="dxa"/>
            </w:tcMar>
            <w:vAlign w:val="bottom"/>
          </w:tcPr>
          <w:p w14:paraId="1BCCE63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1EA8C2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B2FA9F2"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E978D5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15458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61A061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F679DD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51EBE2F" w14:textId="77777777" w:rsidR="00D721A1" w:rsidRDefault="00D721A1">
            <w:pPr>
              <w:rPr>
                <w:sz w:val="14"/>
                <w:szCs w:val="14"/>
              </w:rPr>
            </w:pPr>
          </w:p>
        </w:tc>
      </w:tr>
      <w:tr w:rsidR="00D721A1" w14:paraId="3C81BD0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E2F4A3E"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673FF74D" w14:textId="77777777" w:rsidR="00D721A1" w:rsidRDefault="007B6925">
            <w:pPr>
              <w:rPr>
                <w:sz w:val="14"/>
                <w:szCs w:val="14"/>
              </w:rPr>
            </w:pPr>
            <w:proofErr w:type="spellStart"/>
            <w:r>
              <w:rPr>
                <w:sz w:val="14"/>
                <w:szCs w:val="14"/>
              </w:rPr>
              <w:t>Epinephelidae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1BFF2974" w14:textId="77777777" w:rsidR="00D721A1" w:rsidRDefault="007B6925">
            <w:pPr>
              <w:rPr>
                <w:sz w:val="14"/>
                <w:szCs w:val="14"/>
              </w:rPr>
            </w:pPr>
            <w:r>
              <w:rPr>
                <w:sz w:val="14"/>
                <w:szCs w:val="14"/>
              </w:rPr>
              <w:t xml:space="preserve">Epinephelus </w:t>
            </w:r>
            <w:proofErr w:type="spellStart"/>
            <w:r>
              <w:rPr>
                <w:sz w:val="14"/>
                <w:szCs w:val="14"/>
              </w:rPr>
              <w:t>coioides</w:t>
            </w:r>
            <w:proofErr w:type="spellEnd"/>
          </w:p>
        </w:tc>
        <w:tc>
          <w:tcPr>
            <w:tcW w:w="1942" w:type="dxa"/>
            <w:tcBorders>
              <w:top w:val="nil"/>
              <w:left w:val="nil"/>
              <w:bottom w:val="nil"/>
              <w:right w:val="nil"/>
            </w:tcBorders>
            <w:tcMar>
              <w:top w:w="0" w:type="dxa"/>
              <w:left w:w="0" w:type="dxa"/>
              <w:bottom w:w="0" w:type="dxa"/>
              <w:right w:w="0" w:type="dxa"/>
            </w:tcMar>
            <w:vAlign w:val="bottom"/>
          </w:tcPr>
          <w:p w14:paraId="26E610DF" w14:textId="77777777" w:rsidR="00D721A1" w:rsidRDefault="007B6925">
            <w:pPr>
              <w:rPr>
                <w:sz w:val="14"/>
                <w:szCs w:val="14"/>
              </w:rPr>
            </w:pPr>
            <w:r>
              <w:rPr>
                <w:sz w:val="14"/>
                <w:szCs w:val="14"/>
              </w:rPr>
              <w:t>Orange-spotted grouper</w:t>
            </w:r>
          </w:p>
        </w:tc>
        <w:tc>
          <w:tcPr>
            <w:tcW w:w="252" w:type="dxa"/>
            <w:tcBorders>
              <w:top w:val="nil"/>
              <w:left w:val="nil"/>
              <w:bottom w:val="nil"/>
              <w:right w:val="nil"/>
            </w:tcBorders>
            <w:tcMar>
              <w:top w:w="0" w:type="dxa"/>
              <w:left w:w="0" w:type="dxa"/>
              <w:bottom w:w="0" w:type="dxa"/>
              <w:right w:w="0" w:type="dxa"/>
            </w:tcMar>
            <w:vAlign w:val="bottom"/>
          </w:tcPr>
          <w:p w14:paraId="63220AA9"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BFFD27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399CE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45584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858A0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B11CF8D"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35541C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D74BBE" w14:textId="77777777" w:rsidR="00D721A1" w:rsidRDefault="00D721A1">
            <w:pPr>
              <w:rPr>
                <w:sz w:val="14"/>
                <w:szCs w:val="14"/>
              </w:rPr>
            </w:pPr>
          </w:p>
        </w:tc>
      </w:tr>
      <w:tr w:rsidR="00D721A1" w14:paraId="5F33383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83D528A"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43945D49" w14:textId="77777777" w:rsidR="00D721A1" w:rsidRDefault="007B6925">
            <w:pPr>
              <w:rPr>
                <w:sz w:val="14"/>
                <w:szCs w:val="14"/>
              </w:rPr>
            </w:pPr>
            <w:proofErr w:type="spellStart"/>
            <w:r>
              <w:rPr>
                <w:sz w:val="14"/>
                <w:szCs w:val="14"/>
              </w:rPr>
              <w:t>Mugilidae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2DCB9B9A" w14:textId="77777777" w:rsidR="00D721A1" w:rsidRDefault="007B6925">
            <w:pPr>
              <w:rPr>
                <w:sz w:val="14"/>
                <w:szCs w:val="14"/>
              </w:rPr>
            </w:pPr>
            <w:r>
              <w:rPr>
                <w:sz w:val="14"/>
                <w:szCs w:val="14"/>
              </w:rPr>
              <w:t>Mugil cephalus</w:t>
            </w:r>
          </w:p>
        </w:tc>
        <w:tc>
          <w:tcPr>
            <w:tcW w:w="1942" w:type="dxa"/>
            <w:tcBorders>
              <w:top w:val="nil"/>
              <w:left w:val="nil"/>
              <w:bottom w:val="nil"/>
              <w:right w:val="nil"/>
            </w:tcBorders>
            <w:tcMar>
              <w:top w:w="0" w:type="dxa"/>
              <w:left w:w="0" w:type="dxa"/>
              <w:bottom w:w="0" w:type="dxa"/>
              <w:right w:w="0" w:type="dxa"/>
            </w:tcMar>
            <w:vAlign w:val="bottom"/>
          </w:tcPr>
          <w:p w14:paraId="771D33DD" w14:textId="77777777" w:rsidR="00D721A1" w:rsidRDefault="007B6925">
            <w:pPr>
              <w:rPr>
                <w:sz w:val="14"/>
                <w:szCs w:val="14"/>
              </w:rPr>
            </w:pPr>
            <w:r>
              <w:rPr>
                <w:sz w:val="14"/>
                <w:szCs w:val="14"/>
              </w:rPr>
              <w:t>Striped mullet</w:t>
            </w:r>
          </w:p>
        </w:tc>
        <w:tc>
          <w:tcPr>
            <w:tcW w:w="252" w:type="dxa"/>
            <w:tcBorders>
              <w:top w:val="nil"/>
              <w:left w:val="nil"/>
              <w:bottom w:val="nil"/>
              <w:right w:val="nil"/>
            </w:tcBorders>
            <w:tcMar>
              <w:top w:w="0" w:type="dxa"/>
              <w:left w:w="0" w:type="dxa"/>
              <w:bottom w:w="0" w:type="dxa"/>
              <w:right w:w="0" w:type="dxa"/>
            </w:tcMar>
            <w:vAlign w:val="bottom"/>
          </w:tcPr>
          <w:p w14:paraId="365BAC1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5E572C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E710B4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CA1A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77CD3D" w14:textId="77777777" w:rsidR="00D721A1" w:rsidRDefault="007B6925">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7C098083"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13941C4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40C8410" w14:textId="77777777" w:rsidR="00D721A1" w:rsidRDefault="00D721A1">
            <w:pPr>
              <w:rPr>
                <w:sz w:val="14"/>
                <w:szCs w:val="14"/>
              </w:rPr>
            </w:pPr>
          </w:p>
        </w:tc>
      </w:tr>
      <w:tr w:rsidR="00D721A1" w14:paraId="2D8DCDC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00B773"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758AA153" w14:textId="77777777" w:rsidR="00D721A1" w:rsidRDefault="007B6925">
            <w:pPr>
              <w:rPr>
                <w:sz w:val="14"/>
                <w:szCs w:val="14"/>
              </w:rPr>
            </w:pPr>
            <w:proofErr w:type="spellStart"/>
            <w:r>
              <w:rPr>
                <w:sz w:val="14"/>
                <w:szCs w:val="14"/>
              </w:rPr>
              <w:t>Mugilidae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625BD23B" w14:textId="77777777" w:rsidR="00D721A1" w:rsidRDefault="007B6925">
            <w:pPr>
              <w:rPr>
                <w:sz w:val="14"/>
                <w:szCs w:val="14"/>
              </w:rPr>
            </w:pPr>
            <w:r>
              <w:rPr>
                <w:sz w:val="14"/>
                <w:szCs w:val="14"/>
              </w:rPr>
              <w:t>Mugil liza</w:t>
            </w:r>
          </w:p>
        </w:tc>
        <w:tc>
          <w:tcPr>
            <w:tcW w:w="1942" w:type="dxa"/>
            <w:tcBorders>
              <w:top w:val="nil"/>
              <w:left w:val="nil"/>
              <w:bottom w:val="nil"/>
              <w:right w:val="nil"/>
            </w:tcBorders>
            <w:tcMar>
              <w:top w:w="0" w:type="dxa"/>
              <w:left w:w="0" w:type="dxa"/>
              <w:bottom w:w="0" w:type="dxa"/>
              <w:right w:w="0" w:type="dxa"/>
            </w:tcMar>
            <w:vAlign w:val="bottom"/>
          </w:tcPr>
          <w:p w14:paraId="779CFC9E" w14:textId="77777777" w:rsidR="00D721A1" w:rsidRDefault="007B6925">
            <w:pPr>
              <w:rPr>
                <w:sz w:val="14"/>
                <w:szCs w:val="14"/>
              </w:rPr>
            </w:pPr>
            <w:proofErr w:type="spellStart"/>
            <w:r>
              <w:rPr>
                <w:sz w:val="14"/>
                <w:szCs w:val="14"/>
              </w:rPr>
              <w:t>Lebranche</w:t>
            </w:r>
            <w:proofErr w:type="spellEnd"/>
            <w:r>
              <w:rPr>
                <w:sz w:val="14"/>
                <w:szCs w:val="14"/>
              </w:rPr>
              <w:t xml:space="preserve"> mullet</w:t>
            </w:r>
          </w:p>
        </w:tc>
        <w:tc>
          <w:tcPr>
            <w:tcW w:w="252" w:type="dxa"/>
            <w:tcBorders>
              <w:top w:val="nil"/>
              <w:left w:val="nil"/>
              <w:bottom w:val="nil"/>
              <w:right w:val="nil"/>
            </w:tcBorders>
            <w:tcMar>
              <w:top w:w="0" w:type="dxa"/>
              <w:left w:w="0" w:type="dxa"/>
              <w:bottom w:w="0" w:type="dxa"/>
              <w:right w:w="0" w:type="dxa"/>
            </w:tcMar>
            <w:vAlign w:val="bottom"/>
          </w:tcPr>
          <w:p w14:paraId="5C943BC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DC5F6D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E9C779D" w14:textId="77777777" w:rsidR="00D721A1" w:rsidRDefault="007B6925">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3A5C17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FCB13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126D4B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BBF6A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F25403" w14:textId="77777777" w:rsidR="00D721A1" w:rsidRDefault="00D721A1">
            <w:pPr>
              <w:rPr>
                <w:sz w:val="14"/>
                <w:szCs w:val="14"/>
              </w:rPr>
            </w:pPr>
          </w:p>
        </w:tc>
      </w:tr>
      <w:tr w:rsidR="00D721A1" w14:paraId="7F30463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41C5191"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D71EE55" w14:textId="77777777" w:rsidR="00D721A1" w:rsidRDefault="007B6925">
            <w:pPr>
              <w:rPr>
                <w:sz w:val="14"/>
                <w:szCs w:val="14"/>
              </w:rPr>
            </w:pPr>
            <w:r>
              <w:rPr>
                <w:sz w:val="14"/>
                <w:szCs w:val="14"/>
              </w:rPr>
              <w:t>Salmonidae</w:t>
            </w:r>
          </w:p>
        </w:tc>
        <w:tc>
          <w:tcPr>
            <w:tcW w:w="1915" w:type="dxa"/>
            <w:tcBorders>
              <w:top w:val="nil"/>
              <w:left w:val="nil"/>
              <w:bottom w:val="nil"/>
              <w:right w:val="nil"/>
            </w:tcBorders>
            <w:tcMar>
              <w:top w:w="0" w:type="dxa"/>
              <w:left w:w="0" w:type="dxa"/>
              <w:bottom w:w="0" w:type="dxa"/>
              <w:right w:w="0" w:type="dxa"/>
            </w:tcMar>
            <w:vAlign w:val="bottom"/>
          </w:tcPr>
          <w:p w14:paraId="56D117BB" w14:textId="77777777" w:rsidR="00D721A1" w:rsidRDefault="007B6925">
            <w:pPr>
              <w:rPr>
                <w:sz w:val="14"/>
                <w:szCs w:val="14"/>
              </w:rPr>
            </w:pPr>
            <w:r>
              <w:rPr>
                <w:sz w:val="14"/>
                <w:szCs w:val="14"/>
              </w:rPr>
              <w:t>Oncorhynchus kisutch</w:t>
            </w:r>
          </w:p>
        </w:tc>
        <w:tc>
          <w:tcPr>
            <w:tcW w:w="1942" w:type="dxa"/>
            <w:tcBorders>
              <w:top w:val="nil"/>
              <w:left w:val="nil"/>
              <w:bottom w:val="nil"/>
              <w:right w:val="nil"/>
            </w:tcBorders>
            <w:tcMar>
              <w:top w:w="0" w:type="dxa"/>
              <w:left w:w="0" w:type="dxa"/>
              <w:bottom w:w="0" w:type="dxa"/>
              <w:right w:w="0" w:type="dxa"/>
            </w:tcMar>
            <w:vAlign w:val="bottom"/>
          </w:tcPr>
          <w:p w14:paraId="2E884D82" w14:textId="77777777" w:rsidR="00D721A1" w:rsidRDefault="007B6925">
            <w:pPr>
              <w:rPr>
                <w:sz w:val="14"/>
                <w:szCs w:val="14"/>
              </w:rPr>
            </w:pPr>
            <w:r>
              <w:rPr>
                <w:sz w:val="14"/>
                <w:szCs w:val="14"/>
              </w:rPr>
              <w:t>Coho salmon</w:t>
            </w:r>
          </w:p>
        </w:tc>
        <w:tc>
          <w:tcPr>
            <w:tcW w:w="252" w:type="dxa"/>
            <w:tcBorders>
              <w:top w:val="nil"/>
              <w:left w:val="nil"/>
              <w:bottom w:val="nil"/>
              <w:right w:val="nil"/>
            </w:tcBorders>
            <w:tcMar>
              <w:top w:w="0" w:type="dxa"/>
              <w:left w:w="0" w:type="dxa"/>
              <w:bottom w:w="0" w:type="dxa"/>
              <w:right w:w="0" w:type="dxa"/>
            </w:tcMar>
            <w:vAlign w:val="bottom"/>
          </w:tcPr>
          <w:p w14:paraId="3E122F4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AAC4900" w14:textId="77777777" w:rsidR="00D721A1" w:rsidRDefault="007B6925">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E7964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04469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151CE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A034C3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8EF86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6DD3467" w14:textId="77777777" w:rsidR="00D721A1" w:rsidRDefault="00D721A1">
            <w:pPr>
              <w:rPr>
                <w:sz w:val="14"/>
                <w:szCs w:val="14"/>
              </w:rPr>
            </w:pPr>
          </w:p>
        </w:tc>
      </w:tr>
      <w:tr w:rsidR="00D721A1" w14:paraId="5B7922A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A024394"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43E78D5C" w14:textId="77777777" w:rsidR="00D721A1" w:rsidRDefault="007B6925">
            <w:pPr>
              <w:rPr>
                <w:sz w:val="14"/>
                <w:szCs w:val="14"/>
              </w:rPr>
            </w:pPr>
            <w:r>
              <w:rPr>
                <w:sz w:val="14"/>
                <w:szCs w:val="14"/>
              </w:rPr>
              <w:t>Scorpaenidae</w:t>
            </w:r>
          </w:p>
        </w:tc>
        <w:tc>
          <w:tcPr>
            <w:tcW w:w="1915" w:type="dxa"/>
            <w:tcBorders>
              <w:top w:val="nil"/>
              <w:left w:val="nil"/>
              <w:bottom w:val="nil"/>
              <w:right w:val="nil"/>
            </w:tcBorders>
            <w:tcMar>
              <w:top w:w="0" w:type="dxa"/>
              <w:left w:w="0" w:type="dxa"/>
              <w:bottom w:w="0" w:type="dxa"/>
              <w:right w:w="0" w:type="dxa"/>
            </w:tcMar>
            <w:vAlign w:val="bottom"/>
          </w:tcPr>
          <w:p w14:paraId="2526E15C" w14:textId="77777777" w:rsidR="00D721A1" w:rsidRDefault="007B6925">
            <w:pPr>
              <w:rPr>
                <w:sz w:val="14"/>
                <w:szCs w:val="14"/>
              </w:rPr>
            </w:pPr>
            <w:r>
              <w:rPr>
                <w:sz w:val="14"/>
                <w:szCs w:val="14"/>
              </w:rPr>
              <w:t>Pterois volitans</w:t>
            </w:r>
          </w:p>
        </w:tc>
        <w:tc>
          <w:tcPr>
            <w:tcW w:w="1942" w:type="dxa"/>
            <w:tcBorders>
              <w:top w:val="nil"/>
              <w:left w:val="nil"/>
              <w:bottom w:val="nil"/>
              <w:right w:val="nil"/>
            </w:tcBorders>
            <w:tcMar>
              <w:top w:w="0" w:type="dxa"/>
              <w:left w:w="0" w:type="dxa"/>
              <w:bottom w:w="0" w:type="dxa"/>
              <w:right w:w="0" w:type="dxa"/>
            </w:tcMar>
            <w:vAlign w:val="bottom"/>
          </w:tcPr>
          <w:p w14:paraId="5FA03F37" w14:textId="77777777" w:rsidR="00D721A1" w:rsidRDefault="007B6925">
            <w:pPr>
              <w:rPr>
                <w:sz w:val="14"/>
                <w:szCs w:val="14"/>
              </w:rPr>
            </w:pPr>
            <w:r>
              <w:rPr>
                <w:sz w:val="14"/>
                <w:szCs w:val="14"/>
              </w:rPr>
              <w:t>Lionfish</w:t>
            </w:r>
          </w:p>
        </w:tc>
        <w:tc>
          <w:tcPr>
            <w:tcW w:w="252" w:type="dxa"/>
            <w:tcBorders>
              <w:top w:val="nil"/>
              <w:left w:val="nil"/>
              <w:bottom w:val="nil"/>
              <w:right w:val="nil"/>
            </w:tcBorders>
            <w:tcMar>
              <w:top w:w="0" w:type="dxa"/>
              <w:left w:w="0" w:type="dxa"/>
              <w:bottom w:w="0" w:type="dxa"/>
              <w:right w:w="0" w:type="dxa"/>
            </w:tcMar>
            <w:vAlign w:val="bottom"/>
          </w:tcPr>
          <w:p w14:paraId="21A6150C"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B822EB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C464B7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FCAD8B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3E9E52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F094491"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41982D0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603D117" w14:textId="77777777" w:rsidR="00D721A1" w:rsidRDefault="00D721A1">
            <w:pPr>
              <w:rPr>
                <w:sz w:val="14"/>
                <w:szCs w:val="14"/>
              </w:rPr>
            </w:pPr>
          </w:p>
        </w:tc>
      </w:tr>
      <w:tr w:rsidR="00D721A1" w14:paraId="0834BAB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32CBC3"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24BFDE0B" w14:textId="77777777" w:rsidR="00D721A1" w:rsidRDefault="007B6925">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6FB61C8B" w14:textId="77777777" w:rsidR="00D721A1" w:rsidRDefault="007B6925">
            <w:pPr>
              <w:rPr>
                <w:sz w:val="14"/>
                <w:szCs w:val="14"/>
              </w:rPr>
            </w:pPr>
            <w:proofErr w:type="spellStart"/>
            <w:r>
              <w:rPr>
                <w:sz w:val="14"/>
                <w:szCs w:val="14"/>
              </w:rPr>
              <w:t>Acanthopagrus</w:t>
            </w:r>
            <w:proofErr w:type="spellEnd"/>
            <w:r>
              <w:rPr>
                <w:sz w:val="14"/>
                <w:szCs w:val="14"/>
              </w:rPr>
              <w:t xml:space="preserve"> schlegelii</w:t>
            </w:r>
          </w:p>
        </w:tc>
        <w:tc>
          <w:tcPr>
            <w:tcW w:w="1942" w:type="dxa"/>
            <w:tcBorders>
              <w:top w:val="nil"/>
              <w:left w:val="nil"/>
              <w:bottom w:val="nil"/>
              <w:right w:val="nil"/>
            </w:tcBorders>
            <w:tcMar>
              <w:top w:w="0" w:type="dxa"/>
              <w:left w:w="0" w:type="dxa"/>
              <w:bottom w:w="0" w:type="dxa"/>
              <w:right w:w="0" w:type="dxa"/>
            </w:tcMar>
            <w:vAlign w:val="bottom"/>
          </w:tcPr>
          <w:p w14:paraId="3871E474" w14:textId="77777777" w:rsidR="00D721A1" w:rsidRDefault="007B6925">
            <w:pPr>
              <w:rPr>
                <w:sz w:val="14"/>
                <w:szCs w:val="14"/>
              </w:rPr>
            </w:pPr>
            <w:r>
              <w:rPr>
                <w:sz w:val="14"/>
                <w:szCs w:val="14"/>
              </w:rPr>
              <w:t>Black sea bream</w:t>
            </w:r>
          </w:p>
        </w:tc>
        <w:tc>
          <w:tcPr>
            <w:tcW w:w="252" w:type="dxa"/>
            <w:tcBorders>
              <w:top w:val="nil"/>
              <w:left w:val="nil"/>
              <w:bottom w:val="nil"/>
              <w:right w:val="nil"/>
            </w:tcBorders>
            <w:tcMar>
              <w:top w:w="0" w:type="dxa"/>
              <w:left w:w="0" w:type="dxa"/>
              <w:bottom w:w="0" w:type="dxa"/>
              <w:right w:w="0" w:type="dxa"/>
            </w:tcMar>
            <w:vAlign w:val="bottom"/>
          </w:tcPr>
          <w:p w14:paraId="0455F59C"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0BC0F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9A6CE6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4A5C3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C015A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E0C5F1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BA80B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8CD54A3" w14:textId="77777777" w:rsidR="00D721A1" w:rsidRDefault="00D721A1">
            <w:pPr>
              <w:rPr>
                <w:sz w:val="14"/>
                <w:szCs w:val="14"/>
              </w:rPr>
            </w:pPr>
          </w:p>
        </w:tc>
      </w:tr>
      <w:tr w:rsidR="00D721A1" w14:paraId="24FD32A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9EC05F3"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1EAD24B4" w14:textId="77777777" w:rsidR="00D721A1" w:rsidRDefault="007B6925">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7365D6AB" w14:textId="77777777" w:rsidR="00D721A1" w:rsidRDefault="007B6925">
            <w:pPr>
              <w:rPr>
                <w:sz w:val="14"/>
                <w:szCs w:val="14"/>
              </w:rPr>
            </w:pPr>
            <w:r>
              <w:rPr>
                <w:sz w:val="14"/>
                <w:szCs w:val="14"/>
              </w:rPr>
              <w:t xml:space="preserve">Diplodus </w:t>
            </w:r>
            <w:proofErr w:type="spellStart"/>
            <w:r>
              <w:rPr>
                <w:sz w:val="14"/>
                <w:szCs w:val="14"/>
              </w:rPr>
              <w:t>sargus</w:t>
            </w:r>
            <w:proofErr w:type="spellEnd"/>
          </w:p>
        </w:tc>
        <w:tc>
          <w:tcPr>
            <w:tcW w:w="1942" w:type="dxa"/>
            <w:tcBorders>
              <w:top w:val="nil"/>
              <w:left w:val="nil"/>
              <w:bottom w:val="nil"/>
              <w:right w:val="nil"/>
            </w:tcBorders>
            <w:tcMar>
              <w:top w:w="0" w:type="dxa"/>
              <w:left w:w="0" w:type="dxa"/>
              <w:bottom w:w="0" w:type="dxa"/>
              <w:right w:w="0" w:type="dxa"/>
            </w:tcMar>
            <w:vAlign w:val="bottom"/>
          </w:tcPr>
          <w:p w14:paraId="24E950B0" w14:textId="77777777" w:rsidR="00D721A1" w:rsidRDefault="007B6925">
            <w:pPr>
              <w:rPr>
                <w:sz w:val="14"/>
                <w:szCs w:val="14"/>
              </w:rPr>
            </w:pPr>
            <w:r>
              <w:rPr>
                <w:sz w:val="14"/>
                <w:szCs w:val="14"/>
              </w:rPr>
              <w:t>White seabream</w:t>
            </w:r>
          </w:p>
        </w:tc>
        <w:tc>
          <w:tcPr>
            <w:tcW w:w="252" w:type="dxa"/>
            <w:tcBorders>
              <w:top w:val="nil"/>
              <w:left w:val="nil"/>
              <w:bottom w:val="nil"/>
              <w:right w:val="nil"/>
            </w:tcBorders>
            <w:tcMar>
              <w:top w:w="0" w:type="dxa"/>
              <w:left w:w="0" w:type="dxa"/>
              <w:bottom w:w="0" w:type="dxa"/>
              <w:right w:w="0" w:type="dxa"/>
            </w:tcMar>
            <w:vAlign w:val="bottom"/>
          </w:tcPr>
          <w:p w14:paraId="25C93F70"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4937AD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8DB503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0A0E88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04823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00555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7A0575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D446C57" w14:textId="77777777" w:rsidR="00D721A1" w:rsidRDefault="00D721A1">
            <w:pPr>
              <w:rPr>
                <w:sz w:val="14"/>
                <w:szCs w:val="14"/>
              </w:rPr>
            </w:pPr>
          </w:p>
        </w:tc>
      </w:tr>
      <w:tr w:rsidR="00D721A1" w14:paraId="2B73E82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08C08FB"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7414B64" w14:textId="77777777" w:rsidR="00D721A1" w:rsidRDefault="007B6925">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5EF61CBC" w14:textId="77777777" w:rsidR="00D721A1" w:rsidRDefault="007B6925">
            <w:pPr>
              <w:rPr>
                <w:sz w:val="14"/>
                <w:szCs w:val="14"/>
              </w:rPr>
            </w:pPr>
            <w:r>
              <w:rPr>
                <w:sz w:val="14"/>
                <w:szCs w:val="14"/>
              </w:rPr>
              <w:t xml:space="preserve">Lagodon </w:t>
            </w:r>
            <w:proofErr w:type="spellStart"/>
            <w:r>
              <w:rPr>
                <w:sz w:val="14"/>
                <w:szCs w:val="14"/>
              </w:rPr>
              <w:t>rhomboides</w:t>
            </w:r>
            <w:proofErr w:type="spellEnd"/>
          </w:p>
        </w:tc>
        <w:tc>
          <w:tcPr>
            <w:tcW w:w="1942" w:type="dxa"/>
            <w:tcBorders>
              <w:top w:val="nil"/>
              <w:left w:val="nil"/>
              <w:bottom w:val="nil"/>
              <w:right w:val="nil"/>
            </w:tcBorders>
            <w:tcMar>
              <w:top w:w="0" w:type="dxa"/>
              <w:left w:w="0" w:type="dxa"/>
              <w:bottom w:w="0" w:type="dxa"/>
              <w:right w:w="0" w:type="dxa"/>
            </w:tcMar>
            <w:vAlign w:val="bottom"/>
          </w:tcPr>
          <w:p w14:paraId="22B9373C" w14:textId="77777777" w:rsidR="00D721A1" w:rsidRDefault="007B6925">
            <w:pPr>
              <w:rPr>
                <w:sz w:val="14"/>
                <w:szCs w:val="14"/>
              </w:rPr>
            </w:pPr>
            <w:r>
              <w:rPr>
                <w:sz w:val="14"/>
                <w:szCs w:val="14"/>
              </w:rPr>
              <w:t>Pinfish</w:t>
            </w:r>
          </w:p>
        </w:tc>
        <w:tc>
          <w:tcPr>
            <w:tcW w:w="252" w:type="dxa"/>
            <w:tcBorders>
              <w:top w:val="nil"/>
              <w:left w:val="nil"/>
              <w:bottom w:val="nil"/>
              <w:right w:val="nil"/>
            </w:tcBorders>
            <w:tcMar>
              <w:top w:w="0" w:type="dxa"/>
              <w:left w:w="0" w:type="dxa"/>
              <w:bottom w:w="0" w:type="dxa"/>
              <w:right w:w="0" w:type="dxa"/>
            </w:tcMar>
            <w:vAlign w:val="bottom"/>
          </w:tcPr>
          <w:p w14:paraId="3688B19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511E1E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A14DC1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D4B875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594D90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A57682B" w14:textId="77777777" w:rsidR="00D721A1" w:rsidRDefault="007B6925">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764406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A8DEB1" w14:textId="77777777" w:rsidR="00D721A1" w:rsidRDefault="00D721A1">
            <w:pPr>
              <w:rPr>
                <w:sz w:val="14"/>
                <w:szCs w:val="14"/>
              </w:rPr>
            </w:pPr>
          </w:p>
        </w:tc>
      </w:tr>
      <w:tr w:rsidR="00D721A1" w14:paraId="17B2E1D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89E987C"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174C7EE1" w14:textId="77777777" w:rsidR="00D721A1" w:rsidRDefault="007B6925">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6CAC2932" w14:textId="77777777" w:rsidR="00D721A1" w:rsidRDefault="007B6925">
            <w:pPr>
              <w:rPr>
                <w:sz w:val="14"/>
                <w:szCs w:val="14"/>
              </w:rPr>
            </w:pPr>
            <w:r>
              <w:rPr>
                <w:sz w:val="14"/>
                <w:szCs w:val="14"/>
              </w:rPr>
              <w:t>Sparus aurata</w:t>
            </w:r>
          </w:p>
        </w:tc>
        <w:tc>
          <w:tcPr>
            <w:tcW w:w="1942" w:type="dxa"/>
            <w:tcBorders>
              <w:top w:val="nil"/>
              <w:left w:val="nil"/>
              <w:bottom w:val="nil"/>
              <w:right w:val="nil"/>
            </w:tcBorders>
            <w:tcMar>
              <w:top w:w="0" w:type="dxa"/>
              <w:left w:w="0" w:type="dxa"/>
              <w:bottom w:w="0" w:type="dxa"/>
              <w:right w:w="0" w:type="dxa"/>
            </w:tcMar>
            <w:vAlign w:val="bottom"/>
          </w:tcPr>
          <w:p w14:paraId="23B54A7E" w14:textId="77777777" w:rsidR="00D721A1" w:rsidRDefault="007B6925">
            <w:pPr>
              <w:rPr>
                <w:sz w:val="14"/>
                <w:szCs w:val="14"/>
              </w:rPr>
            </w:pPr>
            <w:r>
              <w:rPr>
                <w:sz w:val="14"/>
                <w:szCs w:val="14"/>
              </w:rPr>
              <w:t>Gilthead seabream</w:t>
            </w:r>
          </w:p>
        </w:tc>
        <w:tc>
          <w:tcPr>
            <w:tcW w:w="252" w:type="dxa"/>
            <w:tcBorders>
              <w:top w:val="nil"/>
              <w:left w:val="nil"/>
              <w:bottom w:val="nil"/>
              <w:right w:val="nil"/>
            </w:tcBorders>
            <w:tcMar>
              <w:top w:w="0" w:type="dxa"/>
              <w:left w:w="0" w:type="dxa"/>
              <w:bottom w:w="0" w:type="dxa"/>
              <w:right w:w="0" w:type="dxa"/>
            </w:tcMar>
            <w:vAlign w:val="bottom"/>
          </w:tcPr>
          <w:p w14:paraId="7CF789D4"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F6F83D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2203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E001E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7B4E13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131CC7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7D828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05C067" w14:textId="77777777" w:rsidR="00D721A1" w:rsidRDefault="00D721A1">
            <w:pPr>
              <w:rPr>
                <w:sz w:val="14"/>
                <w:szCs w:val="14"/>
              </w:rPr>
            </w:pPr>
          </w:p>
        </w:tc>
      </w:tr>
      <w:tr w:rsidR="00D721A1" w14:paraId="6268A82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48EFEAD" w14:textId="77777777" w:rsidR="00D721A1" w:rsidRDefault="007B6925">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CCCF935" w14:textId="77777777" w:rsidR="00D721A1" w:rsidRDefault="007B6925">
            <w:pPr>
              <w:rPr>
                <w:sz w:val="14"/>
                <w:szCs w:val="14"/>
              </w:rPr>
            </w:pPr>
            <w:r>
              <w:rPr>
                <w:sz w:val="14"/>
                <w:szCs w:val="14"/>
              </w:rPr>
              <w:t>Tetraodontidae</w:t>
            </w:r>
          </w:p>
        </w:tc>
        <w:tc>
          <w:tcPr>
            <w:tcW w:w="1915" w:type="dxa"/>
            <w:tcBorders>
              <w:top w:val="nil"/>
              <w:left w:val="nil"/>
              <w:bottom w:val="nil"/>
              <w:right w:val="nil"/>
            </w:tcBorders>
            <w:tcMar>
              <w:top w:w="0" w:type="dxa"/>
              <w:left w:w="0" w:type="dxa"/>
              <w:bottom w:w="0" w:type="dxa"/>
              <w:right w:w="0" w:type="dxa"/>
            </w:tcMar>
            <w:vAlign w:val="bottom"/>
          </w:tcPr>
          <w:p w14:paraId="1E812F3D" w14:textId="77777777" w:rsidR="00D721A1" w:rsidRDefault="007B6925">
            <w:pPr>
              <w:rPr>
                <w:sz w:val="14"/>
                <w:szCs w:val="14"/>
              </w:rPr>
            </w:pPr>
            <w:proofErr w:type="spellStart"/>
            <w:r>
              <w:rPr>
                <w:sz w:val="14"/>
                <w:szCs w:val="14"/>
              </w:rPr>
              <w:t>Takifugu</w:t>
            </w:r>
            <w:proofErr w:type="spellEnd"/>
            <w:r>
              <w:rPr>
                <w:sz w:val="14"/>
                <w:szCs w:val="14"/>
              </w:rPr>
              <w:t xml:space="preserve"> obscurus</w:t>
            </w:r>
          </w:p>
        </w:tc>
        <w:tc>
          <w:tcPr>
            <w:tcW w:w="1942" w:type="dxa"/>
            <w:tcBorders>
              <w:top w:val="nil"/>
              <w:left w:val="nil"/>
              <w:bottom w:val="nil"/>
              <w:right w:val="nil"/>
            </w:tcBorders>
            <w:tcMar>
              <w:top w:w="0" w:type="dxa"/>
              <w:left w:w="0" w:type="dxa"/>
              <w:bottom w:w="0" w:type="dxa"/>
              <w:right w:w="0" w:type="dxa"/>
            </w:tcMar>
            <w:vAlign w:val="bottom"/>
          </w:tcPr>
          <w:p w14:paraId="5CFDE77D" w14:textId="77777777" w:rsidR="00D721A1" w:rsidRDefault="007B6925">
            <w:pPr>
              <w:rPr>
                <w:sz w:val="14"/>
                <w:szCs w:val="14"/>
              </w:rPr>
            </w:pPr>
            <w:r>
              <w:rPr>
                <w:sz w:val="14"/>
                <w:szCs w:val="14"/>
              </w:rPr>
              <w:t>Obscure pufferfish</w:t>
            </w:r>
          </w:p>
        </w:tc>
        <w:tc>
          <w:tcPr>
            <w:tcW w:w="252" w:type="dxa"/>
            <w:tcBorders>
              <w:top w:val="nil"/>
              <w:left w:val="nil"/>
              <w:bottom w:val="nil"/>
              <w:right w:val="nil"/>
            </w:tcBorders>
            <w:tcMar>
              <w:top w:w="0" w:type="dxa"/>
              <w:left w:w="0" w:type="dxa"/>
              <w:bottom w:w="0" w:type="dxa"/>
              <w:right w:w="0" w:type="dxa"/>
            </w:tcMar>
            <w:vAlign w:val="bottom"/>
          </w:tcPr>
          <w:p w14:paraId="13A68652"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67BBE7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46004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C851D6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C6A79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517AF7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B2FB6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563D82B" w14:textId="77777777" w:rsidR="00D721A1" w:rsidRDefault="007B6925">
            <w:pPr>
              <w:rPr>
                <w:sz w:val="14"/>
                <w:szCs w:val="14"/>
              </w:rPr>
            </w:pPr>
            <w:r>
              <w:rPr>
                <w:sz w:val="14"/>
                <w:szCs w:val="14"/>
              </w:rPr>
              <w:t>1</w:t>
            </w:r>
          </w:p>
        </w:tc>
      </w:tr>
      <w:tr w:rsidR="00D721A1" w14:paraId="7523160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409069D" w14:textId="77777777" w:rsidR="00D721A1" w:rsidRDefault="007B6925">
            <w:pPr>
              <w:rPr>
                <w:sz w:val="14"/>
                <w:szCs w:val="14"/>
              </w:rPr>
            </w:pPr>
            <w:proofErr w:type="spellStart"/>
            <w:r>
              <w:rPr>
                <w:sz w:val="14"/>
                <w:szCs w:val="14"/>
              </w:rPr>
              <w:t>Thecostraca</w:t>
            </w:r>
            <w:proofErr w:type="spellEnd"/>
          </w:p>
        </w:tc>
        <w:tc>
          <w:tcPr>
            <w:tcW w:w="1120" w:type="dxa"/>
            <w:tcBorders>
              <w:top w:val="nil"/>
              <w:left w:val="nil"/>
              <w:bottom w:val="nil"/>
              <w:right w:val="nil"/>
            </w:tcBorders>
            <w:tcMar>
              <w:top w:w="0" w:type="dxa"/>
              <w:left w:w="0" w:type="dxa"/>
              <w:bottom w:w="0" w:type="dxa"/>
              <w:right w:w="0" w:type="dxa"/>
            </w:tcMar>
            <w:vAlign w:val="bottom"/>
          </w:tcPr>
          <w:p w14:paraId="494F9252" w14:textId="77777777" w:rsidR="00D721A1" w:rsidRDefault="007B6925">
            <w:pPr>
              <w:rPr>
                <w:sz w:val="14"/>
                <w:szCs w:val="14"/>
              </w:rPr>
            </w:pPr>
            <w:proofErr w:type="spellStart"/>
            <w:r>
              <w:rPr>
                <w:sz w:val="14"/>
                <w:szCs w:val="14"/>
              </w:rPr>
              <w:t>Balanidae</w:t>
            </w:r>
            <w:proofErr w:type="spellEnd"/>
          </w:p>
        </w:tc>
        <w:tc>
          <w:tcPr>
            <w:tcW w:w="1915" w:type="dxa"/>
            <w:tcBorders>
              <w:top w:val="nil"/>
              <w:left w:val="nil"/>
              <w:bottom w:val="nil"/>
              <w:right w:val="nil"/>
            </w:tcBorders>
            <w:tcMar>
              <w:top w:w="0" w:type="dxa"/>
              <w:left w:w="0" w:type="dxa"/>
              <w:bottom w:w="0" w:type="dxa"/>
              <w:right w:w="0" w:type="dxa"/>
            </w:tcMar>
            <w:vAlign w:val="bottom"/>
          </w:tcPr>
          <w:p w14:paraId="0CAD331A" w14:textId="77777777" w:rsidR="00D721A1" w:rsidRDefault="007B6925">
            <w:pPr>
              <w:rPr>
                <w:sz w:val="14"/>
                <w:szCs w:val="14"/>
              </w:rPr>
            </w:pPr>
            <w:proofErr w:type="spellStart"/>
            <w:r>
              <w:rPr>
                <w:sz w:val="14"/>
                <w:szCs w:val="14"/>
              </w:rPr>
              <w:t>Austromegabalanus</w:t>
            </w:r>
            <w:proofErr w:type="spellEnd"/>
            <w:r>
              <w:rPr>
                <w:sz w:val="14"/>
                <w:szCs w:val="14"/>
              </w:rPr>
              <w:t xml:space="preserve"> </w:t>
            </w:r>
            <w:proofErr w:type="spellStart"/>
            <w:r>
              <w:rPr>
                <w:sz w:val="14"/>
                <w:szCs w:val="14"/>
              </w:rPr>
              <w:t>psittacus</w:t>
            </w:r>
            <w:proofErr w:type="spellEnd"/>
          </w:p>
        </w:tc>
        <w:tc>
          <w:tcPr>
            <w:tcW w:w="1942" w:type="dxa"/>
            <w:tcBorders>
              <w:top w:val="nil"/>
              <w:left w:val="nil"/>
              <w:bottom w:val="nil"/>
              <w:right w:val="nil"/>
            </w:tcBorders>
            <w:tcMar>
              <w:top w:w="0" w:type="dxa"/>
              <w:left w:w="0" w:type="dxa"/>
              <w:bottom w:w="0" w:type="dxa"/>
              <w:right w:w="0" w:type="dxa"/>
            </w:tcMar>
            <w:vAlign w:val="bottom"/>
          </w:tcPr>
          <w:p w14:paraId="6B8E21B8" w14:textId="77777777" w:rsidR="00D721A1" w:rsidRDefault="007B6925">
            <w:pPr>
              <w:rPr>
                <w:sz w:val="14"/>
                <w:szCs w:val="14"/>
              </w:rPr>
            </w:pPr>
            <w:r>
              <w:rPr>
                <w:sz w:val="14"/>
                <w:szCs w:val="14"/>
              </w:rPr>
              <w:t>Giant barnacle</w:t>
            </w:r>
          </w:p>
        </w:tc>
        <w:tc>
          <w:tcPr>
            <w:tcW w:w="252" w:type="dxa"/>
            <w:tcBorders>
              <w:top w:val="nil"/>
              <w:left w:val="nil"/>
              <w:bottom w:val="nil"/>
              <w:right w:val="nil"/>
            </w:tcBorders>
            <w:tcMar>
              <w:top w:w="0" w:type="dxa"/>
              <w:left w:w="0" w:type="dxa"/>
              <w:bottom w:w="0" w:type="dxa"/>
              <w:right w:w="0" w:type="dxa"/>
            </w:tcMar>
            <w:vAlign w:val="bottom"/>
          </w:tcPr>
          <w:p w14:paraId="46B06F4D" w14:textId="77777777" w:rsidR="00D721A1" w:rsidRDefault="007B6925">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9AAC6B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957FD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D5557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DFD786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0006C8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B4FFC2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88B20A" w14:textId="77777777" w:rsidR="00D721A1" w:rsidRDefault="00D721A1">
            <w:pPr>
              <w:rPr>
                <w:sz w:val="14"/>
                <w:szCs w:val="14"/>
              </w:rPr>
            </w:pPr>
          </w:p>
        </w:tc>
      </w:tr>
    </w:tbl>
    <w:p w14:paraId="5E11EAA1" w14:textId="77777777" w:rsidR="00D721A1" w:rsidRDefault="007B6925">
      <w:pPr>
        <w:rPr>
          <w:sz w:val="14"/>
          <w:szCs w:val="14"/>
        </w:rPr>
      </w:pPr>
      <w:r>
        <w:br w:type="page"/>
      </w:r>
    </w:p>
    <w:p w14:paraId="706310B5" w14:textId="77777777" w:rsidR="00D721A1" w:rsidRDefault="007B6925">
      <w:r>
        <w:rPr>
          <w:b/>
          <w:bCs/>
        </w:rPr>
        <w:lastRenderedPageBreak/>
        <w:t xml:space="preserve">Table S4. </w:t>
      </w:r>
      <w:r>
        <w:t xml:space="preserve">Diversity of orders, families, and genera of harvested marine </w:t>
      </w:r>
      <w:proofErr w:type="spellStart"/>
      <w:r>
        <w:t>molluscs</w:t>
      </w:r>
      <w:proofErr w:type="spellEnd"/>
      <w:r>
        <w:t>.</w:t>
      </w:r>
    </w:p>
    <w:p w14:paraId="2384D103" w14:textId="77777777" w:rsidR="00D721A1" w:rsidRDefault="00D721A1">
      <w:pPr>
        <w:rPr>
          <w:sz w:val="12"/>
          <w:szCs w:val="12"/>
        </w:rPr>
      </w:pPr>
    </w:p>
    <w:tbl>
      <w:tblPr>
        <w:tblStyle w:val="a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5"/>
        <w:gridCol w:w="570"/>
        <w:gridCol w:w="1095"/>
        <w:gridCol w:w="4350"/>
        <w:gridCol w:w="825"/>
        <w:gridCol w:w="870"/>
        <w:gridCol w:w="720"/>
      </w:tblGrid>
      <w:tr w:rsidR="00D721A1" w14:paraId="5F43FEB8" w14:textId="77777777">
        <w:trPr>
          <w:trHeight w:val="144"/>
        </w:trPr>
        <w:tc>
          <w:tcPr>
            <w:tcW w:w="915" w:type="dxa"/>
            <w:tcBorders>
              <w:top w:val="nil"/>
              <w:left w:val="nil"/>
              <w:bottom w:val="nil"/>
              <w:right w:val="nil"/>
            </w:tcBorders>
            <w:tcMar>
              <w:top w:w="0" w:type="dxa"/>
              <w:left w:w="0" w:type="dxa"/>
              <w:bottom w:w="0" w:type="dxa"/>
              <w:right w:w="0" w:type="dxa"/>
            </w:tcMar>
            <w:vAlign w:val="bottom"/>
          </w:tcPr>
          <w:p w14:paraId="3953313D" w14:textId="77777777" w:rsidR="00D721A1" w:rsidRDefault="00D721A1">
            <w:pPr>
              <w:rPr>
                <w:sz w:val="12"/>
                <w:szCs w:val="12"/>
              </w:rPr>
            </w:pPr>
          </w:p>
        </w:tc>
        <w:tc>
          <w:tcPr>
            <w:tcW w:w="570" w:type="dxa"/>
            <w:tcBorders>
              <w:top w:val="nil"/>
              <w:left w:val="nil"/>
              <w:bottom w:val="nil"/>
              <w:right w:val="nil"/>
            </w:tcBorders>
            <w:tcMar>
              <w:top w:w="0" w:type="dxa"/>
              <w:left w:w="0" w:type="dxa"/>
              <w:bottom w:w="0" w:type="dxa"/>
              <w:right w:w="0" w:type="dxa"/>
            </w:tcMar>
            <w:vAlign w:val="bottom"/>
          </w:tcPr>
          <w:p w14:paraId="4794C022" w14:textId="77777777" w:rsidR="00D721A1" w:rsidRDefault="00D721A1">
            <w:pPr>
              <w:rPr>
                <w:sz w:val="12"/>
                <w:szCs w:val="12"/>
              </w:rPr>
            </w:pPr>
          </w:p>
        </w:tc>
        <w:tc>
          <w:tcPr>
            <w:tcW w:w="1095" w:type="dxa"/>
            <w:tcBorders>
              <w:top w:val="nil"/>
              <w:left w:val="nil"/>
              <w:bottom w:val="nil"/>
              <w:right w:val="nil"/>
            </w:tcBorders>
            <w:tcMar>
              <w:top w:w="0" w:type="dxa"/>
              <w:left w:w="0" w:type="dxa"/>
              <w:bottom w:w="0" w:type="dxa"/>
              <w:right w:w="0" w:type="dxa"/>
            </w:tcMar>
            <w:vAlign w:val="bottom"/>
          </w:tcPr>
          <w:p w14:paraId="309BC36D" w14:textId="77777777" w:rsidR="00D721A1" w:rsidRDefault="00D721A1">
            <w:pPr>
              <w:rPr>
                <w:sz w:val="12"/>
                <w:szCs w:val="12"/>
              </w:rPr>
            </w:pPr>
          </w:p>
        </w:tc>
        <w:tc>
          <w:tcPr>
            <w:tcW w:w="4350" w:type="dxa"/>
            <w:tcBorders>
              <w:top w:val="nil"/>
              <w:left w:val="nil"/>
              <w:bottom w:val="nil"/>
              <w:right w:val="nil"/>
            </w:tcBorders>
            <w:tcMar>
              <w:top w:w="0" w:type="dxa"/>
              <w:left w:w="0" w:type="dxa"/>
              <w:bottom w:w="0" w:type="dxa"/>
              <w:right w:w="0" w:type="dxa"/>
            </w:tcMar>
            <w:vAlign w:val="bottom"/>
          </w:tcPr>
          <w:p w14:paraId="62A4F5BA" w14:textId="77777777" w:rsidR="00D721A1" w:rsidRDefault="00D721A1">
            <w:pPr>
              <w:rPr>
                <w:sz w:val="12"/>
                <w:szCs w:val="12"/>
              </w:rPr>
            </w:pPr>
          </w:p>
        </w:tc>
        <w:tc>
          <w:tcPr>
            <w:tcW w:w="825" w:type="dxa"/>
            <w:tcBorders>
              <w:top w:val="nil"/>
              <w:left w:val="nil"/>
              <w:bottom w:val="nil"/>
              <w:right w:val="nil"/>
            </w:tcBorders>
            <w:tcMar>
              <w:top w:w="0" w:type="dxa"/>
              <w:left w:w="0" w:type="dxa"/>
              <w:bottom w:w="0" w:type="dxa"/>
              <w:right w:w="0" w:type="dxa"/>
            </w:tcMar>
            <w:vAlign w:val="bottom"/>
          </w:tcPr>
          <w:p w14:paraId="6D73C532" w14:textId="77777777" w:rsidR="00D721A1" w:rsidRDefault="007B6925">
            <w:pPr>
              <w:rPr>
                <w:sz w:val="12"/>
                <w:szCs w:val="12"/>
              </w:rPr>
            </w:pPr>
            <w:r>
              <w:rPr>
                <w:b/>
                <w:bCs/>
                <w:sz w:val="12"/>
                <w:szCs w:val="12"/>
              </w:rPr>
              <w:t>Production</w:t>
            </w:r>
          </w:p>
        </w:tc>
        <w:tc>
          <w:tcPr>
            <w:tcW w:w="1590" w:type="dxa"/>
            <w:gridSpan w:val="2"/>
            <w:tcBorders>
              <w:top w:val="nil"/>
              <w:left w:val="nil"/>
              <w:bottom w:val="nil"/>
              <w:right w:val="nil"/>
            </w:tcBorders>
            <w:tcMar>
              <w:top w:w="0" w:type="dxa"/>
              <w:left w:w="0" w:type="dxa"/>
              <w:bottom w:w="0" w:type="dxa"/>
              <w:right w:w="0" w:type="dxa"/>
            </w:tcMar>
            <w:vAlign w:val="bottom"/>
          </w:tcPr>
          <w:p w14:paraId="0D610D32" w14:textId="77777777" w:rsidR="00D721A1" w:rsidRDefault="007B6925">
            <w:pPr>
              <w:rPr>
                <w:sz w:val="12"/>
                <w:szCs w:val="12"/>
              </w:rPr>
            </w:pPr>
            <w:r>
              <w:rPr>
                <w:b/>
                <w:bCs/>
                <w:sz w:val="12"/>
                <w:szCs w:val="12"/>
              </w:rPr>
              <w:t>Number of species</w:t>
            </w:r>
          </w:p>
        </w:tc>
      </w:tr>
      <w:tr w:rsidR="00D721A1" w14:paraId="16004763" w14:textId="77777777">
        <w:trPr>
          <w:trHeight w:val="144"/>
        </w:trPr>
        <w:tc>
          <w:tcPr>
            <w:tcW w:w="915" w:type="dxa"/>
            <w:tcBorders>
              <w:top w:val="nil"/>
              <w:left w:val="nil"/>
              <w:bottom w:val="single" w:sz="15" w:space="0" w:color="000000"/>
              <w:right w:val="nil"/>
            </w:tcBorders>
            <w:tcMar>
              <w:top w:w="0" w:type="dxa"/>
              <w:left w:w="0" w:type="dxa"/>
              <w:bottom w:w="0" w:type="dxa"/>
              <w:right w:w="0" w:type="dxa"/>
            </w:tcMar>
          </w:tcPr>
          <w:p w14:paraId="4E8FC497" w14:textId="77777777" w:rsidR="00D721A1" w:rsidRDefault="007B6925">
            <w:pPr>
              <w:rPr>
                <w:sz w:val="13"/>
                <w:szCs w:val="13"/>
              </w:rPr>
            </w:pPr>
            <w:r>
              <w:rPr>
                <w:b/>
                <w:bCs/>
                <w:sz w:val="13"/>
                <w:szCs w:val="13"/>
              </w:rPr>
              <w:t>Syndrome</w:t>
            </w:r>
          </w:p>
        </w:tc>
        <w:tc>
          <w:tcPr>
            <w:tcW w:w="570" w:type="dxa"/>
            <w:tcBorders>
              <w:top w:val="nil"/>
              <w:left w:val="nil"/>
              <w:bottom w:val="single" w:sz="15" w:space="0" w:color="000000"/>
              <w:right w:val="nil"/>
            </w:tcBorders>
            <w:tcMar>
              <w:top w:w="0" w:type="dxa"/>
              <w:left w:w="0" w:type="dxa"/>
              <w:bottom w:w="0" w:type="dxa"/>
              <w:right w:w="0" w:type="dxa"/>
            </w:tcMar>
          </w:tcPr>
          <w:p w14:paraId="7C75B655" w14:textId="77777777" w:rsidR="00D721A1" w:rsidRDefault="007B6925">
            <w:pPr>
              <w:rPr>
                <w:sz w:val="13"/>
                <w:szCs w:val="13"/>
              </w:rPr>
            </w:pPr>
            <w:r>
              <w:rPr>
                <w:b/>
                <w:bCs/>
                <w:sz w:val="13"/>
                <w:szCs w:val="13"/>
              </w:rPr>
              <w:t>Type</w:t>
            </w:r>
          </w:p>
        </w:tc>
        <w:tc>
          <w:tcPr>
            <w:tcW w:w="1095" w:type="dxa"/>
            <w:tcBorders>
              <w:top w:val="nil"/>
              <w:left w:val="nil"/>
              <w:bottom w:val="single" w:sz="15" w:space="0" w:color="000000"/>
              <w:right w:val="nil"/>
            </w:tcBorders>
            <w:tcMar>
              <w:top w:w="0" w:type="dxa"/>
              <w:left w:w="0" w:type="dxa"/>
              <w:bottom w:w="0" w:type="dxa"/>
              <w:right w:w="0" w:type="dxa"/>
            </w:tcMar>
          </w:tcPr>
          <w:p w14:paraId="4AE0E725" w14:textId="77777777" w:rsidR="00D721A1" w:rsidRDefault="007B6925">
            <w:pPr>
              <w:rPr>
                <w:sz w:val="13"/>
                <w:szCs w:val="13"/>
              </w:rPr>
            </w:pPr>
            <w:r>
              <w:rPr>
                <w:b/>
                <w:bCs/>
                <w:sz w:val="13"/>
                <w:szCs w:val="13"/>
              </w:rPr>
              <w:t>Group</w:t>
            </w:r>
          </w:p>
        </w:tc>
        <w:tc>
          <w:tcPr>
            <w:tcW w:w="4350" w:type="dxa"/>
            <w:tcBorders>
              <w:top w:val="nil"/>
              <w:left w:val="nil"/>
              <w:bottom w:val="single" w:sz="15" w:space="0" w:color="000000"/>
              <w:right w:val="nil"/>
            </w:tcBorders>
            <w:tcMar>
              <w:top w:w="0" w:type="dxa"/>
              <w:left w:w="0" w:type="dxa"/>
              <w:bottom w:w="0" w:type="dxa"/>
              <w:right w:w="0" w:type="dxa"/>
            </w:tcMar>
          </w:tcPr>
          <w:p w14:paraId="3110517B" w14:textId="77777777" w:rsidR="00D721A1" w:rsidRDefault="007B6925">
            <w:pPr>
              <w:rPr>
                <w:sz w:val="13"/>
                <w:szCs w:val="13"/>
              </w:rPr>
            </w:pPr>
            <w:r>
              <w:rPr>
                <w:b/>
                <w:bCs/>
                <w:sz w:val="13"/>
                <w:szCs w:val="13"/>
              </w:rPr>
              <w:t>Species</w:t>
            </w:r>
          </w:p>
        </w:tc>
        <w:tc>
          <w:tcPr>
            <w:tcW w:w="825" w:type="dxa"/>
            <w:tcBorders>
              <w:top w:val="nil"/>
              <w:left w:val="nil"/>
              <w:bottom w:val="single" w:sz="15" w:space="0" w:color="000000"/>
              <w:right w:val="nil"/>
            </w:tcBorders>
            <w:tcMar>
              <w:top w:w="0" w:type="dxa"/>
              <w:left w:w="0" w:type="dxa"/>
              <w:bottom w:w="0" w:type="dxa"/>
              <w:right w:w="0" w:type="dxa"/>
            </w:tcMar>
          </w:tcPr>
          <w:p w14:paraId="5A12A9C2" w14:textId="77777777" w:rsidR="00D721A1" w:rsidRDefault="007B6925">
            <w:pPr>
              <w:rPr>
                <w:sz w:val="13"/>
                <w:szCs w:val="13"/>
              </w:rPr>
            </w:pPr>
            <w:r>
              <w:rPr>
                <w:b/>
                <w:bCs/>
                <w:sz w:val="13"/>
                <w:szCs w:val="13"/>
              </w:rPr>
              <w:t>(1000s mt)</w:t>
            </w:r>
          </w:p>
        </w:tc>
        <w:tc>
          <w:tcPr>
            <w:tcW w:w="870" w:type="dxa"/>
            <w:tcBorders>
              <w:top w:val="nil"/>
              <w:left w:val="nil"/>
              <w:bottom w:val="single" w:sz="15" w:space="0" w:color="000000"/>
              <w:right w:val="nil"/>
            </w:tcBorders>
            <w:tcMar>
              <w:top w:w="0" w:type="dxa"/>
              <w:left w:w="0" w:type="dxa"/>
              <w:bottom w:w="0" w:type="dxa"/>
              <w:right w:w="0" w:type="dxa"/>
            </w:tcMar>
          </w:tcPr>
          <w:p w14:paraId="19075BA9" w14:textId="77777777" w:rsidR="00D721A1" w:rsidRDefault="007B6925">
            <w:pPr>
              <w:rPr>
                <w:sz w:val="13"/>
                <w:szCs w:val="13"/>
              </w:rPr>
            </w:pPr>
            <w:r>
              <w:rPr>
                <w:b/>
                <w:bCs/>
                <w:sz w:val="13"/>
                <w:szCs w:val="13"/>
              </w:rPr>
              <w:t>Harvested</w:t>
            </w:r>
          </w:p>
        </w:tc>
        <w:tc>
          <w:tcPr>
            <w:tcW w:w="720" w:type="dxa"/>
            <w:tcBorders>
              <w:top w:val="nil"/>
              <w:left w:val="nil"/>
              <w:bottom w:val="single" w:sz="15" w:space="0" w:color="000000"/>
              <w:right w:val="nil"/>
            </w:tcBorders>
            <w:tcMar>
              <w:top w:w="0" w:type="dxa"/>
              <w:left w:w="0" w:type="dxa"/>
              <w:bottom w:w="0" w:type="dxa"/>
              <w:right w:w="0" w:type="dxa"/>
            </w:tcMar>
          </w:tcPr>
          <w:p w14:paraId="4A541040" w14:textId="77777777" w:rsidR="00D721A1" w:rsidRDefault="007B6925">
            <w:pPr>
              <w:rPr>
                <w:sz w:val="13"/>
                <w:szCs w:val="13"/>
              </w:rPr>
            </w:pPr>
            <w:r>
              <w:rPr>
                <w:b/>
                <w:bCs/>
                <w:sz w:val="13"/>
                <w:szCs w:val="13"/>
              </w:rPr>
              <w:t>Total</w:t>
            </w:r>
          </w:p>
        </w:tc>
      </w:tr>
      <w:tr w:rsidR="00D721A1" w14:paraId="639982E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3BF562A" w14:textId="77777777" w:rsidR="00D721A1" w:rsidRDefault="007B6925">
            <w:pPr>
              <w:rPr>
                <w:sz w:val="13"/>
                <w:szCs w:val="13"/>
              </w:rPr>
            </w:pPr>
            <w:r>
              <w:rPr>
                <w:sz w:val="13"/>
                <w:szCs w:val="13"/>
              </w:rPr>
              <w:t>Amnesic</w:t>
            </w:r>
          </w:p>
        </w:tc>
        <w:tc>
          <w:tcPr>
            <w:tcW w:w="570" w:type="dxa"/>
            <w:tcBorders>
              <w:top w:val="nil"/>
              <w:left w:val="nil"/>
              <w:bottom w:val="nil"/>
              <w:right w:val="nil"/>
            </w:tcBorders>
            <w:shd w:val="clear" w:color="auto" w:fill="D9D9D9"/>
            <w:tcMar>
              <w:top w:w="0" w:type="dxa"/>
              <w:left w:w="0" w:type="dxa"/>
              <w:bottom w:w="0" w:type="dxa"/>
              <w:right w:w="0" w:type="dxa"/>
            </w:tcMar>
          </w:tcPr>
          <w:p w14:paraId="7E5961BF" w14:textId="77777777" w:rsidR="00D721A1" w:rsidRDefault="007B6925">
            <w:pPr>
              <w:rPr>
                <w:sz w:val="13"/>
                <w:szCs w:val="13"/>
              </w:rPr>
            </w:pPr>
            <w:r>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4607CA15" w14:textId="77777777" w:rsidR="00D721A1" w:rsidRDefault="007B6925">
            <w:pPr>
              <w:rPr>
                <w:sz w:val="13"/>
                <w:szCs w:val="13"/>
              </w:rPr>
            </w:pPr>
            <w:proofErr w:type="spellStart"/>
            <w:r>
              <w:rPr>
                <w:sz w:val="13"/>
                <w:szCs w:val="13"/>
              </w:rPr>
              <w:t>Arcoida</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33E05E79" w14:textId="77777777" w:rsidR="00D721A1" w:rsidRDefault="007B6925">
            <w:pPr>
              <w:rPr>
                <w:sz w:val="13"/>
                <w:szCs w:val="13"/>
              </w:rPr>
            </w:pPr>
            <w:r>
              <w:rPr>
                <w:sz w:val="13"/>
                <w:szCs w:val="13"/>
              </w:rPr>
              <w:t>Blood cockle (</w:t>
            </w:r>
            <w:proofErr w:type="spellStart"/>
            <w:r>
              <w:rPr>
                <w:sz w:val="13"/>
                <w:szCs w:val="13"/>
              </w:rPr>
              <w:t>Tegillarca</w:t>
            </w:r>
            <w:proofErr w:type="spellEnd"/>
            <w:r>
              <w:rPr>
                <w:sz w:val="13"/>
                <w:szCs w:val="13"/>
              </w:rPr>
              <w:t xml:space="preserve"> </w:t>
            </w:r>
            <w:proofErr w:type="spellStart"/>
            <w:r>
              <w:rPr>
                <w:sz w:val="13"/>
                <w:szCs w:val="13"/>
              </w:rPr>
              <w:t>granosa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41950F70" w14:textId="77777777" w:rsidR="00D721A1" w:rsidRDefault="007B6925">
            <w:pPr>
              <w:rPr>
                <w:sz w:val="13"/>
                <w:szCs w:val="13"/>
              </w:rPr>
            </w:pPr>
            <w:r>
              <w:rPr>
                <w:sz w:val="13"/>
                <w:szCs w:val="13"/>
              </w:rPr>
              <w:t>375.1</w:t>
            </w:r>
          </w:p>
        </w:tc>
        <w:tc>
          <w:tcPr>
            <w:tcW w:w="870" w:type="dxa"/>
            <w:tcBorders>
              <w:top w:val="nil"/>
              <w:left w:val="nil"/>
              <w:bottom w:val="nil"/>
              <w:right w:val="nil"/>
            </w:tcBorders>
            <w:shd w:val="clear" w:color="auto" w:fill="D9D9D9"/>
            <w:tcMar>
              <w:top w:w="0" w:type="dxa"/>
              <w:left w:w="0" w:type="dxa"/>
              <w:bottom w:w="0" w:type="dxa"/>
              <w:right w:w="0" w:type="dxa"/>
            </w:tcMar>
          </w:tcPr>
          <w:p w14:paraId="0E7E2078" w14:textId="77777777" w:rsidR="00D721A1" w:rsidRDefault="007B6925">
            <w:pPr>
              <w:rPr>
                <w:sz w:val="13"/>
                <w:szCs w:val="13"/>
              </w:rPr>
            </w:pPr>
            <w:r>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17B05AD6" w14:textId="77777777" w:rsidR="00D721A1" w:rsidRDefault="007B6925">
            <w:pPr>
              <w:rPr>
                <w:sz w:val="13"/>
                <w:szCs w:val="13"/>
              </w:rPr>
            </w:pPr>
            <w:r>
              <w:rPr>
                <w:sz w:val="13"/>
                <w:szCs w:val="13"/>
              </w:rPr>
              <w:t>360</w:t>
            </w:r>
          </w:p>
        </w:tc>
      </w:tr>
      <w:tr w:rsidR="00D721A1" w14:paraId="7DC6DAE2"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33FDCD8"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40806CA" w14:textId="77777777" w:rsidR="00D721A1" w:rsidRDefault="007B6925">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12F92F54" w14:textId="77777777" w:rsidR="00D721A1" w:rsidRDefault="007B6925">
            <w:pPr>
              <w:rPr>
                <w:sz w:val="13"/>
                <w:szCs w:val="13"/>
              </w:rPr>
            </w:pPr>
            <w:r>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7C9968FA" w14:textId="77777777" w:rsidR="00D721A1" w:rsidRDefault="007B6925">
            <w:pPr>
              <w:rPr>
                <w:sz w:val="13"/>
                <w:szCs w:val="13"/>
              </w:rPr>
            </w:pPr>
            <w:r>
              <w:rPr>
                <w:sz w:val="13"/>
                <w:szCs w:val="13"/>
              </w:rPr>
              <w:t>Japanese carpet shell (</w:t>
            </w:r>
            <w:proofErr w:type="spellStart"/>
            <w:r>
              <w:rPr>
                <w:sz w:val="13"/>
                <w:szCs w:val="13"/>
              </w:rPr>
              <w:t>Ruditapes</w:t>
            </w:r>
            <w:proofErr w:type="spellEnd"/>
            <w:r>
              <w:rPr>
                <w:sz w:val="13"/>
                <w:szCs w:val="13"/>
              </w:rPr>
              <w:t xml:space="preserve"> </w:t>
            </w:r>
            <w:proofErr w:type="spellStart"/>
            <w:r>
              <w:rPr>
                <w:sz w:val="13"/>
                <w:szCs w:val="13"/>
              </w:rPr>
              <w:t>philippinarum</w:t>
            </w:r>
            <w:proofErr w:type="spellEnd"/>
            <w:r>
              <w:rPr>
                <w:sz w:val="13"/>
                <w:szCs w:val="13"/>
              </w:rPr>
              <w:t xml:space="preserve">), 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 Northern quahog (Mercenaria mercenaria)</w:t>
            </w:r>
          </w:p>
        </w:tc>
        <w:tc>
          <w:tcPr>
            <w:tcW w:w="825" w:type="dxa"/>
            <w:tcBorders>
              <w:top w:val="nil"/>
              <w:left w:val="nil"/>
              <w:bottom w:val="nil"/>
              <w:right w:val="nil"/>
            </w:tcBorders>
            <w:shd w:val="clear" w:color="auto" w:fill="D9D9D9"/>
            <w:tcMar>
              <w:top w:w="0" w:type="dxa"/>
              <w:left w:w="0" w:type="dxa"/>
              <w:bottom w:w="0" w:type="dxa"/>
              <w:right w:w="0" w:type="dxa"/>
            </w:tcMar>
          </w:tcPr>
          <w:p w14:paraId="245D3941" w14:textId="77777777" w:rsidR="00D721A1" w:rsidRDefault="007B6925">
            <w:pPr>
              <w:rPr>
                <w:sz w:val="13"/>
                <w:szCs w:val="13"/>
              </w:rPr>
            </w:pPr>
            <w:r>
              <w:rPr>
                <w:sz w:val="13"/>
                <w:szCs w:val="13"/>
              </w:rPr>
              <w:t>3885.3</w:t>
            </w:r>
          </w:p>
        </w:tc>
        <w:tc>
          <w:tcPr>
            <w:tcW w:w="870" w:type="dxa"/>
            <w:tcBorders>
              <w:top w:val="nil"/>
              <w:left w:val="nil"/>
              <w:bottom w:val="nil"/>
              <w:right w:val="nil"/>
            </w:tcBorders>
            <w:shd w:val="clear" w:color="auto" w:fill="D9D9D9"/>
            <w:tcMar>
              <w:top w:w="0" w:type="dxa"/>
              <w:left w:w="0" w:type="dxa"/>
              <w:bottom w:w="0" w:type="dxa"/>
              <w:right w:w="0" w:type="dxa"/>
            </w:tcMar>
          </w:tcPr>
          <w:p w14:paraId="276A44F6" w14:textId="77777777" w:rsidR="00D721A1" w:rsidRDefault="007B6925">
            <w:pPr>
              <w:rPr>
                <w:sz w:val="13"/>
                <w:szCs w:val="13"/>
              </w:rPr>
            </w:pPr>
            <w:r>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32E45CBF" w14:textId="77777777" w:rsidR="00D721A1" w:rsidRDefault="007B6925">
            <w:pPr>
              <w:rPr>
                <w:sz w:val="13"/>
                <w:szCs w:val="13"/>
              </w:rPr>
            </w:pPr>
            <w:r>
              <w:rPr>
                <w:sz w:val="13"/>
                <w:szCs w:val="13"/>
              </w:rPr>
              <w:t>428</w:t>
            </w:r>
          </w:p>
        </w:tc>
      </w:tr>
      <w:tr w:rsidR="00D721A1" w14:paraId="6E9FFDC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0C80597"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48B4481"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DCFC9C1" w14:textId="77777777" w:rsidR="00D721A1" w:rsidRDefault="007B6925">
            <w:pPr>
              <w:rPr>
                <w:sz w:val="13"/>
                <w:szCs w:val="13"/>
              </w:rPr>
            </w:pPr>
            <w:proofErr w:type="spellStart"/>
            <w:r>
              <w:rPr>
                <w:sz w:val="13"/>
                <w:szCs w:val="13"/>
              </w:rPr>
              <w:t>Solecurtidae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777BB020" w14:textId="77777777" w:rsidR="00D721A1" w:rsidRDefault="007B6925">
            <w:pPr>
              <w:rPr>
                <w:sz w:val="13"/>
                <w:szCs w:val="13"/>
              </w:rPr>
            </w:pPr>
            <w:r>
              <w:rPr>
                <w:sz w:val="13"/>
                <w:szCs w:val="13"/>
              </w:rPr>
              <w:t xml:space="preserve">Constricted </w:t>
            </w:r>
            <w:proofErr w:type="spellStart"/>
            <w:r>
              <w:rPr>
                <w:sz w:val="13"/>
                <w:szCs w:val="13"/>
              </w:rPr>
              <w:t>tagelus</w:t>
            </w:r>
            <w:proofErr w:type="spellEnd"/>
            <w:r>
              <w:rPr>
                <w:sz w:val="13"/>
                <w:szCs w:val="13"/>
              </w:rPr>
              <w:t xml:space="preserve"> (</w:t>
            </w:r>
            <w:proofErr w:type="spellStart"/>
            <w:r>
              <w:rPr>
                <w:sz w:val="13"/>
                <w:szCs w:val="13"/>
              </w:rPr>
              <w:t>Sinonovacula</w:t>
            </w:r>
            <w:proofErr w:type="spellEnd"/>
            <w:r>
              <w:rPr>
                <w:sz w:val="13"/>
                <w:szCs w:val="13"/>
              </w:rPr>
              <w:t xml:space="preserve"> </w:t>
            </w:r>
            <w:proofErr w:type="spellStart"/>
            <w:r>
              <w:rPr>
                <w:sz w:val="13"/>
                <w:szCs w:val="13"/>
              </w:rPr>
              <w:t>constricta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5F20B29C" w14:textId="77777777" w:rsidR="00D721A1" w:rsidRDefault="007B6925">
            <w:pPr>
              <w:rPr>
                <w:sz w:val="13"/>
                <w:szCs w:val="13"/>
              </w:rPr>
            </w:pPr>
            <w:r>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0470F599" w14:textId="77777777" w:rsidR="00D721A1" w:rsidRDefault="007B6925">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C8AA9C6" w14:textId="77777777" w:rsidR="00D721A1" w:rsidRDefault="007B6925">
            <w:pPr>
              <w:rPr>
                <w:sz w:val="13"/>
                <w:szCs w:val="13"/>
              </w:rPr>
            </w:pPr>
            <w:r>
              <w:rPr>
                <w:sz w:val="13"/>
                <w:szCs w:val="13"/>
              </w:rPr>
              <w:t>26</w:t>
            </w:r>
          </w:p>
        </w:tc>
      </w:tr>
      <w:tr w:rsidR="00D721A1" w14:paraId="5C3A4C2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AD87878"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D9242BA"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F1696B6" w14:textId="77777777" w:rsidR="00D721A1" w:rsidRDefault="007B6925">
            <w:pPr>
              <w:rPr>
                <w:sz w:val="13"/>
                <w:szCs w:val="13"/>
              </w:rPr>
            </w:pPr>
            <w:proofErr w:type="spellStart"/>
            <w:r>
              <w:rPr>
                <w:sz w:val="13"/>
                <w:szCs w:val="13"/>
              </w:rPr>
              <w:t>Mactridae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00A0A65A" w14:textId="77777777" w:rsidR="00D721A1" w:rsidRDefault="007B6925">
            <w:pPr>
              <w:rPr>
                <w:sz w:val="13"/>
                <w:szCs w:val="13"/>
              </w:rPr>
            </w:pPr>
            <w:r>
              <w:rPr>
                <w:sz w:val="13"/>
                <w:szCs w:val="13"/>
              </w:rPr>
              <w:t xml:space="preserve">Atlantic </w:t>
            </w:r>
            <w:proofErr w:type="spellStart"/>
            <w:r>
              <w:rPr>
                <w:sz w:val="13"/>
                <w:szCs w:val="13"/>
              </w:rPr>
              <w:t>surfclam</w:t>
            </w:r>
            <w:proofErr w:type="spellEnd"/>
            <w:r>
              <w:rPr>
                <w:sz w:val="13"/>
                <w:szCs w:val="13"/>
              </w:rPr>
              <w:t xml:space="preserve"> (</w:t>
            </w:r>
            <w:proofErr w:type="spellStart"/>
            <w:r>
              <w:rPr>
                <w:sz w:val="13"/>
                <w:szCs w:val="13"/>
              </w:rPr>
              <w:t>Spisula</w:t>
            </w:r>
            <w:proofErr w:type="spellEnd"/>
            <w:r>
              <w:rPr>
                <w:sz w:val="13"/>
                <w:szCs w:val="13"/>
              </w:rPr>
              <w:t xml:space="preserve"> </w:t>
            </w:r>
            <w:proofErr w:type="spellStart"/>
            <w:r>
              <w:rPr>
                <w:sz w:val="13"/>
                <w:szCs w:val="13"/>
              </w:rPr>
              <w:t>solidissima</w:t>
            </w:r>
            <w:proofErr w:type="spellEnd"/>
            <w:r>
              <w:rPr>
                <w:sz w:val="13"/>
                <w:szCs w:val="13"/>
              </w:rPr>
              <w:t>), Stimpson's surf clam (</w:t>
            </w:r>
            <w:proofErr w:type="spellStart"/>
            <w:r>
              <w:rPr>
                <w:sz w:val="13"/>
                <w:szCs w:val="13"/>
              </w:rPr>
              <w:t>Mactromeris</w:t>
            </w:r>
            <w:proofErr w:type="spellEnd"/>
            <w:r>
              <w:rPr>
                <w:sz w:val="13"/>
                <w:szCs w:val="13"/>
              </w:rPr>
              <w:t xml:space="preserve"> </w:t>
            </w:r>
            <w:proofErr w:type="spellStart"/>
            <w:r>
              <w:rPr>
                <w:sz w:val="13"/>
                <w:szCs w:val="13"/>
              </w:rPr>
              <w:t>polynyma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2E1A8331" w14:textId="77777777" w:rsidR="00D721A1" w:rsidRDefault="007B6925">
            <w:pPr>
              <w:rPr>
                <w:sz w:val="13"/>
                <w:szCs w:val="13"/>
              </w:rPr>
            </w:pPr>
            <w:r>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4A27C6FE" w14:textId="77777777" w:rsidR="00D721A1" w:rsidRDefault="007B6925">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7309DB98" w14:textId="77777777" w:rsidR="00D721A1" w:rsidRDefault="007B6925">
            <w:pPr>
              <w:rPr>
                <w:sz w:val="13"/>
                <w:szCs w:val="13"/>
              </w:rPr>
            </w:pPr>
            <w:r>
              <w:rPr>
                <w:sz w:val="13"/>
                <w:szCs w:val="13"/>
              </w:rPr>
              <w:t>116</w:t>
            </w:r>
          </w:p>
        </w:tc>
      </w:tr>
      <w:tr w:rsidR="00D721A1" w14:paraId="570D1630"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38870C6"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45B3864"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1A8F33B7" w14:textId="77777777" w:rsidR="00D721A1" w:rsidRDefault="007B6925">
            <w:pPr>
              <w:rPr>
                <w:sz w:val="13"/>
                <w:szCs w:val="13"/>
              </w:rPr>
            </w:pPr>
            <w:proofErr w:type="spellStart"/>
            <w:r>
              <w:rPr>
                <w:sz w:val="13"/>
                <w:szCs w:val="13"/>
              </w:rPr>
              <w:t>Arcticidae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02BFAFBA" w14:textId="77777777" w:rsidR="00D721A1" w:rsidRDefault="007B6925">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0EC5278C" w14:textId="77777777" w:rsidR="00D721A1" w:rsidRDefault="007B6925">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3C8AE973" w14:textId="77777777" w:rsidR="00D721A1" w:rsidRDefault="007B6925">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382AA51D" w14:textId="77777777" w:rsidR="00D721A1" w:rsidRDefault="007B6925">
            <w:pPr>
              <w:rPr>
                <w:sz w:val="13"/>
                <w:szCs w:val="13"/>
              </w:rPr>
            </w:pPr>
            <w:r>
              <w:rPr>
                <w:sz w:val="13"/>
                <w:szCs w:val="13"/>
              </w:rPr>
              <w:t>1</w:t>
            </w:r>
          </w:p>
        </w:tc>
      </w:tr>
      <w:tr w:rsidR="00D721A1" w14:paraId="6FA9076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C19024F"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67A667E" w14:textId="77777777" w:rsidR="00D721A1" w:rsidRDefault="007B6925">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30BAC8CA" w14:textId="77777777" w:rsidR="00D721A1" w:rsidRDefault="007B6925">
            <w:pPr>
              <w:rPr>
                <w:sz w:val="13"/>
                <w:szCs w:val="13"/>
              </w:rPr>
            </w:pPr>
            <w:r>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08B5BF22" w14:textId="77777777" w:rsidR="00D721A1" w:rsidRDefault="007B6925">
            <w:pPr>
              <w:rPr>
                <w:sz w:val="13"/>
                <w:szCs w:val="13"/>
              </w:rPr>
            </w:pPr>
            <w:proofErr w:type="spellStart"/>
            <w:r>
              <w:rPr>
                <w:sz w:val="13"/>
                <w:szCs w:val="13"/>
              </w:rPr>
              <w:t>Greenshell</w:t>
            </w:r>
            <w:proofErr w:type="spellEnd"/>
            <w:r>
              <w:rPr>
                <w:sz w:val="13"/>
                <w:szCs w:val="13"/>
              </w:rPr>
              <w:t xml:space="preserve"> mussel (Perna canaliculus), Green-lipped mussel (Perna </w:t>
            </w:r>
            <w:proofErr w:type="spellStart"/>
            <w:r>
              <w:rPr>
                <w:sz w:val="13"/>
                <w:szCs w:val="13"/>
              </w:rPr>
              <w:t>viridis</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3F723559" w14:textId="77777777" w:rsidR="00D721A1" w:rsidRDefault="007B6925">
            <w:pPr>
              <w:rPr>
                <w:sz w:val="13"/>
                <w:szCs w:val="13"/>
              </w:rPr>
            </w:pPr>
            <w:r>
              <w:rPr>
                <w:sz w:val="13"/>
                <w:szCs w:val="13"/>
              </w:rPr>
              <w:t>118.9</w:t>
            </w:r>
          </w:p>
        </w:tc>
        <w:tc>
          <w:tcPr>
            <w:tcW w:w="870" w:type="dxa"/>
            <w:tcBorders>
              <w:top w:val="nil"/>
              <w:left w:val="nil"/>
              <w:bottom w:val="nil"/>
              <w:right w:val="nil"/>
            </w:tcBorders>
            <w:shd w:val="clear" w:color="auto" w:fill="D9D9D9"/>
            <w:tcMar>
              <w:top w:w="0" w:type="dxa"/>
              <w:left w:w="0" w:type="dxa"/>
              <w:bottom w:w="0" w:type="dxa"/>
              <w:right w:w="0" w:type="dxa"/>
            </w:tcMar>
          </w:tcPr>
          <w:p w14:paraId="1B756170" w14:textId="77777777" w:rsidR="00D721A1" w:rsidRDefault="007B6925">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0127D1D2" w14:textId="77777777" w:rsidR="00D721A1" w:rsidRDefault="007B6925">
            <w:pPr>
              <w:rPr>
                <w:sz w:val="13"/>
                <w:szCs w:val="13"/>
              </w:rPr>
            </w:pPr>
            <w:r>
              <w:rPr>
                <w:sz w:val="13"/>
                <w:szCs w:val="13"/>
              </w:rPr>
              <w:t>5</w:t>
            </w:r>
          </w:p>
        </w:tc>
      </w:tr>
      <w:tr w:rsidR="00D721A1" w14:paraId="246FDAA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8D06E1"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74DC7AC"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DF1D479" w14:textId="77777777" w:rsidR="00D721A1" w:rsidRDefault="007B6925">
            <w:pPr>
              <w:rPr>
                <w:sz w:val="13"/>
                <w:szCs w:val="13"/>
              </w:rPr>
            </w:pPr>
            <w:proofErr w:type="spellStart"/>
            <w:r>
              <w:rPr>
                <w:sz w:val="13"/>
                <w:szCs w:val="13"/>
              </w:rPr>
              <w:t>Zygochlamys</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0170E846" w14:textId="77777777" w:rsidR="00D721A1" w:rsidRDefault="007B6925">
            <w:pPr>
              <w:rPr>
                <w:sz w:val="13"/>
                <w:szCs w:val="13"/>
              </w:rPr>
            </w:pPr>
            <w:r>
              <w:rPr>
                <w:sz w:val="13"/>
                <w:szCs w:val="13"/>
              </w:rPr>
              <w:t>Patagonian scallop (</w:t>
            </w:r>
            <w:proofErr w:type="spellStart"/>
            <w:r>
              <w:rPr>
                <w:sz w:val="13"/>
                <w:szCs w:val="13"/>
              </w:rPr>
              <w:t>Zygochlamys</w:t>
            </w:r>
            <w:proofErr w:type="spellEnd"/>
            <w:r>
              <w:rPr>
                <w:sz w:val="13"/>
                <w:szCs w:val="13"/>
              </w:rPr>
              <w:t xml:space="preserve"> </w:t>
            </w:r>
            <w:proofErr w:type="spellStart"/>
            <w:r>
              <w:rPr>
                <w:sz w:val="13"/>
                <w:szCs w:val="13"/>
              </w:rPr>
              <w:t>patagonica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638B6F63" w14:textId="77777777" w:rsidR="00D721A1" w:rsidRDefault="007B6925">
            <w:pPr>
              <w:rPr>
                <w:sz w:val="13"/>
                <w:szCs w:val="13"/>
              </w:rPr>
            </w:pPr>
            <w:r>
              <w:rPr>
                <w:sz w:val="13"/>
                <w:szCs w:val="13"/>
              </w:rPr>
              <w:t>35.5</w:t>
            </w:r>
          </w:p>
        </w:tc>
        <w:tc>
          <w:tcPr>
            <w:tcW w:w="870" w:type="dxa"/>
            <w:tcBorders>
              <w:top w:val="nil"/>
              <w:left w:val="nil"/>
              <w:bottom w:val="nil"/>
              <w:right w:val="nil"/>
            </w:tcBorders>
            <w:shd w:val="clear" w:color="auto" w:fill="D9D9D9"/>
            <w:tcMar>
              <w:top w:w="0" w:type="dxa"/>
              <w:left w:w="0" w:type="dxa"/>
              <w:bottom w:w="0" w:type="dxa"/>
              <w:right w:w="0" w:type="dxa"/>
            </w:tcMar>
          </w:tcPr>
          <w:p w14:paraId="773D1E60" w14:textId="77777777" w:rsidR="00D721A1" w:rsidRDefault="007B6925">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EC34660" w14:textId="77777777" w:rsidR="00D721A1" w:rsidRDefault="007B6925">
            <w:pPr>
              <w:rPr>
                <w:sz w:val="13"/>
                <w:szCs w:val="13"/>
              </w:rPr>
            </w:pPr>
            <w:r>
              <w:rPr>
                <w:sz w:val="13"/>
                <w:szCs w:val="13"/>
              </w:rPr>
              <w:t>1</w:t>
            </w:r>
          </w:p>
        </w:tc>
      </w:tr>
      <w:tr w:rsidR="00D721A1" w14:paraId="57093AEF" w14:textId="77777777">
        <w:trPr>
          <w:trHeight w:val="144"/>
        </w:trPr>
        <w:tc>
          <w:tcPr>
            <w:tcW w:w="915" w:type="dxa"/>
            <w:tcBorders>
              <w:top w:val="nil"/>
              <w:left w:val="nil"/>
              <w:bottom w:val="nil"/>
              <w:right w:val="nil"/>
            </w:tcBorders>
            <w:tcMar>
              <w:top w:w="0" w:type="dxa"/>
              <w:left w:w="0" w:type="dxa"/>
              <w:bottom w:w="0" w:type="dxa"/>
              <w:right w:w="0" w:type="dxa"/>
            </w:tcMar>
          </w:tcPr>
          <w:p w14:paraId="7224AD75" w14:textId="77777777" w:rsidR="00D721A1" w:rsidRDefault="007B6925">
            <w:pPr>
              <w:rPr>
                <w:sz w:val="13"/>
                <w:szCs w:val="13"/>
              </w:rPr>
            </w:pPr>
            <w:proofErr w:type="spellStart"/>
            <w:r>
              <w:rPr>
                <w:sz w:val="13"/>
                <w:szCs w:val="13"/>
              </w:rPr>
              <w:t>Azaspiracid</w:t>
            </w:r>
            <w:proofErr w:type="spellEnd"/>
          </w:p>
        </w:tc>
        <w:tc>
          <w:tcPr>
            <w:tcW w:w="570" w:type="dxa"/>
            <w:tcBorders>
              <w:top w:val="nil"/>
              <w:left w:val="nil"/>
              <w:bottom w:val="nil"/>
              <w:right w:val="nil"/>
            </w:tcBorders>
            <w:tcMar>
              <w:top w:w="0" w:type="dxa"/>
              <w:left w:w="0" w:type="dxa"/>
              <w:bottom w:w="0" w:type="dxa"/>
              <w:right w:w="0" w:type="dxa"/>
            </w:tcMar>
          </w:tcPr>
          <w:p w14:paraId="041F4B75" w14:textId="77777777" w:rsidR="00D721A1" w:rsidRDefault="007B6925">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3F9E74FC" w14:textId="77777777" w:rsidR="00D721A1" w:rsidRDefault="007B6925">
            <w:pPr>
              <w:rPr>
                <w:sz w:val="13"/>
                <w:szCs w:val="13"/>
              </w:rPr>
            </w:pPr>
            <w:proofErr w:type="spellStart"/>
            <w:r>
              <w:rPr>
                <w:sz w:val="13"/>
                <w:szCs w:val="13"/>
              </w:rPr>
              <w:t>Veneroida</w:t>
            </w:r>
            <w:proofErr w:type="spellEnd"/>
          </w:p>
        </w:tc>
        <w:tc>
          <w:tcPr>
            <w:tcW w:w="4350" w:type="dxa"/>
            <w:tcBorders>
              <w:top w:val="nil"/>
              <w:left w:val="nil"/>
              <w:bottom w:val="nil"/>
              <w:right w:val="nil"/>
            </w:tcBorders>
            <w:tcMar>
              <w:top w:w="0" w:type="dxa"/>
              <w:left w:w="0" w:type="dxa"/>
              <w:bottom w:w="0" w:type="dxa"/>
              <w:right w:w="0" w:type="dxa"/>
            </w:tcMar>
          </w:tcPr>
          <w:p w14:paraId="3CFACB34" w14:textId="77777777" w:rsidR="00D721A1" w:rsidRDefault="007B6925">
            <w:pPr>
              <w:rPr>
                <w:sz w:val="13"/>
                <w:szCs w:val="13"/>
              </w:rPr>
            </w:pPr>
            <w:r>
              <w:rPr>
                <w:sz w:val="13"/>
                <w:szCs w:val="13"/>
              </w:rPr>
              <w:t>Japanese carpet shell (</w:t>
            </w:r>
            <w:proofErr w:type="spellStart"/>
            <w:r>
              <w:rPr>
                <w:sz w:val="13"/>
                <w:szCs w:val="13"/>
              </w:rPr>
              <w:t>Ruditapes</w:t>
            </w:r>
            <w:proofErr w:type="spellEnd"/>
            <w:r>
              <w:rPr>
                <w:sz w:val="13"/>
                <w:szCs w:val="13"/>
              </w:rPr>
              <w:t xml:space="preserve"> </w:t>
            </w:r>
            <w:proofErr w:type="spellStart"/>
            <w:r>
              <w:rPr>
                <w:sz w:val="13"/>
                <w:szCs w:val="13"/>
              </w:rPr>
              <w:t>philippinarum</w:t>
            </w:r>
            <w:proofErr w:type="spellEnd"/>
            <w:r>
              <w:rPr>
                <w:sz w:val="13"/>
                <w:szCs w:val="13"/>
              </w:rPr>
              <w:t xml:space="preserve">), Constricted </w:t>
            </w:r>
            <w:proofErr w:type="spellStart"/>
            <w:r>
              <w:rPr>
                <w:sz w:val="13"/>
                <w:szCs w:val="13"/>
              </w:rPr>
              <w:t>tagelus</w:t>
            </w:r>
            <w:proofErr w:type="spellEnd"/>
            <w:r>
              <w:rPr>
                <w:sz w:val="13"/>
                <w:szCs w:val="13"/>
              </w:rPr>
              <w:t xml:space="preserve"> (</w:t>
            </w:r>
            <w:proofErr w:type="spellStart"/>
            <w:r>
              <w:rPr>
                <w:sz w:val="13"/>
                <w:szCs w:val="13"/>
              </w:rPr>
              <w:t>Sinonovacula</w:t>
            </w:r>
            <w:proofErr w:type="spellEnd"/>
            <w:r>
              <w:rPr>
                <w:sz w:val="13"/>
                <w:szCs w:val="13"/>
              </w:rPr>
              <w:t xml:space="preserve"> </w:t>
            </w:r>
            <w:proofErr w:type="spellStart"/>
            <w:r>
              <w:rPr>
                <w:sz w:val="13"/>
                <w:szCs w:val="13"/>
              </w:rPr>
              <w:t>constricta</w:t>
            </w:r>
            <w:proofErr w:type="spellEnd"/>
            <w:r>
              <w:rPr>
                <w:sz w:val="13"/>
                <w:szCs w:val="13"/>
              </w:rPr>
              <w:t xml:space="preserve">), 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 Common cockle (</w:t>
            </w:r>
            <w:proofErr w:type="spellStart"/>
            <w:r>
              <w:rPr>
                <w:sz w:val="13"/>
                <w:szCs w:val="13"/>
              </w:rPr>
              <w:t>Cerastoderma</w:t>
            </w:r>
            <w:proofErr w:type="spellEnd"/>
            <w:r>
              <w:rPr>
                <w:sz w:val="13"/>
                <w:szCs w:val="13"/>
              </w:rPr>
              <w:t xml:space="preserve"> </w:t>
            </w:r>
            <w:proofErr w:type="spellStart"/>
            <w:r>
              <w:rPr>
                <w:sz w:val="13"/>
                <w:szCs w:val="13"/>
              </w:rPr>
              <w:t>edule</w:t>
            </w:r>
            <w:proofErr w:type="spellEnd"/>
            <w:r>
              <w:rPr>
                <w:sz w:val="13"/>
                <w:szCs w:val="13"/>
              </w:rPr>
              <w:t>), Grooved carpet shell (</w:t>
            </w:r>
            <w:proofErr w:type="spellStart"/>
            <w:r>
              <w:rPr>
                <w:sz w:val="13"/>
                <w:szCs w:val="13"/>
              </w:rPr>
              <w:t>Ruditapes</w:t>
            </w:r>
            <w:proofErr w:type="spellEnd"/>
            <w:r>
              <w:rPr>
                <w:sz w:val="13"/>
                <w:szCs w:val="13"/>
              </w:rPr>
              <w:t xml:space="preserve"> </w:t>
            </w:r>
            <w:proofErr w:type="spellStart"/>
            <w:r>
              <w:rPr>
                <w:sz w:val="13"/>
                <w:szCs w:val="13"/>
              </w:rPr>
              <w:t>decussatus</w:t>
            </w:r>
            <w:proofErr w:type="spellEnd"/>
            <w:r>
              <w:rPr>
                <w:sz w:val="13"/>
                <w:szCs w:val="13"/>
              </w:rPr>
              <w:t xml:space="preserve">), Triangular </w:t>
            </w:r>
            <w:proofErr w:type="spellStart"/>
            <w:r>
              <w:rPr>
                <w:sz w:val="13"/>
                <w:szCs w:val="13"/>
              </w:rPr>
              <w:t>tivela</w:t>
            </w:r>
            <w:proofErr w:type="spellEnd"/>
            <w:r>
              <w:rPr>
                <w:sz w:val="13"/>
                <w:szCs w:val="13"/>
              </w:rPr>
              <w:t xml:space="preserve"> (</w:t>
            </w:r>
            <w:proofErr w:type="spellStart"/>
            <w:r>
              <w:rPr>
                <w:sz w:val="13"/>
                <w:szCs w:val="13"/>
              </w:rPr>
              <w:t>Tivela</w:t>
            </w:r>
            <w:proofErr w:type="spellEnd"/>
            <w:r>
              <w:rPr>
                <w:sz w:val="13"/>
                <w:szCs w:val="13"/>
              </w:rPr>
              <w:t xml:space="preserve"> </w:t>
            </w:r>
            <w:proofErr w:type="spellStart"/>
            <w:r>
              <w:rPr>
                <w:sz w:val="13"/>
                <w:szCs w:val="13"/>
              </w:rPr>
              <w:t>mactroides</w:t>
            </w:r>
            <w:proofErr w:type="spellEnd"/>
            <w:r>
              <w:rPr>
                <w:sz w:val="13"/>
                <w:szCs w:val="13"/>
              </w:rPr>
              <w:t xml:space="preserve">), Smooth </w:t>
            </w:r>
            <w:proofErr w:type="spellStart"/>
            <w:r>
              <w:rPr>
                <w:sz w:val="13"/>
                <w:szCs w:val="13"/>
              </w:rPr>
              <w:t>callista</w:t>
            </w:r>
            <w:proofErr w:type="spellEnd"/>
            <w:r>
              <w:rPr>
                <w:sz w:val="13"/>
                <w:szCs w:val="13"/>
              </w:rPr>
              <w:t xml:space="preserve"> (Callista </w:t>
            </w:r>
            <w:proofErr w:type="spellStart"/>
            <w:r>
              <w:rPr>
                <w:sz w:val="13"/>
                <w:szCs w:val="13"/>
              </w:rPr>
              <w:t>chione</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7C5253B1" w14:textId="77777777" w:rsidR="00D721A1" w:rsidRDefault="007B6925">
            <w:pPr>
              <w:rPr>
                <w:sz w:val="13"/>
                <w:szCs w:val="13"/>
              </w:rPr>
            </w:pPr>
            <w:r>
              <w:rPr>
                <w:sz w:val="13"/>
                <w:szCs w:val="13"/>
              </w:rPr>
              <w:t>5015.8</w:t>
            </w:r>
          </w:p>
        </w:tc>
        <w:tc>
          <w:tcPr>
            <w:tcW w:w="870" w:type="dxa"/>
            <w:tcBorders>
              <w:top w:val="nil"/>
              <w:left w:val="nil"/>
              <w:bottom w:val="nil"/>
              <w:right w:val="nil"/>
            </w:tcBorders>
            <w:tcMar>
              <w:top w:w="0" w:type="dxa"/>
              <w:left w:w="0" w:type="dxa"/>
              <w:bottom w:w="0" w:type="dxa"/>
              <w:right w:w="0" w:type="dxa"/>
            </w:tcMar>
          </w:tcPr>
          <w:p w14:paraId="7D61AA47" w14:textId="77777777" w:rsidR="00D721A1" w:rsidRDefault="007B6925">
            <w:pPr>
              <w:rPr>
                <w:sz w:val="13"/>
                <w:szCs w:val="13"/>
              </w:rPr>
            </w:pPr>
            <w:r>
              <w:rPr>
                <w:sz w:val="13"/>
                <w:szCs w:val="13"/>
              </w:rPr>
              <w:t>58</w:t>
            </w:r>
          </w:p>
        </w:tc>
        <w:tc>
          <w:tcPr>
            <w:tcW w:w="720" w:type="dxa"/>
            <w:tcBorders>
              <w:top w:val="nil"/>
              <w:left w:val="nil"/>
              <w:bottom w:val="nil"/>
              <w:right w:val="nil"/>
            </w:tcBorders>
            <w:tcMar>
              <w:top w:w="0" w:type="dxa"/>
              <w:left w:w="0" w:type="dxa"/>
              <w:bottom w:w="0" w:type="dxa"/>
              <w:right w:w="0" w:type="dxa"/>
            </w:tcMar>
          </w:tcPr>
          <w:p w14:paraId="26CE6519" w14:textId="77777777" w:rsidR="00D721A1" w:rsidRDefault="007B6925">
            <w:pPr>
              <w:rPr>
                <w:sz w:val="13"/>
                <w:szCs w:val="13"/>
              </w:rPr>
            </w:pPr>
            <w:r>
              <w:rPr>
                <w:sz w:val="13"/>
                <w:szCs w:val="13"/>
              </w:rPr>
              <w:t>2549</w:t>
            </w:r>
          </w:p>
        </w:tc>
      </w:tr>
      <w:tr w:rsidR="00D721A1" w14:paraId="3FB9DA48" w14:textId="77777777">
        <w:trPr>
          <w:trHeight w:val="144"/>
        </w:trPr>
        <w:tc>
          <w:tcPr>
            <w:tcW w:w="915" w:type="dxa"/>
            <w:tcBorders>
              <w:top w:val="nil"/>
              <w:left w:val="nil"/>
              <w:bottom w:val="nil"/>
              <w:right w:val="nil"/>
            </w:tcBorders>
            <w:tcMar>
              <w:top w:w="0" w:type="dxa"/>
              <w:left w:w="0" w:type="dxa"/>
              <w:bottom w:w="0" w:type="dxa"/>
              <w:right w:w="0" w:type="dxa"/>
            </w:tcMar>
          </w:tcPr>
          <w:p w14:paraId="1826CE46"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23C4190A"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50164A8" w14:textId="77777777" w:rsidR="00D721A1" w:rsidRDefault="007B6925">
            <w:pPr>
              <w:rPr>
                <w:sz w:val="13"/>
                <w:szCs w:val="13"/>
              </w:rPr>
            </w:pPr>
            <w:proofErr w:type="spellStart"/>
            <w:r>
              <w:rPr>
                <w:sz w:val="13"/>
                <w:szCs w:val="13"/>
              </w:rPr>
              <w:t>Arcoida</w:t>
            </w:r>
            <w:proofErr w:type="spellEnd"/>
          </w:p>
        </w:tc>
        <w:tc>
          <w:tcPr>
            <w:tcW w:w="4350" w:type="dxa"/>
            <w:tcBorders>
              <w:top w:val="nil"/>
              <w:left w:val="nil"/>
              <w:bottom w:val="nil"/>
              <w:right w:val="nil"/>
            </w:tcBorders>
            <w:tcMar>
              <w:top w:w="0" w:type="dxa"/>
              <w:left w:w="0" w:type="dxa"/>
              <w:bottom w:w="0" w:type="dxa"/>
              <w:right w:w="0" w:type="dxa"/>
            </w:tcMar>
          </w:tcPr>
          <w:p w14:paraId="117F5A93" w14:textId="77777777" w:rsidR="00D721A1" w:rsidRDefault="007B6925">
            <w:pPr>
              <w:rPr>
                <w:sz w:val="13"/>
                <w:szCs w:val="13"/>
              </w:rPr>
            </w:pPr>
            <w:r>
              <w:rPr>
                <w:sz w:val="13"/>
                <w:szCs w:val="13"/>
              </w:rPr>
              <w:t>Blood cockle (</w:t>
            </w:r>
            <w:proofErr w:type="spellStart"/>
            <w:r>
              <w:rPr>
                <w:sz w:val="13"/>
                <w:szCs w:val="13"/>
              </w:rPr>
              <w:t>Tegillarca</w:t>
            </w:r>
            <w:proofErr w:type="spellEnd"/>
            <w:r>
              <w:rPr>
                <w:sz w:val="13"/>
                <w:szCs w:val="13"/>
              </w:rPr>
              <w:t xml:space="preserve"> </w:t>
            </w:r>
            <w:proofErr w:type="spellStart"/>
            <w:r>
              <w:rPr>
                <w:sz w:val="13"/>
                <w:szCs w:val="13"/>
              </w:rPr>
              <w:t>granosa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5DC26F33" w14:textId="77777777" w:rsidR="00D721A1" w:rsidRDefault="007B6925">
            <w:pPr>
              <w:rPr>
                <w:sz w:val="13"/>
                <w:szCs w:val="13"/>
              </w:rPr>
            </w:pPr>
            <w:r>
              <w:rPr>
                <w:sz w:val="13"/>
                <w:szCs w:val="13"/>
              </w:rPr>
              <w:t>356.8</w:t>
            </w:r>
          </w:p>
        </w:tc>
        <w:tc>
          <w:tcPr>
            <w:tcW w:w="870" w:type="dxa"/>
            <w:tcBorders>
              <w:top w:val="nil"/>
              <w:left w:val="nil"/>
              <w:bottom w:val="nil"/>
              <w:right w:val="nil"/>
            </w:tcBorders>
            <w:tcMar>
              <w:top w:w="0" w:type="dxa"/>
              <w:left w:w="0" w:type="dxa"/>
              <w:bottom w:w="0" w:type="dxa"/>
              <w:right w:w="0" w:type="dxa"/>
            </w:tcMar>
          </w:tcPr>
          <w:p w14:paraId="0730E168" w14:textId="77777777" w:rsidR="00D721A1" w:rsidRDefault="007B6925">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7943F924" w14:textId="77777777" w:rsidR="00D721A1" w:rsidRDefault="007B6925">
            <w:pPr>
              <w:rPr>
                <w:sz w:val="13"/>
                <w:szCs w:val="13"/>
              </w:rPr>
            </w:pPr>
            <w:r>
              <w:rPr>
                <w:sz w:val="13"/>
                <w:szCs w:val="13"/>
              </w:rPr>
              <w:t>360</w:t>
            </w:r>
          </w:p>
        </w:tc>
      </w:tr>
      <w:tr w:rsidR="00D721A1" w14:paraId="383178B4" w14:textId="77777777">
        <w:trPr>
          <w:trHeight w:val="144"/>
        </w:trPr>
        <w:tc>
          <w:tcPr>
            <w:tcW w:w="915" w:type="dxa"/>
            <w:tcBorders>
              <w:top w:val="nil"/>
              <w:left w:val="nil"/>
              <w:bottom w:val="nil"/>
              <w:right w:val="nil"/>
            </w:tcBorders>
            <w:tcMar>
              <w:top w:w="0" w:type="dxa"/>
              <w:left w:w="0" w:type="dxa"/>
              <w:bottom w:w="0" w:type="dxa"/>
              <w:right w:w="0" w:type="dxa"/>
            </w:tcMar>
          </w:tcPr>
          <w:p w14:paraId="57F7CDE7"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8A2F746"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7EF528E5" w14:textId="77777777" w:rsidR="00D721A1" w:rsidRDefault="007B6925">
            <w:pPr>
              <w:rPr>
                <w:sz w:val="13"/>
                <w:szCs w:val="13"/>
              </w:rPr>
            </w:pPr>
            <w:proofErr w:type="spellStart"/>
            <w:r>
              <w:rPr>
                <w:sz w:val="13"/>
                <w:szCs w:val="13"/>
              </w:rPr>
              <w:t>Ostreoida</w:t>
            </w:r>
            <w:proofErr w:type="spellEnd"/>
          </w:p>
        </w:tc>
        <w:tc>
          <w:tcPr>
            <w:tcW w:w="4350" w:type="dxa"/>
            <w:tcBorders>
              <w:top w:val="nil"/>
              <w:left w:val="nil"/>
              <w:bottom w:val="nil"/>
              <w:right w:val="nil"/>
            </w:tcBorders>
            <w:tcMar>
              <w:top w:w="0" w:type="dxa"/>
              <w:left w:w="0" w:type="dxa"/>
              <w:bottom w:w="0" w:type="dxa"/>
              <w:right w:w="0" w:type="dxa"/>
            </w:tcMar>
          </w:tcPr>
          <w:p w14:paraId="1E2ECBAF" w14:textId="77777777" w:rsidR="00D721A1" w:rsidRDefault="007B6925">
            <w:pPr>
              <w:rPr>
                <w:sz w:val="13"/>
                <w:szCs w:val="13"/>
              </w:rPr>
            </w:pPr>
            <w:r>
              <w:rPr>
                <w:sz w:val="13"/>
                <w:szCs w:val="13"/>
              </w:rPr>
              <w:t>Peruvian calico scallop (</w:t>
            </w:r>
            <w:proofErr w:type="spellStart"/>
            <w:r>
              <w:rPr>
                <w:sz w:val="13"/>
                <w:szCs w:val="13"/>
              </w:rPr>
              <w:t>Argopecten</w:t>
            </w:r>
            <w:proofErr w:type="spellEnd"/>
            <w:r>
              <w:rPr>
                <w:sz w:val="13"/>
                <w:szCs w:val="13"/>
              </w:rPr>
              <w:t xml:space="preserve"> </w:t>
            </w:r>
            <w:proofErr w:type="spellStart"/>
            <w:r>
              <w:rPr>
                <w:sz w:val="13"/>
                <w:szCs w:val="13"/>
              </w:rPr>
              <w:t>purpuratus</w:t>
            </w:r>
            <w:proofErr w:type="spellEnd"/>
            <w:r>
              <w:rPr>
                <w:sz w:val="13"/>
                <w:szCs w:val="13"/>
              </w:rPr>
              <w:t>), Patagonian scallop (</w:t>
            </w:r>
            <w:proofErr w:type="spellStart"/>
            <w:r>
              <w:rPr>
                <w:sz w:val="13"/>
                <w:szCs w:val="13"/>
              </w:rPr>
              <w:t>Zygochlamys</w:t>
            </w:r>
            <w:proofErr w:type="spellEnd"/>
            <w:r>
              <w:rPr>
                <w:sz w:val="13"/>
                <w:szCs w:val="13"/>
              </w:rPr>
              <w:t xml:space="preserve"> </w:t>
            </w:r>
            <w:proofErr w:type="spellStart"/>
            <w:r>
              <w:rPr>
                <w:sz w:val="13"/>
                <w:szCs w:val="13"/>
              </w:rPr>
              <w:t>patagonica</w:t>
            </w:r>
            <w:proofErr w:type="spellEnd"/>
            <w:r>
              <w:rPr>
                <w:sz w:val="13"/>
                <w:szCs w:val="13"/>
              </w:rPr>
              <w:t xml:space="preserve">), King scallop (Pecten maximus), Commercial scallop (Pecten </w:t>
            </w:r>
            <w:proofErr w:type="spellStart"/>
            <w:r>
              <w:rPr>
                <w:sz w:val="13"/>
                <w:szCs w:val="13"/>
              </w:rPr>
              <w:t>fumatus</w:t>
            </w:r>
            <w:proofErr w:type="spellEnd"/>
            <w:r>
              <w:rPr>
                <w:sz w:val="13"/>
                <w:szCs w:val="13"/>
              </w:rPr>
              <w:t>), European flat oyster (Ostrea edulis)</w:t>
            </w:r>
          </w:p>
        </w:tc>
        <w:tc>
          <w:tcPr>
            <w:tcW w:w="825" w:type="dxa"/>
            <w:tcBorders>
              <w:top w:val="nil"/>
              <w:left w:val="nil"/>
              <w:bottom w:val="nil"/>
              <w:right w:val="nil"/>
            </w:tcBorders>
            <w:tcMar>
              <w:top w:w="0" w:type="dxa"/>
              <w:left w:w="0" w:type="dxa"/>
              <w:bottom w:w="0" w:type="dxa"/>
              <w:right w:w="0" w:type="dxa"/>
            </w:tcMar>
          </w:tcPr>
          <w:p w14:paraId="0448C109" w14:textId="77777777" w:rsidR="00D721A1" w:rsidRDefault="007B6925">
            <w:pPr>
              <w:rPr>
                <w:sz w:val="13"/>
                <w:szCs w:val="13"/>
              </w:rPr>
            </w:pPr>
            <w:r>
              <w:rPr>
                <w:sz w:val="13"/>
                <w:szCs w:val="13"/>
              </w:rPr>
              <w:t>107.5</w:t>
            </w:r>
          </w:p>
        </w:tc>
        <w:tc>
          <w:tcPr>
            <w:tcW w:w="870" w:type="dxa"/>
            <w:tcBorders>
              <w:top w:val="nil"/>
              <w:left w:val="nil"/>
              <w:bottom w:val="nil"/>
              <w:right w:val="nil"/>
            </w:tcBorders>
            <w:tcMar>
              <w:top w:w="0" w:type="dxa"/>
              <w:left w:w="0" w:type="dxa"/>
              <w:bottom w:w="0" w:type="dxa"/>
              <w:right w:w="0" w:type="dxa"/>
            </w:tcMar>
          </w:tcPr>
          <w:p w14:paraId="76221C2E" w14:textId="77777777" w:rsidR="00D721A1" w:rsidRDefault="007B6925">
            <w:pPr>
              <w:rPr>
                <w:sz w:val="13"/>
                <w:szCs w:val="13"/>
              </w:rPr>
            </w:pPr>
            <w:r>
              <w:rPr>
                <w:sz w:val="13"/>
                <w:szCs w:val="13"/>
              </w:rPr>
              <w:t>26</w:t>
            </w:r>
          </w:p>
        </w:tc>
        <w:tc>
          <w:tcPr>
            <w:tcW w:w="720" w:type="dxa"/>
            <w:tcBorders>
              <w:top w:val="nil"/>
              <w:left w:val="nil"/>
              <w:bottom w:val="nil"/>
              <w:right w:val="nil"/>
            </w:tcBorders>
            <w:tcMar>
              <w:top w:w="0" w:type="dxa"/>
              <w:left w:w="0" w:type="dxa"/>
              <w:bottom w:w="0" w:type="dxa"/>
              <w:right w:w="0" w:type="dxa"/>
            </w:tcMar>
          </w:tcPr>
          <w:p w14:paraId="15A00D78" w14:textId="77777777" w:rsidR="00D721A1" w:rsidRDefault="007B6925">
            <w:pPr>
              <w:rPr>
                <w:sz w:val="13"/>
                <w:szCs w:val="13"/>
              </w:rPr>
            </w:pPr>
            <w:r>
              <w:rPr>
                <w:sz w:val="13"/>
                <w:szCs w:val="13"/>
              </w:rPr>
              <w:t>548</w:t>
            </w:r>
          </w:p>
        </w:tc>
      </w:tr>
      <w:tr w:rsidR="00D721A1" w14:paraId="71BDAF02" w14:textId="77777777">
        <w:trPr>
          <w:trHeight w:val="144"/>
        </w:trPr>
        <w:tc>
          <w:tcPr>
            <w:tcW w:w="915" w:type="dxa"/>
            <w:tcBorders>
              <w:top w:val="nil"/>
              <w:left w:val="nil"/>
              <w:bottom w:val="nil"/>
              <w:right w:val="nil"/>
            </w:tcBorders>
            <w:tcMar>
              <w:top w:w="0" w:type="dxa"/>
              <w:left w:w="0" w:type="dxa"/>
              <w:bottom w:w="0" w:type="dxa"/>
              <w:right w:w="0" w:type="dxa"/>
            </w:tcMar>
          </w:tcPr>
          <w:p w14:paraId="5CF06F8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EF260BD"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0375E0F8" w14:textId="77777777" w:rsidR="00D721A1" w:rsidRDefault="007B6925">
            <w:pPr>
              <w:rPr>
                <w:sz w:val="13"/>
                <w:szCs w:val="13"/>
              </w:rPr>
            </w:pPr>
            <w:proofErr w:type="spellStart"/>
            <w:r>
              <w:rPr>
                <w:sz w:val="13"/>
                <w:szCs w:val="13"/>
              </w:rPr>
              <w:t>Ostreida</w:t>
            </w:r>
            <w:proofErr w:type="spellEnd"/>
          </w:p>
        </w:tc>
        <w:tc>
          <w:tcPr>
            <w:tcW w:w="4350" w:type="dxa"/>
            <w:tcBorders>
              <w:top w:val="nil"/>
              <w:left w:val="nil"/>
              <w:bottom w:val="nil"/>
              <w:right w:val="nil"/>
            </w:tcBorders>
            <w:tcMar>
              <w:top w:w="0" w:type="dxa"/>
              <w:left w:w="0" w:type="dxa"/>
              <w:bottom w:w="0" w:type="dxa"/>
              <w:right w:w="0" w:type="dxa"/>
            </w:tcMar>
          </w:tcPr>
          <w:p w14:paraId="5C44474F" w14:textId="77777777" w:rsidR="00D721A1" w:rsidRDefault="007B6925">
            <w:pPr>
              <w:rPr>
                <w:sz w:val="13"/>
                <w:szCs w:val="13"/>
              </w:rPr>
            </w:pPr>
            <w:r>
              <w:rPr>
                <w:sz w:val="13"/>
                <w:szCs w:val="13"/>
              </w:rPr>
              <w:t>Pacific oyster (</w:t>
            </w:r>
            <w:proofErr w:type="spellStart"/>
            <w:r>
              <w:rPr>
                <w:sz w:val="13"/>
                <w:szCs w:val="13"/>
              </w:rPr>
              <w:t>Magallana</w:t>
            </w:r>
            <w:proofErr w:type="spellEnd"/>
            <w:r>
              <w:rPr>
                <w:sz w:val="13"/>
                <w:szCs w:val="13"/>
              </w:rPr>
              <w:t xml:space="preserve"> gigas)</w:t>
            </w:r>
          </w:p>
        </w:tc>
        <w:tc>
          <w:tcPr>
            <w:tcW w:w="825" w:type="dxa"/>
            <w:tcBorders>
              <w:top w:val="nil"/>
              <w:left w:val="nil"/>
              <w:bottom w:val="nil"/>
              <w:right w:val="nil"/>
            </w:tcBorders>
            <w:tcMar>
              <w:top w:w="0" w:type="dxa"/>
              <w:left w:w="0" w:type="dxa"/>
              <w:bottom w:w="0" w:type="dxa"/>
              <w:right w:w="0" w:type="dxa"/>
            </w:tcMar>
          </w:tcPr>
          <w:p w14:paraId="42708AE6" w14:textId="77777777" w:rsidR="00D721A1" w:rsidRDefault="007B6925">
            <w:pPr>
              <w:rPr>
                <w:sz w:val="13"/>
                <w:szCs w:val="13"/>
              </w:rPr>
            </w:pPr>
            <w:r>
              <w:rPr>
                <w:sz w:val="13"/>
                <w:szCs w:val="13"/>
              </w:rPr>
              <w:t>16.3</w:t>
            </w:r>
          </w:p>
        </w:tc>
        <w:tc>
          <w:tcPr>
            <w:tcW w:w="870" w:type="dxa"/>
            <w:tcBorders>
              <w:top w:val="nil"/>
              <w:left w:val="nil"/>
              <w:bottom w:val="nil"/>
              <w:right w:val="nil"/>
            </w:tcBorders>
            <w:tcMar>
              <w:top w:w="0" w:type="dxa"/>
              <w:left w:w="0" w:type="dxa"/>
              <w:bottom w:w="0" w:type="dxa"/>
              <w:right w:w="0" w:type="dxa"/>
            </w:tcMar>
          </w:tcPr>
          <w:p w14:paraId="728D744A" w14:textId="77777777" w:rsidR="00D721A1" w:rsidRDefault="007B6925">
            <w:pPr>
              <w:rPr>
                <w:sz w:val="13"/>
                <w:szCs w:val="13"/>
              </w:rPr>
            </w:pPr>
            <w:r>
              <w:rPr>
                <w:sz w:val="13"/>
                <w:szCs w:val="13"/>
              </w:rPr>
              <w:t>5</w:t>
            </w:r>
          </w:p>
        </w:tc>
        <w:tc>
          <w:tcPr>
            <w:tcW w:w="720" w:type="dxa"/>
            <w:tcBorders>
              <w:top w:val="nil"/>
              <w:left w:val="nil"/>
              <w:bottom w:val="nil"/>
              <w:right w:val="nil"/>
            </w:tcBorders>
            <w:tcMar>
              <w:top w:w="0" w:type="dxa"/>
              <w:left w:w="0" w:type="dxa"/>
              <w:bottom w:w="0" w:type="dxa"/>
              <w:right w:w="0" w:type="dxa"/>
            </w:tcMar>
          </w:tcPr>
          <w:p w14:paraId="37B339D0" w14:textId="77777777" w:rsidR="00D721A1" w:rsidRDefault="007B6925">
            <w:pPr>
              <w:rPr>
                <w:sz w:val="13"/>
                <w:szCs w:val="13"/>
              </w:rPr>
            </w:pPr>
            <w:r>
              <w:rPr>
                <w:sz w:val="13"/>
                <w:szCs w:val="13"/>
              </w:rPr>
              <w:t>88</w:t>
            </w:r>
          </w:p>
        </w:tc>
      </w:tr>
      <w:tr w:rsidR="00D721A1" w14:paraId="5173F63D" w14:textId="77777777">
        <w:trPr>
          <w:trHeight w:val="144"/>
        </w:trPr>
        <w:tc>
          <w:tcPr>
            <w:tcW w:w="915" w:type="dxa"/>
            <w:tcBorders>
              <w:top w:val="nil"/>
              <w:left w:val="nil"/>
              <w:bottom w:val="nil"/>
              <w:right w:val="nil"/>
            </w:tcBorders>
            <w:tcMar>
              <w:top w:w="0" w:type="dxa"/>
              <w:left w:w="0" w:type="dxa"/>
              <w:bottom w:w="0" w:type="dxa"/>
              <w:right w:w="0" w:type="dxa"/>
            </w:tcMar>
          </w:tcPr>
          <w:p w14:paraId="14EFE6C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2741383" w14:textId="77777777" w:rsidR="00D721A1" w:rsidRDefault="007B6925">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4A1D7888" w14:textId="77777777" w:rsidR="00D721A1" w:rsidRDefault="007B6925">
            <w:pPr>
              <w:rPr>
                <w:sz w:val="13"/>
                <w:szCs w:val="13"/>
              </w:rPr>
            </w:pPr>
            <w:r>
              <w:rPr>
                <w:sz w:val="13"/>
                <w:szCs w:val="13"/>
              </w:rPr>
              <w:t>Perna</w:t>
            </w:r>
          </w:p>
        </w:tc>
        <w:tc>
          <w:tcPr>
            <w:tcW w:w="4350" w:type="dxa"/>
            <w:tcBorders>
              <w:top w:val="nil"/>
              <w:left w:val="nil"/>
              <w:bottom w:val="nil"/>
              <w:right w:val="nil"/>
            </w:tcBorders>
            <w:tcMar>
              <w:top w:w="0" w:type="dxa"/>
              <w:left w:w="0" w:type="dxa"/>
              <w:bottom w:w="0" w:type="dxa"/>
              <w:right w:w="0" w:type="dxa"/>
            </w:tcMar>
          </w:tcPr>
          <w:p w14:paraId="67A5E17B" w14:textId="77777777" w:rsidR="00D721A1" w:rsidRDefault="007B6925">
            <w:pPr>
              <w:rPr>
                <w:sz w:val="13"/>
                <w:szCs w:val="13"/>
              </w:rPr>
            </w:pPr>
            <w:proofErr w:type="spellStart"/>
            <w:r>
              <w:rPr>
                <w:sz w:val="13"/>
                <w:szCs w:val="13"/>
              </w:rPr>
              <w:t>Greenshell</w:t>
            </w:r>
            <w:proofErr w:type="spellEnd"/>
            <w:r>
              <w:rPr>
                <w:sz w:val="13"/>
                <w:szCs w:val="13"/>
              </w:rPr>
              <w:t xml:space="preserve"> mussel (Perna canaliculus), Brown mussel (Perna </w:t>
            </w:r>
            <w:proofErr w:type="spellStart"/>
            <w:r>
              <w:rPr>
                <w:sz w:val="13"/>
                <w:szCs w:val="13"/>
              </w:rPr>
              <w:t>perna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61C810FC" w14:textId="77777777" w:rsidR="00D721A1" w:rsidRDefault="007B6925">
            <w:pPr>
              <w:rPr>
                <w:sz w:val="13"/>
                <w:szCs w:val="13"/>
              </w:rPr>
            </w:pPr>
            <w:r>
              <w:rPr>
                <w:sz w:val="13"/>
                <w:szCs w:val="13"/>
              </w:rPr>
              <w:t>107.2</w:t>
            </w:r>
          </w:p>
        </w:tc>
        <w:tc>
          <w:tcPr>
            <w:tcW w:w="870" w:type="dxa"/>
            <w:tcBorders>
              <w:top w:val="nil"/>
              <w:left w:val="nil"/>
              <w:bottom w:val="nil"/>
              <w:right w:val="nil"/>
            </w:tcBorders>
            <w:tcMar>
              <w:top w:w="0" w:type="dxa"/>
              <w:left w:w="0" w:type="dxa"/>
              <w:bottom w:w="0" w:type="dxa"/>
              <w:right w:w="0" w:type="dxa"/>
            </w:tcMar>
          </w:tcPr>
          <w:p w14:paraId="53408390" w14:textId="77777777" w:rsidR="00D721A1" w:rsidRDefault="007B6925">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6D041A5B" w14:textId="77777777" w:rsidR="00D721A1" w:rsidRDefault="007B6925">
            <w:pPr>
              <w:rPr>
                <w:sz w:val="13"/>
                <w:szCs w:val="13"/>
              </w:rPr>
            </w:pPr>
            <w:r>
              <w:rPr>
                <w:sz w:val="13"/>
                <w:szCs w:val="13"/>
              </w:rPr>
              <w:t>5</w:t>
            </w:r>
          </w:p>
        </w:tc>
      </w:tr>
      <w:tr w:rsidR="00D721A1" w14:paraId="001BB830" w14:textId="77777777">
        <w:trPr>
          <w:trHeight w:val="144"/>
        </w:trPr>
        <w:tc>
          <w:tcPr>
            <w:tcW w:w="915" w:type="dxa"/>
            <w:tcBorders>
              <w:top w:val="nil"/>
              <w:left w:val="nil"/>
              <w:bottom w:val="nil"/>
              <w:right w:val="nil"/>
            </w:tcBorders>
            <w:tcMar>
              <w:top w:w="0" w:type="dxa"/>
              <w:left w:w="0" w:type="dxa"/>
              <w:bottom w:w="0" w:type="dxa"/>
              <w:right w:w="0" w:type="dxa"/>
            </w:tcMar>
          </w:tcPr>
          <w:p w14:paraId="68BA72A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3CC569D"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6123B3DA" w14:textId="77777777" w:rsidR="00D721A1" w:rsidRDefault="007B6925">
            <w:pPr>
              <w:rPr>
                <w:sz w:val="13"/>
                <w:szCs w:val="13"/>
              </w:rPr>
            </w:pPr>
            <w:proofErr w:type="spellStart"/>
            <w:r>
              <w:rPr>
                <w:sz w:val="13"/>
                <w:szCs w:val="13"/>
              </w:rPr>
              <w:t>Aulacomya</w:t>
            </w:r>
            <w:proofErr w:type="spellEnd"/>
          </w:p>
        </w:tc>
        <w:tc>
          <w:tcPr>
            <w:tcW w:w="4350" w:type="dxa"/>
            <w:tcBorders>
              <w:top w:val="nil"/>
              <w:left w:val="nil"/>
              <w:bottom w:val="nil"/>
              <w:right w:val="nil"/>
            </w:tcBorders>
            <w:tcMar>
              <w:top w:w="0" w:type="dxa"/>
              <w:left w:w="0" w:type="dxa"/>
              <w:bottom w:w="0" w:type="dxa"/>
              <w:right w:w="0" w:type="dxa"/>
            </w:tcMar>
          </w:tcPr>
          <w:p w14:paraId="31B7A4D6" w14:textId="77777777" w:rsidR="00D721A1" w:rsidRDefault="007B6925">
            <w:pPr>
              <w:rPr>
                <w:sz w:val="13"/>
                <w:szCs w:val="13"/>
              </w:rPr>
            </w:pPr>
            <w:r>
              <w:rPr>
                <w:sz w:val="13"/>
                <w:szCs w:val="13"/>
              </w:rPr>
              <w:t>Ribbed mussel (</w:t>
            </w:r>
            <w:proofErr w:type="spellStart"/>
            <w:r>
              <w:rPr>
                <w:sz w:val="13"/>
                <w:szCs w:val="13"/>
              </w:rPr>
              <w:t>Aulacomya</w:t>
            </w:r>
            <w:proofErr w:type="spellEnd"/>
            <w:r>
              <w:rPr>
                <w:sz w:val="13"/>
                <w:szCs w:val="13"/>
              </w:rPr>
              <w:t xml:space="preserve"> </w:t>
            </w:r>
            <w:proofErr w:type="spellStart"/>
            <w:r>
              <w:rPr>
                <w:sz w:val="13"/>
                <w:szCs w:val="13"/>
              </w:rPr>
              <w:t>atra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6D3B7C22" w14:textId="77777777" w:rsidR="00D721A1" w:rsidRDefault="007B6925">
            <w:pPr>
              <w:rPr>
                <w:sz w:val="13"/>
                <w:szCs w:val="13"/>
              </w:rPr>
            </w:pPr>
            <w:r>
              <w:rPr>
                <w:sz w:val="13"/>
                <w:szCs w:val="13"/>
              </w:rPr>
              <w:t>2.5</w:t>
            </w:r>
          </w:p>
        </w:tc>
        <w:tc>
          <w:tcPr>
            <w:tcW w:w="870" w:type="dxa"/>
            <w:tcBorders>
              <w:top w:val="nil"/>
              <w:left w:val="nil"/>
              <w:bottom w:val="nil"/>
              <w:right w:val="nil"/>
            </w:tcBorders>
            <w:tcMar>
              <w:top w:w="0" w:type="dxa"/>
              <w:left w:w="0" w:type="dxa"/>
              <w:bottom w:w="0" w:type="dxa"/>
              <w:right w:w="0" w:type="dxa"/>
            </w:tcMar>
          </w:tcPr>
          <w:p w14:paraId="1E160EC1"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F40B2E4" w14:textId="77777777" w:rsidR="00D721A1" w:rsidRDefault="007B6925">
            <w:pPr>
              <w:rPr>
                <w:sz w:val="13"/>
                <w:szCs w:val="13"/>
              </w:rPr>
            </w:pPr>
            <w:r>
              <w:rPr>
                <w:sz w:val="13"/>
                <w:szCs w:val="13"/>
              </w:rPr>
              <w:t>3</w:t>
            </w:r>
          </w:p>
        </w:tc>
      </w:tr>
      <w:tr w:rsidR="00D721A1" w14:paraId="2C0F145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75B75E" w14:textId="77777777" w:rsidR="00D721A1" w:rsidRDefault="007B6925">
            <w:pPr>
              <w:rPr>
                <w:sz w:val="13"/>
                <w:szCs w:val="13"/>
              </w:rPr>
            </w:pPr>
            <w:r>
              <w:rPr>
                <w:sz w:val="13"/>
                <w:szCs w:val="13"/>
              </w:rPr>
              <w:t>Cyanotoxin</w:t>
            </w:r>
          </w:p>
        </w:tc>
        <w:tc>
          <w:tcPr>
            <w:tcW w:w="570" w:type="dxa"/>
            <w:tcBorders>
              <w:top w:val="nil"/>
              <w:left w:val="nil"/>
              <w:bottom w:val="nil"/>
              <w:right w:val="nil"/>
            </w:tcBorders>
            <w:shd w:val="clear" w:color="auto" w:fill="D9D9D9"/>
            <w:tcMar>
              <w:top w:w="0" w:type="dxa"/>
              <w:left w:w="0" w:type="dxa"/>
              <w:bottom w:w="0" w:type="dxa"/>
              <w:right w:w="0" w:type="dxa"/>
            </w:tcMar>
          </w:tcPr>
          <w:p w14:paraId="39087841" w14:textId="77777777" w:rsidR="00D721A1" w:rsidRDefault="007B6925">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14FA1515" w14:textId="77777777" w:rsidR="00D721A1" w:rsidRDefault="007B6925">
            <w:pPr>
              <w:rPr>
                <w:sz w:val="13"/>
                <w:szCs w:val="13"/>
              </w:rPr>
            </w:pPr>
            <w:r>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59077455" w14:textId="77777777" w:rsidR="00D721A1" w:rsidRDefault="007B6925">
            <w:pPr>
              <w:rPr>
                <w:sz w:val="13"/>
                <w:szCs w:val="13"/>
              </w:rPr>
            </w:pPr>
            <w:r>
              <w:rPr>
                <w:sz w:val="13"/>
                <w:szCs w:val="13"/>
              </w:rPr>
              <w:t>Atlantic sea scallop (</w:t>
            </w:r>
            <w:proofErr w:type="spellStart"/>
            <w:r>
              <w:rPr>
                <w:sz w:val="13"/>
                <w:szCs w:val="13"/>
              </w:rPr>
              <w:t>Placopecten</w:t>
            </w:r>
            <w:proofErr w:type="spellEnd"/>
            <w:r>
              <w:rPr>
                <w:sz w:val="13"/>
                <w:szCs w:val="13"/>
              </w:rPr>
              <w:t xml:space="preserve"> </w:t>
            </w:r>
            <w:proofErr w:type="spellStart"/>
            <w:r>
              <w:rPr>
                <w:sz w:val="13"/>
                <w:szCs w:val="13"/>
              </w:rPr>
              <w:t>magellanicus</w:t>
            </w:r>
            <w:proofErr w:type="spellEnd"/>
            <w:r>
              <w:rPr>
                <w:sz w:val="13"/>
                <w:szCs w:val="13"/>
              </w:rPr>
              <w:t>), Patagonian scallop (</w:t>
            </w:r>
            <w:proofErr w:type="spellStart"/>
            <w:r>
              <w:rPr>
                <w:sz w:val="13"/>
                <w:szCs w:val="13"/>
              </w:rPr>
              <w:t>Zygochlamys</w:t>
            </w:r>
            <w:proofErr w:type="spellEnd"/>
            <w:r>
              <w:rPr>
                <w:sz w:val="13"/>
                <w:szCs w:val="13"/>
              </w:rPr>
              <w:t xml:space="preserve"> </w:t>
            </w:r>
            <w:proofErr w:type="spellStart"/>
            <w:r>
              <w:rPr>
                <w:sz w:val="13"/>
                <w:szCs w:val="13"/>
              </w:rPr>
              <w:t>patagonica</w:t>
            </w:r>
            <w:proofErr w:type="spellEnd"/>
            <w:r>
              <w:rPr>
                <w:sz w:val="13"/>
                <w:szCs w:val="13"/>
              </w:rPr>
              <w:t>), King scallop (Pecten maximus)</w:t>
            </w:r>
          </w:p>
        </w:tc>
        <w:tc>
          <w:tcPr>
            <w:tcW w:w="825" w:type="dxa"/>
            <w:tcBorders>
              <w:top w:val="nil"/>
              <w:left w:val="nil"/>
              <w:bottom w:val="nil"/>
              <w:right w:val="nil"/>
            </w:tcBorders>
            <w:shd w:val="clear" w:color="auto" w:fill="D9D9D9"/>
            <w:tcMar>
              <w:top w:w="0" w:type="dxa"/>
              <w:left w:w="0" w:type="dxa"/>
              <w:bottom w:w="0" w:type="dxa"/>
              <w:right w:w="0" w:type="dxa"/>
            </w:tcMar>
          </w:tcPr>
          <w:p w14:paraId="0E06D971" w14:textId="77777777" w:rsidR="00D721A1" w:rsidRDefault="007B6925">
            <w:pPr>
              <w:rPr>
                <w:sz w:val="13"/>
                <w:szCs w:val="13"/>
              </w:rPr>
            </w:pPr>
            <w:r>
              <w:rPr>
                <w:sz w:val="13"/>
                <w:szCs w:val="13"/>
              </w:rPr>
              <w:t>286.3</w:t>
            </w:r>
          </w:p>
        </w:tc>
        <w:tc>
          <w:tcPr>
            <w:tcW w:w="870" w:type="dxa"/>
            <w:tcBorders>
              <w:top w:val="nil"/>
              <w:left w:val="nil"/>
              <w:bottom w:val="nil"/>
              <w:right w:val="nil"/>
            </w:tcBorders>
            <w:shd w:val="clear" w:color="auto" w:fill="D9D9D9"/>
            <w:tcMar>
              <w:top w:w="0" w:type="dxa"/>
              <w:left w:w="0" w:type="dxa"/>
              <w:bottom w:w="0" w:type="dxa"/>
              <w:right w:w="0" w:type="dxa"/>
            </w:tcMar>
          </w:tcPr>
          <w:p w14:paraId="37D0817E" w14:textId="77777777" w:rsidR="00D721A1" w:rsidRDefault="007B6925">
            <w:pPr>
              <w:rPr>
                <w:sz w:val="13"/>
                <w:szCs w:val="13"/>
              </w:rPr>
            </w:pPr>
            <w:r>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55049683" w14:textId="77777777" w:rsidR="00D721A1" w:rsidRDefault="007B6925">
            <w:pPr>
              <w:rPr>
                <w:sz w:val="13"/>
                <w:szCs w:val="13"/>
              </w:rPr>
            </w:pPr>
            <w:r>
              <w:rPr>
                <w:sz w:val="13"/>
                <w:szCs w:val="13"/>
              </w:rPr>
              <w:t>297</w:t>
            </w:r>
          </w:p>
        </w:tc>
      </w:tr>
      <w:tr w:rsidR="00D721A1" w14:paraId="796EB419"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98BB434"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F8D18FD"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304838B" w14:textId="77777777" w:rsidR="00D721A1" w:rsidRDefault="007B6925">
            <w:pPr>
              <w:rPr>
                <w:sz w:val="13"/>
                <w:szCs w:val="13"/>
              </w:rPr>
            </w:pPr>
            <w:r>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1F3738F9" w14:textId="77777777" w:rsidR="00D721A1" w:rsidRDefault="007B6925">
            <w:pPr>
              <w:rPr>
                <w:sz w:val="13"/>
                <w:szCs w:val="13"/>
              </w:rPr>
            </w:pPr>
            <w:r>
              <w:rPr>
                <w:sz w:val="13"/>
                <w:szCs w:val="13"/>
              </w:rPr>
              <w:t xml:space="preserve">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 Northern quahog (Mercenaria mercenaria), Japanese carpet shell (</w:t>
            </w:r>
            <w:proofErr w:type="spellStart"/>
            <w:r>
              <w:rPr>
                <w:sz w:val="13"/>
                <w:szCs w:val="13"/>
              </w:rPr>
              <w:t>Ruditapes</w:t>
            </w:r>
            <w:proofErr w:type="spellEnd"/>
            <w:r>
              <w:rPr>
                <w:sz w:val="13"/>
                <w:szCs w:val="13"/>
              </w:rPr>
              <w:t xml:space="preserve"> </w:t>
            </w:r>
            <w:proofErr w:type="spellStart"/>
            <w:r>
              <w:rPr>
                <w:sz w:val="13"/>
                <w:szCs w:val="13"/>
              </w:rPr>
              <w:t>philippinarum</w:t>
            </w:r>
            <w:proofErr w:type="spellEnd"/>
            <w:r>
              <w:rPr>
                <w:sz w:val="13"/>
                <w:szCs w:val="13"/>
              </w:rPr>
              <w:t xml:space="preserve">), Taca clam (Leukoma </w:t>
            </w:r>
            <w:proofErr w:type="spellStart"/>
            <w:r>
              <w:rPr>
                <w:sz w:val="13"/>
                <w:szCs w:val="13"/>
              </w:rPr>
              <w:t>thaca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24917B41" w14:textId="77777777" w:rsidR="00D721A1" w:rsidRDefault="007B6925">
            <w:pPr>
              <w:rPr>
                <w:sz w:val="13"/>
                <w:szCs w:val="13"/>
              </w:rPr>
            </w:pPr>
            <w:r>
              <w:rPr>
                <w:sz w:val="13"/>
                <w:szCs w:val="13"/>
              </w:rPr>
              <w:t>122.0</w:t>
            </w:r>
          </w:p>
        </w:tc>
        <w:tc>
          <w:tcPr>
            <w:tcW w:w="870" w:type="dxa"/>
            <w:tcBorders>
              <w:top w:val="nil"/>
              <w:left w:val="nil"/>
              <w:bottom w:val="nil"/>
              <w:right w:val="nil"/>
            </w:tcBorders>
            <w:shd w:val="clear" w:color="auto" w:fill="D9D9D9"/>
            <w:tcMar>
              <w:top w:w="0" w:type="dxa"/>
              <w:left w:w="0" w:type="dxa"/>
              <w:bottom w:w="0" w:type="dxa"/>
              <w:right w:w="0" w:type="dxa"/>
            </w:tcMar>
          </w:tcPr>
          <w:p w14:paraId="7C323B6F" w14:textId="77777777" w:rsidR="00D721A1" w:rsidRDefault="007B6925">
            <w:pPr>
              <w:rPr>
                <w:sz w:val="13"/>
                <w:szCs w:val="13"/>
              </w:rPr>
            </w:pPr>
            <w:r>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2E1F14D3" w14:textId="77777777" w:rsidR="00D721A1" w:rsidRDefault="007B6925">
            <w:pPr>
              <w:rPr>
                <w:sz w:val="13"/>
                <w:szCs w:val="13"/>
              </w:rPr>
            </w:pPr>
            <w:r>
              <w:rPr>
                <w:sz w:val="13"/>
                <w:szCs w:val="13"/>
              </w:rPr>
              <w:t>428</w:t>
            </w:r>
          </w:p>
        </w:tc>
      </w:tr>
      <w:tr w:rsidR="00D721A1" w14:paraId="530C969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7000DEE"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8233E33"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B160319" w14:textId="77777777" w:rsidR="00D721A1" w:rsidRDefault="007B6925">
            <w:pPr>
              <w:rPr>
                <w:sz w:val="13"/>
                <w:szCs w:val="13"/>
              </w:rPr>
            </w:pPr>
            <w:proofErr w:type="spellStart"/>
            <w:r>
              <w:rPr>
                <w:sz w:val="13"/>
                <w:szCs w:val="13"/>
              </w:rPr>
              <w:t>Mactridae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66817E04" w14:textId="77777777" w:rsidR="00D721A1" w:rsidRDefault="007B6925">
            <w:pPr>
              <w:rPr>
                <w:sz w:val="13"/>
                <w:szCs w:val="13"/>
              </w:rPr>
            </w:pPr>
            <w:r>
              <w:rPr>
                <w:sz w:val="13"/>
                <w:szCs w:val="13"/>
              </w:rPr>
              <w:t xml:space="preserve">Atlantic </w:t>
            </w:r>
            <w:proofErr w:type="spellStart"/>
            <w:r>
              <w:rPr>
                <w:sz w:val="13"/>
                <w:szCs w:val="13"/>
              </w:rPr>
              <w:t>surfclam</w:t>
            </w:r>
            <w:proofErr w:type="spellEnd"/>
            <w:r>
              <w:rPr>
                <w:sz w:val="13"/>
                <w:szCs w:val="13"/>
              </w:rPr>
              <w:t xml:space="preserve"> (</w:t>
            </w:r>
            <w:proofErr w:type="spellStart"/>
            <w:r>
              <w:rPr>
                <w:sz w:val="13"/>
                <w:szCs w:val="13"/>
              </w:rPr>
              <w:t>Spisula</w:t>
            </w:r>
            <w:proofErr w:type="spellEnd"/>
            <w:r>
              <w:rPr>
                <w:sz w:val="13"/>
                <w:szCs w:val="13"/>
              </w:rPr>
              <w:t xml:space="preserve"> </w:t>
            </w:r>
            <w:proofErr w:type="spellStart"/>
            <w:r>
              <w:rPr>
                <w:sz w:val="13"/>
                <w:szCs w:val="13"/>
              </w:rPr>
              <w:t>solidissima</w:t>
            </w:r>
            <w:proofErr w:type="spellEnd"/>
            <w:r>
              <w:rPr>
                <w:sz w:val="13"/>
                <w:szCs w:val="13"/>
              </w:rPr>
              <w:t>), Stimpson's surf clam (</w:t>
            </w:r>
            <w:proofErr w:type="spellStart"/>
            <w:r>
              <w:rPr>
                <w:sz w:val="13"/>
                <w:szCs w:val="13"/>
              </w:rPr>
              <w:t>Mactromeris</w:t>
            </w:r>
            <w:proofErr w:type="spellEnd"/>
            <w:r>
              <w:rPr>
                <w:sz w:val="13"/>
                <w:szCs w:val="13"/>
              </w:rPr>
              <w:t xml:space="preserve"> </w:t>
            </w:r>
            <w:proofErr w:type="spellStart"/>
            <w:r>
              <w:rPr>
                <w:sz w:val="13"/>
                <w:szCs w:val="13"/>
              </w:rPr>
              <w:t>polynyma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10CC588A" w14:textId="77777777" w:rsidR="00D721A1" w:rsidRDefault="007B6925">
            <w:pPr>
              <w:rPr>
                <w:sz w:val="13"/>
                <w:szCs w:val="13"/>
              </w:rPr>
            </w:pPr>
            <w:r>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0A6D6DFE" w14:textId="77777777" w:rsidR="00D721A1" w:rsidRDefault="007B6925">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2321642B" w14:textId="77777777" w:rsidR="00D721A1" w:rsidRDefault="007B6925">
            <w:pPr>
              <w:rPr>
                <w:sz w:val="13"/>
                <w:szCs w:val="13"/>
              </w:rPr>
            </w:pPr>
            <w:r>
              <w:rPr>
                <w:sz w:val="13"/>
                <w:szCs w:val="13"/>
              </w:rPr>
              <w:t>116</w:t>
            </w:r>
          </w:p>
        </w:tc>
      </w:tr>
      <w:tr w:rsidR="00D721A1" w14:paraId="4EBD915D"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4FB12CD"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F0D0F6C"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31590FB" w14:textId="77777777" w:rsidR="00D721A1" w:rsidRDefault="007B6925">
            <w:pPr>
              <w:rPr>
                <w:sz w:val="13"/>
                <w:szCs w:val="13"/>
              </w:rPr>
            </w:pPr>
            <w:proofErr w:type="spellStart"/>
            <w:r>
              <w:rPr>
                <w:sz w:val="13"/>
                <w:szCs w:val="13"/>
              </w:rPr>
              <w:t>Arcticidae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2D67B27E" w14:textId="77777777" w:rsidR="00D721A1" w:rsidRDefault="007B6925">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7E376649" w14:textId="77777777" w:rsidR="00D721A1" w:rsidRDefault="007B6925">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2E5BE88B" w14:textId="77777777" w:rsidR="00D721A1" w:rsidRDefault="007B6925">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16F4F73D" w14:textId="77777777" w:rsidR="00D721A1" w:rsidRDefault="007B6925">
            <w:pPr>
              <w:rPr>
                <w:sz w:val="13"/>
                <w:szCs w:val="13"/>
              </w:rPr>
            </w:pPr>
            <w:r>
              <w:rPr>
                <w:sz w:val="13"/>
                <w:szCs w:val="13"/>
              </w:rPr>
              <w:t>1</w:t>
            </w:r>
          </w:p>
        </w:tc>
      </w:tr>
      <w:tr w:rsidR="00D721A1" w14:paraId="007D426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97E6B16"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1DEFDB6" w14:textId="77777777" w:rsidR="00D721A1" w:rsidRDefault="007B6925">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42B81D56" w14:textId="77777777" w:rsidR="00D721A1" w:rsidRDefault="007B6925">
            <w:pPr>
              <w:rPr>
                <w:sz w:val="13"/>
                <w:szCs w:val="13"/>
              </w:rPr>
            </w:pPr>
            <w:r>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2C4A4D80" w14:textId="77777777" w:rsidR="00D721A1" w:rsidRDefault="007B6925">
            <w:pPr>
              <w:rPr>
                <w:sz w:val="13"/>
                <w:szCs w:val="13"/>
              </w:rPr>
            </w:pPr>
            <w:proofErr w:type="spellStart"/>
            <w:r>
              <w:rPr>
                <w:sz w:val="13"/>
                <w:szCs w:val="13"/>
              </w:rPr>
              <w:t>Greenshell</w:t>
            </w:r>
            <w:proofErr w:type="spellEnd"/>
            <w:r>
              <w:rPr>
                <w:sz w:val="13"/>
                <w:szCs w:val="13"/>
              </w:rPr>
              <w:t xml:space="preserve"> mussel (Perna canaliculus), Green-lipped mussel (Perna </w:t>
            </w:r>
            <w:proofErr w:type="spellStart"/>
            <w:r>
              <w:rPr>
                <w:sz w:val="13"/>
                <w:szCs w:val="13"/>
              </w:rPr>
              <w:t>viridis</w:t>
            </w:r>
            <w:proofErr w:type="spellEnd"/>
            <w:r>
              <w:rPr>
                <w:sz w:val="13"/>
                <w:szCs w:val="13"/>
              </w:rPr>
              <w:t xml:space="preserve">), Brown mussel (Perna </w:t>
            </w:r>
            <w:proofErr w:type="spellStart"/>
            <w:r>
              <w:rPr>
                <w:sz w:val="13"/>
                <w:szCs w:val="13"/>
              </w:rPr>
              <w:t>perna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398BF880" w14:textId="77777777" w:rsidR="00D721A1" w:rsidRDefault="007B6925">
            <w:pPr>
              <w:rPr>
                <w:sz w:val="13"/>
                <w:szCs w:val="13"/>
              </w:rPr>
            </w:pPr>
            <w:r>
              <w:rPr>
                <w:sz w:val="13"/>
                <w:szCs w:val="13"/>
              </w:rPr>
              <w:t>126.5</w:t>
            </w:r>
          </w:p>
        </w:tc>
        <w:tc>
          <w:tcPr>
            <w:tcW w:w="870" w:type="dxa"/>
            <w:tcBorders>
              <w:top w:val="nil"/>
              <w:left w:val="nil"/>
              <w:bottom w:val="nil"/>
              <w:right w:val="nil"/>
            </w:tcBorders>
            <w:shd w:val="clear" w:color="auto" w:fill="D9D9D9"/>
            <w:tcMar>
              <w:top w:w="0" w:type="dxa"/>
              <w:left w:w="0" w:type="dxa"/>
              <w:bottom w:w="0" w:type="dxa"/>
              <w:right w:w="0" w:type="dxa"/>
            </w:tcMar>
          </w:tcPr>
          <w:p w14:paraId="49C9078A" w14:textId="77777777" w:rsidR="00D721A1" w:rsidRDefault="007B6925">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40330616" w14:textId="77777777" w:rsidR="00D721A1" w:rsidRDefault="007B6925">
            <w:pPr>
              <w:rPr>
                <w:sz w:val="13"/>
                <w:szCs w:val="13"/>
              </w:rPr>
            </w:pPr>
            <w:r>
              <w:rPr>
                <w:sz w:val="13"/>
                <w:szCs w:val="13"/>
              </w:rPr>
              <w:t>5</w:t>
            </w:r>
          </w:p>
        </w:tc>
      </w:tr>
      <w:tr w:rsidR="00D721A1" w14:paraId="0438EB0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068222F"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5F43F97"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63852FB" w14:textId="77777777" w:rsidR="00D721A1" w:rsidRDefault="007B6925">
            <w:pPr>
              <w:rPr>
                <w:sz w:val="13"/>
                <w:szCs w:val="13"/>
              </w:rPr>
            </w:pPr>
            <w:r>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49D439D4" w14:textId="77777777" w:rsidR="00D721A1" w:rsidRDefault="007B6925">
            <w:pPr>
              <w:rPr>
                <w:sz w:val="13"/>
                <w:szCs w:val="13"/>
              </w:rPr>
            </w:pPr>
            <w:r>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6DBB6144" w14:textId="77777777" w:rsidR="00D721A1" w:rsidRDefault="007B6925">
            <w:pPr>
              <w:rPr>
                <w:sz w:val="13"/>
                <w:szCs w:val="13"/>
              </w:rPr>
            </w:pPr>
            <w:r>
              <w:rPr>
                <w:sz w:val="13"/>
                <w:szCs w:val="13"/>
              </w:rPr>
              <w:t>10.6</w:t>
            </w:r>
          </w:p>
        </w:tc>
        <w:tc>
          <w:tcPr>
            <w:tcW w:w="870" w:type="dxa"/>
            <w:tcBorders>
              <w:top w:val="nil"/>
              <w:left w:val="nil"/>
              <w:bottom w:val="nil"/>
              <w:right w:val="nil"/>
            </w:tcBorders>
            <w:shd w:val="clear" w:color="auto" w:fill="D9D9D9"/>
            <w:tcMar>
              <w:top w:w="0" w:type="dxa"/>
              <w:left w:w="0" w:type="dxa"/>
              <w:bottom w:w="0" w:type="dxa"/>
              <w:right w:w="0" w:type="dxa"/>
            </w:tcMar>
          </w:tcPr>
          <w:p w14:paraId="488F5315" w14:textId="77777777" w:rsidR="00D721A1" w:rsidRDefault="007B6925">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3D731D54" w14:textId="77777777" w:rsidR="00D721A1" w:rsidRDefault="007B6925">
            <w:pPr>
              <w:rPr>
                <w:sz w:val="13"/>
                <w:szCs w:val="13"/>
              </w:rPr>
            </w:pPr>
            <w:r>
              <w:rPr>
                <w:sz w:val="13"/>
                <w:szCs w:val="13"/>
              </w:rPr>
              <w:t>20</w:t>
            </w:r>
          </w:p>
        </w:tc>
      </w:tr>
      <w:tr w:rsidR="00D721A1" w14:paraId="1EDE552A" w14:textId="77777777">
        <w:trPr>
          <w:trHeight w:val="144"/>
        </w:trPr>
        <w:tc>
          <w:tcPr>
            <w:tcW w:w="915" w:type="dxa"/>
            <w:tcBorders>
              <w:top w:val="nil"/>
              <w:left w:val="nil"/>
              <w:bottom w:val="nil"/>
              <w:right w:val="nil"/>
            </w:tcBorders>
            <w:tcMar>
              <w:top w:w="0" w:type="dxa"/>
              <w:left w:w="0" w:type="dxa"/>
              <w:bottom w:w="0" w:type="dxa"/>
              <w:right w:w="0" w:type="dxa"/>
            </w:tcMar>
          </w:tcPr>
          <w:p w14:paraId="169DE26F" w14:textId="77777777" w:rsidR="00D721A1" w:rsidRDefault="007B6925">
            <w:pPr>
              <w:rPr>
                <w:sz w:val="13"/>
                <w:szCs w:val="13"/>
              </w:rPr>
            </w:pPr>
            <w:r>
              <w:rPr>
                <w:sz w:val="13"/>
                <w:szCs w:val="13"/>
              </w:rPr>
              <w:t>Diarrhetic</w:t>
            </w:r>
          </w:p>
        </w:tc>
        <w:tc>
          <w:tcPr>
            <w:tcW w:w="570" w:type="dxa"/>
            <w:tcBorders>
              <w:top w:val="nil"/>
              <w:left w:val="nil"/>
              <w:bottom w:val="nil"/>
              <w:right w:val="nil"/>
            </w:tcBorders>
            <w:tcMar>
              <w:top w:w="0" w:type="dxa"/>
              <w:left w:w="0" w:type="dxa"/>
              <w:bottom w:w="0" w:type="dxa"/>
              <w:right w:w="0" w:type="dxa"/>
            </w:tcMar>
          </w:tcPr>
          <w:p w14:paraId="42048335" w14:textId="77777777" w:rsidR="00D721A1" w:rsidRDefault="007B6925">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422A5BA6" w14:textId="77777777" w:rsidR="00D721A1" w:rsidRDefault="007B6925">
            <w:pPr>
              <w:rPr>
                <w:sz w:val="13"/>
                <w:szCs w:val="13"/>
              </w:rPr>
            </w:pPr>
            <w:proofErr w:type="spellStart"/>
            <w:r>
              <w:rPr>
                <w:sz w:val="13"/>
                <w:szCs w:val="13"/>
              </w:rPr>
              <w:t>Ostreida</w:t>
            </w:r>
            <w:proofErr w:type="spellEnd"/>
          </w:p>
        </w:tc>
        <w:tc>
          <w:tcPr>
            <w:tcW w:w="4350" w:type="dxa"/>
            <w:tcBorders>
              <w:top w:val="nil"/>
              <w:left w:val="nil"/>
              <w:bottom w:val="nil"/>
              <w:right w:val="nil"/>
            </w:tcBorders>
            <w:tcMar>
              <w:top w:w="0" w:type="dxa"/>
              <w:left w:w="0" w:type="dxa"/>
              <w:bottom w:w="0" w:type="dxa"/>
              <w:right w:w="0" w:type="dxa"/>
            </w:tcMar>
          </w:tcPr>
          <w:p w14:paraId="6E0ACF83" w14:textId="77777777" w:rsidR="00D721A1" w:rsidRDefault="007B6925">
            <w:pPr>
              <w:rPr>
                <w:sz w:val="13"/>
                <w:szCs w:val="13"/>
              </w:rPr>
            </w:pPr>
            <w:r>
              <w:rPr>
                <w:sz w:val="13"/>
                <w:szCs w:val="13"/>
              </w:rPr>
              <w:t>Pacific oyster (</w:t>
            </w:r>
            <w:proofErr w:type="spellStart"/>
            <w:r>
              <w:rPr>
                <w:sz w:val="13"/>
                <w:szCs w:val="13"/>
              </w:rPr>
              <w:t>Magallana</w:t>
            </w:r>
            <w:proofErr w:type="spellEnd"/>
            <w:r>
              <w:rPr>
                <w:sz w:val="13"/>
                <w:szCs w:val="13"/>
              </w:rPr>
              <w:t xml:space="preserve"> gigas), Slipper cupped oyster (</w:t>
            </w:r>
            <w:proofErr w:type="spellStart"/>
            <w:r>
              <w:rPr>
                <w:sz w:val="13"/>
                <w:szCs w:val="13"/>
              </w:rPr>
              <w:t>Magallana</w:t>
            </w:r>
            <w:proofErr w:type="spellEnd"/>
            <w:r>
              <w:rPr>
                <w:sz w:val="13"/>
                <w:szCs w:val="13"/>
              </w:rPr>
              <w:t xml:space="preserve"> </w:t>
            </w:r>
            <w:proofErr w:type="spellStart"/>
            <w:r>
              <w:rPr>
                <w:sz w:val="13"/>
                <w:szCs w:val="13"/>
              </w:rPr>
              <w:t>bilineata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2FC7B71F" w14:textId="77777777" w:rsidR="00D721A1" w:rsidRDefault="007B6925">
            <w:pPr>
              <w:rPr>
                <w:sz w:val="13"/>
                <w:szCs w:val="13"/>
              </w:rPr>
            </w:pPr>
            <w:r>
              <w:rPr>
                <w:sz w:val="13"/>
                <w:szCs w:val="13"/>
              </w:rPr>
              <w:t>657.5</w:t>
            </w:r>
          </w:p>
        </w:tc>
        <w:tc>
          <w:tcPr>
            <w:tcW w:w="870" w:type="dxa"/>
            <w:tcBorders>
              <w:top w:val="nil"/>
              <w:left w:val="nil"/>
              <w:bottom w:val="nil"/>
              <w:right w:val="nil"/>
            </w:tcBorders>
            <w:tcMar>
              <w:top w:w="0" w:type="dxa"/>
              <w:left w:w="0" w:type="dxa"/>
              <w:bottom w:w="0" w:type="dxa"/>
              <w:right w:w="0" w:type="dxa"/>
            </w:tcMar>
          </w:tcPr>
          <w:p w14:paraId="1BC8F4B5" w14:textId="77777777" w:rsidR="00D721A1" w:rsidRDefault="007B6925">
            <w:pPr>
              <w:rPr>
                <w:sz w:val="13"/>
                <w:szCs w:val="13"/>
              </w:rPr>
            </w:pPr>
            <w:r>
              <w:rPr>
                <w:sz w:val="13"/>
                <w:szCs w:val="13"/>
              </w:rPr>
              <w:t>5</w:t>
            </w:r>
          </w:p>
        </w:tc>
        <w:tc>
          <w:tcPr>
            <w:tcW w:w="720" w:type="dxa"/>
            <w:tcBorders>
              <w:top w:val="nil"/>
              <w:left w:val="nil"/>
              <w:bottom w:val="nil"/>
              <w:right w:val="nil"/>
            </w:tcBorders>
            <w:tcMar>
              <w:top w:w="0" w:type="dxa"/>
              <w:left w:w="0" w:type="dxa"/>
              <w:bottom w:w="0" w:type="dxa"/>
              <w:right w:w="0" w:type="dxa"/>
            </w:tcMar>
          </w:tcPr>
          <w:p w14:paraId="0760926F" w14:textId="77777777" w:rsidR="00D721A1" w:rsidRDefault="007B6925">
            <w:pPr>
              <w:rPr>
                <w:sz w:val="13"/>
                <w:szCs w:val="13"/>
              </w:rPr>
            </w:pPr>
            <w:r>
              <w:rPr>
                <w:sz w:val="13"/>
                <w:szCs w:val="13"/>
              </w:rPr>
              <w:t>88</w:t>
            </w:r>
          </w:p>
        </w:tc>
      </w:tr>
      <w:tr w:rsidR="00D721A1" w14:paraId="16778510" w14:textId="77777777">
        <w:trPr>
          <w:trHeight w:val="144"/>
        </w:trPr>
        <w:tc>
          <w:tcPr>
            <w:tcW w:w="915" w:type="dxa"/>
            <w:tcBorders>
              <w:top w:val="nil"/>
              <w:left w:val="nil"/>
              <w:bottom w:val="nil"/>
              <w:right w:val="nil"/>
            </w:tcBorders>
            <w:tcMar>
              <w:top w:w="0" w:type="dxa"/>
              <w:left w:w="0" w:type="dxa"/>
              <w:bottom w:w="0" w:type="dxa"/>
              <w:right w:w="0" w:type="dxa"/>
            </w:tcMar>
          </w:tcPr>
          <w:p w14:paraId="5275DF82"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F0C615C"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68FFC5CF" w14:textId="77777777" w:rsidR="00D721A1" w:rsidRDefault="007B6925">
            <w:pPr>
              <w:rPr>
                <w:sz w:val="13"/>
                <w:szCs w:val="13"/>
              </w:rPr>
            </w:pPr>
            <w:proofErr w:type="spellStart"/>
            <w:r>
              <w:rPr>
                <w:sz w:val="13"/>
                <w:szCs w:val="13"/>
              </w:rPr>
              <w:t>Arcoida</w:t>
            </w:r>
            <w:proofErr w:type="spellEnd"/>
          </w:p>
        </w:tc>
        <w:tc>
          <w:tcPr>
            <w:tcW w:w="4350" w:type="dxa"/>
            <w:tcBorders>
              <w:top w:val="nil"/>
              <w:left w:val="nil"/>
              <w:bottom w:val="nil"/>
              <w:right w:val="nil"/>
            </w:tcBorders>
            <w:tcMar>
              <w:top w:w="0" w:type="dxa"/>
              <w:left w:w="0" w:type="dxa"/>
              <w:bottom w:w="0" w:type="dxa"/>
              <w:right w:w="0" w:type="dxa"/>
            </w:tcMar>
          </w:tcPr>
          <w:p w14:paraId="375489AA" w14:textId="77777777" w:rsidR="00D721A1" w:rsidRDefault="007B6925">
            <w:pPr>
              <w:rPr>
                <w:sz w:val="13"/>
                <w:szCs w:val="13"/>
              </w:rPr>
            </w:pPr>
            <w:r>
              <w:rPr>
                <w:sz w:val="13"/>
                <w:szCs w:val="13"/>
              </w:rPr>
              <w:t>Blood cockle (</w:t>
            </w:r>
            <w:proofErr w:type="spellStart"/>
            <w:r>
              <w:rPr>
                <w:sz w:val="13"/>
                <w:szCs w:val="13"/>
              </w:rPr>
              <w:t>Tegillarca</w:t>
            </w:r>
            <w:proofErr w:type="spellEnd"/>
            <w:r>
              <w:rPr>
                <w:sz w:val="13"/>
                <w:szCs w:val="13"/>
              </w:rPr>
              <w:t xml:space="preserve"> </w:t>
            </w:r>
            <w:proofErr w:type="spellStart"/>
            <w:r>
              <w:rPr>
                <w:sz w:val="13"/>
                <w:szCs w:val="13"/>
              </w:rPr>
              <w:t>granosa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41321513" w14:textId="77777777" w:rsidR="00D721A1" w:rsidRDefault="007B6925">
            <w:pPr>
              <w:rPr>
                <w:sz w:val="13"/>
                <w:szCs w:val="13"/>
              </w:rPr>
            </w:pPr>
            <w:r>
              <w:rPr>
                <w:sz w:val="13"/>
                <w:szCs w:val="13"/>
              </w:rPr>
              <w:t>375.7</w:t>
            </w:r>
          </w:p>
        </w:tc>
        <w:tc>
          <w:tcPr>
            <w:tcW w:w="870" w:type="dxa"/>
            <w:tcBorders>
              <w:top w:val="nil"/>
              <w:left w:val="nil"/>
              <w:bottom w:val="nil"/>
              <w:right w:val="nil"/>
            </w:tcBorders>
            <w:tcMar>
              <w:top w:w="0" w:type="dxa"/>
              <w:left w:w="0" w:type="dxa"/>
              <w:bottom w:w="0" w:type="dxa"/>
              <w:right w:w="0" w:type="dxa"/>
            </w:tcMar>
          </w:tcPr>
          <w:p w14:paraId="395F5D55" w14:textId="77777777" w:rsidR="00D721A1" w:rsidRDefault="007B6925">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1A8C6125" w14:textId="77777777" w:rsidR="00D721A1" w:rsidRDefault="007B6925">
            <w:pPr>
              <w:rPr>
                <w:sz w:val="13"/>
                <w:szCs w:val="13"/>
              </w:rPr>
            </w:pPr>
            <w:r>
              <w:rPr>
                <w:sz w:val="13"/>
                <w:szCs w:val="13"/>
              </w:rPr>
              <w:t>360</w:t>
            </w:r>
          </w:p>
        </w:tc>
      </w:tr>
      <w:tr w:rsidR="00D721A1" w14:paraId="7898C4E8" w14:textId="77777777">
        <w:trPr>
          <w:trHeight w:val="144"/>
        </w:trPr>
        <w:tc>
          <w:tcPr>
            <w:tcW w:w="915" w:type="dxa"/>
            <w:tcBorders>
              <w:top w:val="nil"/>
              <w:left w:val="nil"/>
              <w:bottom w:val="nil"/>
              <w:right w:val="nil"/>
            </w:tcBorders>
            <w:tcMar>
              <w:top w:w="0" w:type="dxa"/>
              <w:left w:w="0" w:type="dxa"/>
              <w:bottom w:w="0" w:type="dxa"/>
              <w:right w:w="0" w:type="dxa"/>
            </w:tcMar>
          </w:tcPr>
          <w:p w14:paraId="02386845"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904CE0C" w14:textId="77777777" w:rsidR="00D721A1" w:rsidRDefault="007B6925">
            <w:pPr>
              <w:rPr>
                <w:sz w:val="13"/>
                <w:szCs w:val="13"/>
              </w:rPr>
            </w:pPr>
            <w:r>
              <w:rPr>
                <w:sz w:val="13"/>
                <w:szCs w:val="13"/>
              </w:rPr>
              <w:t>Family</w:t>
            </w:r>
          </w:p>
        </w:tc>
        <w:tc>
          <w:tcPr>
            <w:tcW w:w="1095" w:type="dxa"/>
            <w:tcBorders>
              <w:top w:val="nil"/>
              <w:left w:val="nil"/>
              <w:bottom w:val="nil"/>
              <w:right w:val="nil"/>
            </w:tcBorders>
            <w:tcMar>
              <w:top w:w="0" w:type="dxa"/>
              <w:left w:w="0" w:type="dxa"/>
              <w:bottom w:w="0" w:type="dxa"/>
              <w:right w:w="0" w:type="dxa"/>
            </w:tcMar>
          </w:tcPr>
          <w:p w14:paraId="586177EE" w14:textId="77777777" w:rsidR="00D721A1" w:rsidRDefault="007B6925">
            <w:pPr>
              <w:rPr>
                <w:sz w:val="13"/>
                <w:szCs w:val="13"/>
              </w:rPr>
            </w:pPr>
            <w:proofErr w:type="spellStart"/>
            <w:r>
              <w:rPr>
                <w:sz w:val="13"/>
                <w:szCs w:val="13"/>
              </w:rPr>
              <w:t>Solecurtidae</w:t>
            </w:r>
            <w:proofErr w:type="spellEnd"/>
          </w:p>
        </w:tc>
        <w:tc>
          <w:tcPr>
            <w:tcW w:w="4350" w:type="dxa"/>
            <w:tcBorders>
              <w:top w:val="nil"/>
              <w:left w:val="nil"/>
              <w:bottom w:val="nil"/>
              <w:right w:val="nil"/>
            </w:tcBorders>
            <w:tcMar>
              <w:top w:w="0" w:type="dxa"/>
              <w:left w:w="0" w:type="dxa"/>
              <w:bottom w:w="0" w:type="dxa"/>
              <w:right w:w="0" w:type="dxa"/>
            </w:tcMar>
          </w:tcPr>
          <w:p w14:paraId="2E42C093" w14:textId="77777777" w:rsidR="00D721A1" w:rsidRDefault="007B6925">
            <w:pPr>
              <w:rPr>
                <w:sz w:val="13"/>
                <w:szCs w:val="13"/>
              </w:rPr>
            </w:pPr>
            <w:r>
              <w:rPr>
                <w:sz w:val="13"/>
                <w:szCs w:val="13"/>
              </w:rPr>
              <w:t xml:space="preserve">Constricted </w:t>
            </w:r>
            <w:proofErr w:type="spellStart"/>
            <w:r>
              <w:rPr>
                <w:sz w:val="13"/>
                <w:szCs w:val="13"/>
              </w:rPr>
              <w:t>tagelus</w:t>
            </w:r>
            <w:proofErr w:type="spellEnd"/>
            <w:r>
              <w:rPr>
                <w:sz w:val="13"/>
                <w:szCs w:val="13"/>
              </w:rPr>
              <w:t xml:space="preserve"> (</w:t>
            </w:r>
            <w:proofErr w:type="spellStart"/>
            <w:r>
              <w:rPr>
                <w:sz w:val="13"/>
                <w:szCs w:val="13"/>
              </w:rPr>
              <w:t>Sinonovacula</w:t>
            </w:r>
            <w:proofErr w:type="spellEnd"/>
            <w:r>
              <w:rPr>
                <w:sz w:val="13"/>
                <w:szCs w:val="13"/>
              </w:rPr>
              <w:t xml:space="preserve"> </w:t>
            </w:r>
            <w:proofErr w:type="spellStart"/>
            <w:r>
              <w:rPr>
                <w:sz w:val="13"/>
                <w:szCs w:val="13"/>
              </w:rPr>
              <w:t>constricta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51E29C72" w14:textId="77777777" w:rsidR="00D721A1" w:rsidRDefault="007B6925">
            <w:pPr>
              <w:rPr>
                <w:sz w:val="13"/>
                <w:szCs w:val="13"/>
              </w:rPr>
            </w:pPr>
            <w:r>
              <w:rPr>
                <w:sz w:val="13"/>
                <w:szCs w:val="13"/>
              </w:rPr>
              <w:t>1191.3</w:t>
            </w:r>
          </w:p>
        </w:tc>
        <w:tc>
          <w:tcPr>
            <w:tcW w:w="870" w:type="dxa"/>
            <w:tcBorders>
              <w:top w:val="nil"/>
              <w:left w:val="nil"/>
              <w:bottom w:val="nil"/>
              <w:right w:val="nil"/>
            </w:tcBorders>
            <w:tcMar>
              <w:top w:w="0" w:type="dxa"/>
              <w:left w:w="0" w:type="dxa"/>
              <w:bottom w:w="0" w:type="dxa"/>
              <w:right w:w="0" w:type="dxa"/>
            </w:tcMar>
          </w:tcPr>
          <w:p w14:paraId="7D98A178" w14:textId="77777777" w:rsidR="00D721A1" w:rsidRDefault="007B6925">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6377738D" w14:textId="77777777" w:rsidR="00D721A1" w:rsidRDefault="007B6925">
            <w:pPr>
              <w:rPr>
                <w:sz w:val="13"/>
                <w:szCs w:val="13"/>
              </w:rPr>
            </w:pPr>
            <w:r>
              <w:rPr>
                <w:sz w:val="13"/>
                <w:szCs w:val="13"/>
              </w:rPr>
              <w:t>26</w:t>
            </w:r>
          </w:p>
        </w:tc>
      </w:tr>
      <w:tr w:rsidR="00D721A1" w14:paraId="2F346CCE" w14:textId="77777777">
        <w:trPr>
          <w:trHeight w:val="144"/>
        </w:trPr>
        <w:tc>
          <w:tcPr>
            <w:tcW w:w="915" w:type="dxa"/>
            <w:tcBorders>
              <w:top w:val="nil"/>
              <w:left w:val="nil"/>
              <w:bottom w:val="nil"/>
              <w:right w:val="nil"/>
            </w:tcBorders>
            <w:tcMar>
              <w:top w:w="0" w:type="dxa"/>
              <w:left w:w="0" w:type="dxa"/>
              <w:bottom w:w="0" w:type="dxa"/>
              <w:right w:w="0" w:type="dxa"/>
            </w:tcMar>
          </w:tcPr>
          <w:p w14:paraId="17C6EC93"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56E7348"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9496D9E" w14:textId="77777777" w:rsidR="00D721A1" w:rsidRDefault="007B6925">
            <w:pPr>
              <w:rPr>
                <w:sz w:val="13"/>
                <w:szCs w:val="13"/>
              </w:rPr>
            </w:pPr>
            <w:proofErr w:type="spellStart"/>
            <w:r>
              <w:rPr>
                <w:sz w:val="13"/>
                <w:szCs w:val="13"/>
              </w:rPr>
              <w:t>Mactridae</w:t>
            </w:r>
            <w:proofErr w:type="spellEnd"/>
          </w:p>
        </w:tc>
        <w:tc>
          <w:tcPr>
            <w:tcW w:w="4350" w:type="dxa"/>
            <w:tcBorders>
              <w:top w:val="nil"/>
              <w:left w:val="nil"/>
              <w:bottom w:val="nil"/>
              <w:right w:val="nil"/>
            </w:tcBorders>
            <w:tcMar>
              <w:top w:w="0" w:type="dxa"/>
              <w:left w:w="0" w:type="dxa"/>
              <w:bottom w:w="0" w:type="dxa"/>
              <w:right w:w="0" w:type="dxa"/>
            </w:tcMar>
          </w:tcPr>
          <w:p w14:paraId="50FF25C8" w14:textId="77777777" w:rsidR="00D721A1" w:rsidRDefault="007B6925">
            <w:pPr>
              <w:rPr>
                <w:sz w:val="13"/>
                <w:szCs w:val="13"/>
              </w:rPr>
            </w:pPr>
            <w:r>
              <w:rPr>
                <w:sz w:val="13"/>
                <w:szCs w:val="13"/>
              </w:rPr>
              <w:t xml:space="preserve">Atlantic </w:t>
            </w:r>
            <w:proofErr w:type="spellStart"/>
            <w:r>
              <w:rPr>
                <w:sz w:val="13"/>
                <w:szCs w:val="13"/>
              </w:rPr>
              <w:t>surfclam</w:t>
            </w:r>
            <w:proofErr w:type="spellEnd"/>
            <w:r>
              <w:rPr>
                <w:sz w:val="13"/>
                <w:szCs w:val="13"/>
              </w:rPr>
              <w:t xml:space="preserve"> (</w:t>
            </w:r>
            <w:proofErr w:type="spellStart"/>
            <w:r>
              <w:rPr>
                <w:sz w:val="13"/>
                <w:szCs w:val="13"/>
              </w:rPr>
              <w:t>Spisula</w:t>
            </w:r>
            <w:proofErr w:type="spellEnd"/>
            <w:r>
              <w:rPr>
                <w:sz w:val="13"/>
                <w:szCs w:val="13"/>
              </w:rPr>
              <w:t xml:space="preserve"> </w:t>
            </w:r>
            <w:proofErr w:type="spellStart"/>
            <w:r>
              <w:rPr>
                <w:sz w:val="13"/>
                <w:szCs w:val="13"/>
              </w:rPr>
              <w:t>solidissima</w:t>
            </w:r>
            <w:proofErr w:type="spellEnd"/>
            <w:r>
              <w:rPr>
                <w:sz w:val="13"/>
                <w:szCs w:val="13"/>
              </w:rPr>
              <w:t>), Stimpson's surf clam (</w:t>
            </w:r>
            <w:proofErr w:type="spellStart"/>
            <w:r>
              <w:rPr>
                <w:sz w:val="13"/>
                <w:szCs w:val="13"/>
              </w:rPr>
              <w:t>Mactromeris</w:t>
            </w:r>
            <w:proofErr w:type="spellEnd"/>
            <w:r>
              <w:rPr>
                <w:sz w:val="13"/>
                <w:szCs w:val="13"/>
              </w:rPr>
              <w:t xml:space="preserve"> </w:t>
            </w:r>
            <w:proofErr w:type="spellStart"/>
            <w:r>
              <w:rPr>
                <w:sz w:val="13"/>
                <w:szCs w:val="13"/>
              </w:rPr>
              <w:t>polynyma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67594C43" w14:textId="77777777" w:rsidR="00D721A1" w:rsidRDefault="007B6925">
            <w:pPr>
              <w:rPr>
                <w:sz w:val="13"/>
                <w:szCs w:val="13"/>
              </w:rPr>
            </w:pPr>
            <w:r>
              <w:rPr>
                <w:sz w:val="13"/>
                <w:szCs w:val="13"/>
              </w:rPr>
              <w:t>106.1</w:t>
            </w:r>
          </w:p>
        </w:tc>
        <w:tc>
          <w:tcPr>
            <w:tcW w:w="870" w:type="dxa"/>
            <w:tcBorders>
              <w:top w:val="nil"/>
              <w:left w:val="nil"/>
              <w:bottom w:val="nil"/>
              <w:right w:val="nil"/>
            </w:tcBorders>
            <w:tcMar>
              <w:top w:w="0" w:type="dxa"/>
              <w:left w:w="0" w:type="dxa"/>
              <w:bottom w:w="0" w:type="dxa"/>
              <w:right w:w="0" w:type="dxa"/>
            </w:tcMar>
          </w:tcPr>
          <w:p w14:paraId="67CF81AD" w14:textId="77777777" w:rsidR="00D721A1" w:rsidRDefault="007B6925">
            <w:pPr>
              <w:rPr>
                <w:sz w:val="13"/>
                <w:szCs w:val="13"/>
              </w:rPr>
            </w:pPr>
            <w:r>
              <w:rPr>
                <w:sz w:val="13"/>
                <w:szCs w:val="13"/>
              </w:rPr>
              <w:t>10</w:t>
            </w:r>
          </w:p>
        </w:tc>
        <w:tc>
          <w:tcPr>
            <w:tcW w:w="720" w:type="dxa"/>
            <w:tcBorders>
              <w:top w:val="nil"/>
              <w:left w:val="nil"/>
              <w:bottom w:val="nil"/>
              <w:right w:val="nil"/>
            </w:tcBorders>
            <w:tcMar>
              <w:top w:w="0" w:type="dxa"/>
              <w:left w:w="0" w:type="dxa"/>
              <w:bottom w:w="0" w:type="dxa"/>
              <w:right w:w="0" w:type="dxa"/>
            </w:tcMar>
          </w:tcPr>
          <w:p w14:paraId="1EAEB3CC" w14:textId="77777777" w:rsidR="00D721A1" w:rsidRDefault="007B6925">
            <w:pPr>
              <w:rPr>
                <w:sz w:val="13"/>
                <w:szCs w:val="13"/>
              </w:rPr>
            </w:pPr>
            <w:r>
              <w:rPr>
                <w:sz w:val="13"/>
                <w:szCs w:val="13"/>
              </w:rPr>
              <w:t>116</w:t>
            </w:r>
          </w:p>
        </w:tc>
      </w:tr>
      <w:tr w:rsidR="00D721A1" w14:paraId="74BD7BD3" w14:textId="77777777">
        <w:trPr>
          <w:trHeight w:val="144"/>
        </w:trPr>
        <w:tc>
          <w:tcPr>
            <w:tcW w:w="915" w:type="dxa"/>
            <w:tcBorders>
              <w:top w:val="nil"/>
              <w:left w:val="nil"/>
              <w:bottom w:val="nil"/>
              <w:right w:val="nil"/>
            </w:tcBorders>
            <w:tcMar>
              <w:top w:w="0" w:type="dxa"/>
              <w:left w:w="0" w:type="dxa"/>
              <w:bottom w:w="0" w:type="dxa"/>
              <w:right w:w="0" w:type="dxa"/>
            </w:tcMar>
          </w:tcPr>
          <w:p w14:paraId="093EF08F"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E9F49A2"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4FD8A1B8" w14:textId="77777777" w:rsidR="00D721A1" w:rsidRDefault="007B6925">
            <w:pPr>
              <w:rPr>
                <w:sz w:val="13"/>
                <w:szCs w:val="13"/>
              </w:rPr>
            </w:pPr>
            <w:proofErr w:type="spellStart"/>
            <w:r>
              <w:rPr>
                <w:sz w:val="13"/>
                <w:szCs w:val="13"/>
              </w:rPr>
              <w:t>Arcticidae</w:t>
            </w:r>
            <w:proofErr w:type="spellEnd"/>
          </w:p>
        </w:tc>
        <w:tc>
          <w:tcPr>
            <w:tcW w:w="4350" w:type="dxa"/>
            <w:tcBorders>
              <w:top w:val="nil"/>
              <w:left w:val="nil"/>
              <w:bottom w:val="nil"/>
              <w:right w:val="nil"/>
            </w:tcBorders>
            <w:tcMar>
              <w:top w:w="0" w:type="dxa"/>
              <w:left w:w="0" w:type="dxa"/>
              <w:bottom w:w="0" w:type="dxa"/>
              <w:right w:w="0" w:type="dxa"/>
            </w:tcMar>
          </w:tcPr>
          <w:p w14:paraId="44C0EFD4" w14:textId="77777777" w:rsidR="00D721A1" w:rsidRDefault="007B6925">
            <w:pPr>
              <w:rPr>
                <w:sz w:val="13"/>
                <w:szCs w:val="13"/>
              </w:rPr>
            </w:pPr>
            <w:r>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38BD65A4" w14:textId="77777777" w:rsidR="00D721A1" w:rsidRDefault="007B6925">
            <w:pPr>
              <w:rPr>
                <w:sz w:val="13"/>
                <w:szCs w:val="13"/>
              </w:rPr>
            </w:pPr>
            <w:r>
              <w:rPr>
                <w:sz w:val="13"/>
                <w:szCs w:val="13"/>
              </w:rPr>
              <w:t>42.8</w:t>
            </w:r>
          </w:p>
        </w:tc>
        <w:tc>
          <w:tcPr>
            <w:tcW w:w="870" w:type="dxa"/>
            <w:tcBorders>
              <w:top w:val="nil"/>
              <w:left w:val="nil"/>
              <w:bottom w:val="nil"/>
              <w:right w:val="nil"/>
            </w:tcBorders>
            <w:tcMar>
              <w:top w:w="0" w:type="dxa"/>
              <w:left w:w="0" w:type="dxa"/>
              <w:bottom w:w="0" w:type="dxa"/>
              <w:right w:w="0" w:type="dxa"/>
            </w:tcMar>
          </w:tcPr>
          <w:p w14:paraId="54F1254F"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23134A5" w14:textId="77777777" w:rsidR="00D721A1" w:rsidRDefault="007B6925">
            <w:pPr>
              <w:rPr>
                <w:sz w:val="13"/>
                <w:szCs w:val="13"/>
              </w:rPr>
            </w:pPr>
            <w:r>
              <w:rPr>
                <w:sz w:val="13"/>
                <w:szCs w:val="13"/>
              </w:rPr>
              <w:t>1</w:t>
            </w:r>
          </w:p>
        </w:tc>
      </w:tr>
      <w:tr w:rsidR="00D721A1" w14:paraId="39B0A27E" w14:textId="77777777">
        <w:trPr>
          <w:trHeight w:val="144"/>
        </w:trPr>
        <w:tc>
          <w:tcPr>
            <w:tcW w:w="915" w:type="dxa"/>
            <w:tcBorders>
              <w:top w:val="nil"/>
              <w:left w:val="nil"/>
              <w:bottom w:val="nil"/>
              <w:right w:val="nil"/>
            </w:tcBorders>
            <w:tcMar>
              <w:top w:w="0" w:type="dxa"/>
              <w:left w:w="0" w:type="dxa"/>
              <w:bottom w:w="0" w:type="dxa"/>
              <w:right w:w="0" w:type="dxa"/>
            </w:tcMar>
          </w:tcPr>
          <w:p w14:paraId="24443E59"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69189700" w14:textId="77777777" w:rsidR="00D721A1" w:rsidRDefault="007B6925">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6F65BD74" w14:textId="77777777" w:rsidR="00D721A1" w:rsidRDefault="007B6925">
            <w:pPr>
              <w:rPr>
                <w:sz w:val="13"/>
                <w:szCs w:val="13"/>
              </w:rPr>
            </w:pPr>
            <w:proofErr w:type="spellStart"/>
            <w:r>
              <w:rPr>
                <w:sz w:val="13"/>
                <w:szCs w:val="13"/>
              </w:rPr>
              <w:t>Ruditapes</w:t>
            </w:r>
            <w:proofErr w:type="spellEnd"/>
          </w:p>
        </w:tc>
        <w:tc>
          <w:tcPr>
            <w:tcW w:w="4350" w:type="dxa"/>
            <w:tcBorders>
              <w:top w:val="nil"/>
              <w:left w:val="nil"/>
              <w:bottom w:val="nil"/>
              <w:right w:val="nil"/>
            </w:tcBorders>
            <w:tcMar>
              <w:top w:w="0" w:type="dxa"/>
              <w:left w:w="0" w:type="dxa"/>
              <w:bottom w:w="0" w:type="dxa"/>
              <w:right w:w="0" w:type="dxa"/>
            </w:tcMar>
          </w:tcPr>
          <w:p w14:paraId="2D21FEE8" w14:textId="77777777" w:rsidR="00D721A1" w:rsidRDefault="007B6925">
            <w:pPr>
              <w:rPr>
                <w:sz w:val="13"/>
                <w:szCs w:val="13"/>
              </w:rPr>
            </w:pPr>
            <w:r>
              <w:rPr>
                <w:sz w:val="13"/>
                <w:szCs w:val="13"/>
              </w:rPr>
              <w:t>Japanese carpet shell (</w:t>
            </w:r>
            <w:proofErr w:type="spellStart"/>
            <w:r>
              <w:rPr>
                <w:sz w:val="13"/>
                <w:szCs w:val="13"/>
              </w:rPr>
              <w:t>Ruditapes</w:t>
            </w:r>
            <w:proofErr w:type="spellEnd"/>
            <w:r>
              <w:rPr>
                <w:sz w:val="13"/>
                <w:szCs w:val="13"/>
              </w:rPr>
              <w:t xml:space="preserve"> </w:t>
            </w:r>
            <w:proofErr w:type="spellStart"/>
            <w:r>
              <w:rPr>
                <w:sz w:val="13"/>
                <w:szCs w:val="13"/>
              </w:rPr>
              <w:t>philippinarum</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0C3CD630" w14:textId="77777777" w:rsidR="00D721A1" w:rsidRDefault="007B6925">
            <w:pPr>
              <w:rPr>
                <w:sz w:val="13"/>
                <w:szCs w:val="13"/>
              </w:rPr>
            </w:pPr>
            <w:r>
              <w:rPr>
                <w:sz w:val="13"/>
                <w:szCs w:val="13"/>
              </w:rPr>
              <w:t>3848.4</w:t>
            </w:r>
          </w:p>
        </w:tc>
        <w:tc>
          <w:tcPr>
            <w:tcW w:w="870" w:type="dxa"/>
            <w:tcBorders>
              <w:top w:val="nil"/>
              <w:left w:val="nil"/>
              <w:bottom w:val="nil"/>
              <w:right w:val="nil"/>
            </w:tcBorders>
            <w:tcMar>
              <w:top w:w="0" w:type="dxa"/>
              <w:left w:w="0" w:type="dxa"/>
              <w:bottom w:w="0" w:type="dxa"/>
              <w:right w:w="0" w:type="dxa"/>
            </w:tcMar>
          </w:tcPr>
          <w:p w14:paraId="14F1A2FE" w14:textId="77777777" w:rsidR="00D721A1" w:rsidRDefault="007B6925">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15069C8E" w14:textId="77777777" w:rsidR="00D721A1" w:rsidRDefault="007B6925">
            <w:pPr>
              <w:rPr>
                <w:sz w:val="13"/>
                <w:szCs w:val="13"/>
              </w:rPr>
            </w:pPr>
            <w:r>
              <w:rPr>
                <w:sz w:val="13"/>
                <w:szCs w:val="13"/>
              </w:rPr>
              <w:t>4</w:t>
            </w:r>
          </w:p>
        </w:tc>
      </w:tr>
      <w:tr w:rsidR="00D721A1" w14:paraId="798693D1" w14:textId="77777777">
        <w:trPr>
          <w:trHeight w:val="144"/>
        </w:trPr>
        <w:tc>
          <w:tcPr>
            <w:tcW w:w="915" w:type="dxa"/>
            <w:tcBorders>
              <w:top w:val="nil"/>
              <w:left w:val="nil"/>
              <w:bottom w:val="nil"/>
              <w:right w:val="nil"/>
            </w:tcBorders>
            <w:tcMar>
              <w:top w:w="0" w:type="dxa"/>
              <w:left w:w="0" w:type="dxa"/>
              <w:bottom w:w="0" w:type="dxa"/>
              <w:right w:w="0" w:type="dxa"/>
            </w:tcMar>
          </w:tcPr>
          <w:p w14:paraId="48568A5F"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3B074D1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225E28C" w14:textId="77777777" w:rsidR="00D721A1" w:rsidRDefault="007B6925">
            <w:pPr>
              <w:rPr>
                <w:sz w:val="13"/>
                <w:szCs w:val="13"/>
              </w:rPr>
            </w:pPr>
            <w:proofErr w:type="spellStart"/>
            <w:r>
              <w:rPr>
                <w:sz w:val="13"/>
                <w:szCs w:val="13"/>
              </w:rPr>
              <w:t>Mizuhopecten</w:t>
            </w:r>
            <w:proofErr w:type="spellEnd"/>
          </w:p>
        </w:tc>
        <w:tc>
          <w:tcPr>
            <w:tcW w:w="4350" w:type="dxa"/>
            <w:tcBorders>
              <w:top w:val="nil"/>
              <w:left w:val="nil"/>
              <w:bottom w:val="nil"/>
              <w:right w:val="nil"/>
            </w:tcBorders>
            <w:tcMar>
              <w:top w:w="0" w:type="dxa"/>
              <w:left w:w="0" w:type="dxa"/>
              <w:bottom w:w="0" w:type="dxa"/>
              <w:right w:w="0" w:type="dxa"/>
            </w:tcMar>
          </w:tcPr>
          <w:p w14:paraId="2270D141" w14:textId="77777777" w:rsidR="00D721A1" w:rsidRDefault="007B6925">
            <w:pPr>
              <w:rPr>
                <w:sz w:val="13"/>
                <w:szCs w:val="13"/>
              </w:rPr>
            </w:pPr>
            <w:r>
              <w:rPr>
                <w:sz w:val="13"/>
                <w:szCs w:val="13"/>
              </w:rPr>
              <w:t>Japanese scallop (</w:t>
            </w:r>
            <w:proofErr w:type="spellStart"/>
            <w:r>
              <w:rPr>
                <w:sz w:val="13"/>
                <w:szCs w:val="13"/>
              </w:rPr>
              <w:t>Mizuhopecten</w:t>
            </w:r>
            <w:proofErr w:type="spellEnd"/>
            <w:r>
              <w:rPr>
                <w:sz w:val="13"/>
                <w:szCs w:val="13"/>
              </w:rPr>
              <w:t xml:space="preserve"> </w:t>
            </w:r>
            <w:proofErr w:type="spellStart"/>
            <w:r>
              <w:rPr>
                <w:sz w:val="13"/>
                <w:szCs w:val="13"/>
              </w:rPr>
              <w:t>yessoensis</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5D186D86" w14:textId="77777777" w:rsidR="00D721A1" w:rsidRDefault="007B6925">
            <w:pPr>
              <w:rPr>
                <w:sz w:val="13"/>
                <w:szCs w:val="13"/>
              </w:rPr>
            </w:pPr>
            <w:r>
              <w:rPr>
                <w:sz w:val="13"/>
                <w:szCs w:val="13"/>
              </w:rPr>
              <w:t>505.8</w:t>
            </w:r>
          </w:p>
        </w:tc>
        <w:tc>
          <w:tcPr>
            <w:tcW w:w="870" w:type="dxa"/>
            <w:tcBorders>
              <w:top w:val="nil"/>
              <w:left w:val="nil"/>
              <w:bottom w:val="nil"/>
              <w:right w:val="nil"/>
            </w:tcBorders>
            <w:tcMar>
              <w:top w:w="0" w:type="dxa"/>
              <w:left w:w="0" w:type="dxa"/>
              <w:bottom w:w="0" w:type="dxa"/>
              <w:right w:w="0" w:type="dxa"/>
            </w:tcMar>
          </w:tcPr>
          <w:p w14:paraId="0D2E8F64"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E3F9D69" w14:textId="77777777" w:rsidR="00D721A1" w:rsidRDefault="007B6925">
            <w:pPr>
              <w:rPr>
                <w:sz w:val="13"/>
                <w:szCs w:val="13"/>
              </w:rPr>
            </w:pPr>
            <w:r>
              <w:rPr>
                <w:sz w:val="13"/>
                <w:szCs w:val="13"/>
              </w:rPr>
              <w:t>1</w:t>
            </w:r>
          </w:p>
        </w:tc>
      </w:tr>
      <w:tr w:rsidR="00D721A1" w14:paraId="08786131" w14:textId="77777777">
        <w:trPr>
          <w:trHeight w:val="144"/>
        </w:trPr>
        <w:tc>
          <w:tcPr>
            <w:tcW w:w="915" w:type="dxa"/>
            <w:tcBorders>
              <w:top w:val="nil"/>
              <w:left w:val="nil"/>
              <w:bottom w:val="nil"/>
              <w:right w:val="nil"/>
            </w:tcBorders>
            <w:tcMar>
              <w:top w:w="0" w:type="dxa"/>
              <w:left w:w="0" w:type="dxa"/>
              <w:bottom w:w="0" w:type="dxa"/>
              <w:right w:w="0" w:type="dxa"/>
            </w:tcMar>
          </w:tcPr>
          <w:p w14:paraId="3AE1AE7D"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7EEFCB19"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504F682E" w14:textId="77777777" w:rsidR="00D721A1" w:rsidRDefault="007B6925">
            <w:pPr>
              <w:rPr>
                <w:sz w:val="13"/>
                <w:szCs w:val="13"/>
              </w:rPr>
            </w:pPr>
            <w:proofErr w:type="spellStart"/>
            <w:r>
              <w:rPr>
                <w:sz w:val="13"/>
                <w:szCs w:val="13"/>
              </w:rPr>
              <w:t>Placopecten</w:t>
            </w:r>
            <w:proofErr w:type="spellEnd"/>
          </w:p>
        </w:tc>
        <w:tc>
          <w:tcPr>
            <w:tcW w:w="4350" w:type="dxa"/>
            <w:tcBorders>
              <w:top w:val="nil"/>
              <w:left w:val="nil"/>
              <w:bottom w:val="nil"/>
              <w:right w:val="nil"/>
            </w:tcBorders>
            <w:tcMar>
              <w:top w:w="0" w:type="dxa"/>
              <w:left w:w="0" w:type="dxa"/>
              <w:bottom w:w="0" w:type="dxa"/>
              <w:right w:w="0" w:type="dxa"/>
            </w:tcMar>
          </w:tcPr>
          <w:p w14:paraId="115C8E58" w14:textId="77777777" w:rsidR="00D721A1" w:rsidRDefault="007B6925">
            <w:pPr>
              <w:rPr>
                <w:sz w:val="13"/>
                <w:szCs w:val="13"/>
              </w:rPr>
            </w:pPr>
            <w:r>
              <w:rPr>
                <w:sz w:val="13"/>
                <w:szCs w:val="13"/>
              </w:rPr>
              <w:t>Atlantic sea scallop (</w:t>
            </w:r>
            <w:proofErr w:type="spellStart"/>
            <w:r>
              <w:rPr>
                <w:sz w:val="13"/>
                <w:szCs w:val="13"/>
              </w:rPr>
              <w:t>Placopecten</w:t>
            </w:r>
            <w:proofErr w:type="spellEnd"/>
            <w:r>
              <w:rPr>
                <w:sz w:val="13"/>
                <w:szCs w:val="13"/>
              </w:rPr>
              <w:t xml:space="preserve"> </w:t>
            </w:r>
            <w:proofErr w:type="spellStart"/>
            <w:r>
              <w:rPr>
                <w:sz w:val="13"/>
                <w:szCs w:val="13"/>
              </w:rPr>
              <w:t>magellanicus</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26CD9372" w14:textId="77777777" w:rsidR="00D721A1" w:rsidRDefault="007B6925">
            <w:pPr>
              <w:rPr>
                <w:sz w:val="13"/>
                <w:szCs w:val="13"/>
              </w:rPr>
            </w:pPr>
            <w:r>
              <w:rPr>
                <w:sz w:val="13"/>
                <w:szCs w:val="13"/>
              </w:rPr>
              <w:t>217.5</w:t>
            </w:r>
          </w:p>
        </w:tc>
        <w:tc>
          <w:tcPr>
            <w:tcW w:w="870" w:type="dxa"/>
            <w:tcBorders>
              <w:top w:val="nil"/>
              <w:left w:val="nil"/>
              <w:bottom w:val="nil"/>
              <w:right w:val="nil"/>
            </w:tcBorders>
            <w:tcMar>
              <w:top w:w="0" w:type="dxa"/>
              <w:left w:w="0" w:type="dxa"/>
              <w:bottom w:w="0" w:type="dxa"/>
              <w:right w:w="0" w:type="dxa"/>
            </w:tcMar>
          </w:tcPr>
          <w:p w14:paraId="379E4F36"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F519971" w14:textId="77777777" w:rsidR="00D721A1" w:rsidRDefault="007B6925">
            <w:pPr>
              <w:rPr>
                <w:sz w:val="13"/>
                <w:szCs w:val="13"/>
              </w:rPr>
            </w:pPr>
            <w:r>
              <w:rPr>
                <w:sz w:val="13"/>
                <w:szCs w:val="13"/>
              </w:rPr>
              <w:t>1</w:t>
            </w:r>
          </w:p>
        </w:tc>
      </w:tr>
      <w:tr w:rsidR="00D721A1" w14:paraId="4131AFEB" w14:textId="77777777">
        <w:trPr>
          <w:trHeight w:val="144"/>
        </w:trPr>
        <w:tc>
          <w:tcPr>
            <w:tcW w:w="915" w:type="dxa"/>
            <w:tcBorders>
              <w:top w:val="nil"/>
              <w:left w:val="nil"/>
              <w:bottom w:val="nil"/>
              <w:right w:val="nil"/>
            </w:tcBorders>
            <w:tcMar>
              <w:top w:w="0" w:type="dxa"/>
              <w:left w:w="0" w:type="dxa"/>
              <w:bottom w:w="0" w:type="dxa"/>
              <w:right w:w="0" w:type="dxa"/>
            </w:tcMar>
          </w:tcPr>
          <w:p w14:paraId="0D353FD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EDDCC14"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DEAF9FA" w14:textId="77777777" w:rsidR="00D721A1" w:rsidRDefault="007B6925">
            <w:pPr>
              <w:rPr>
                <w:sz w:val="13"/>
                <w:szCs w:val="13"/>
              </w:rPr>
            </w:pPr>
            <w:r>
              <w:rPr>
                <w:sz w:val="13"/>
                <w:szCs w:val="13"/>
              </w:rPr>
              <w:t>Perna</w:t>
            </w:r>
          </w:p>
        </w:tc>
        <w:tc>
          <w:tcPr>
            <w:tcW w:w="4350" w:type="dxa"/>
            <w:tcBorders>
              <w:top w:val="nil"/>
              <w:left w:val="nil"/>
              <w:bottom w:val="nil"/>
              <w:right w:val="nil"/>
            </w:tcBorders>
            <w:tcMar>
              <w:top w:w="0" w:type="dxa"/>
              <w:left w:w="0" w:type="dxa"/>
              <w:bottom w:w="0" w:type="dxa"/>
              <w:right w:w="0" w:type="dxa"/>
            </w:tcMar>
          </w:tcPr>
          <w:p w14:paraId="2A84B613" w14:textId="77777777" w:rsidR="00D721A1" w:rsidRDefault="007B6925">
            <w:pPr>
              <w:rPr>
                <w:sz w:val="13"/>
                <w:szCs w:val="13"/>
              </w:rPr>
            </w:pPr>
            <w:proofErr w:type="spellStart"/>
            <w:r>
              <w:rPr>
                <w:sz w:val="13"/>
                <w:szCs w:val="13"/>
              </w:rPr>
              <w:t>Greenshell</w:t>
            </w:r>
            <w:proofErr w:type="spellEnd"/>
            <w:r>
              <w:rPr>
                <w:sz w:val="13"/>
                <w:szCs w:val="13"/>
              </w:rPr>
              <w:t xml:space="preserve"> mussel (Perna canaliculus)</w:t>
            </w:r>
          </w:p>
        </w:tc>
        <w:tc>
          <w:tcPr>
            <w:tcW w:w="825" w:type="dxa"/>
            <w:tcBorders>
              <w:top w:val="nil"/>
              <w:left w:val="nil"/>
              <w:bottom w:val="nil"/>
              <w:right w:val="nil"/>
            </w:tcBorders>
            <w:tcMar>
              <w:top w:w="0" w:type="dxa"/>
              <w:left w:w="0" w:type="dxa"/>
              <w:bottom w:w="0" w:type="dxa"/>
              <w:right w:w="0" w:type="dxa"/>
            </w:tcMar>
          </w:tcPr>
          <w:p w14:paraId="4049D0F7" w14:textId="77777777" w:rsidR="00D721A1" w:rsidRDefault="007B6925">
            <w:pPr>
              <w:rPr>
                <w:sz w:val="13"/>
                <w:szCs w:val="13"/>
              </w:rPr>
            </w:pPr>
            <w:r>
              <w:rPr>
                <w:sz w:val="13"/>
                <w:szCs w:val="13"/>
              </w:rPr>
              <w:t>93.5</w:t>
            </w:r>
          </w:p>
        </w:tc>
        <w:tc>
          <w:tcPr>
            <w:tcW w:w="870" w:type="dxa"/>
            <w:tcBorders>
              <w:top w:val="nil"/>
              <w:left w:val="nil"/>
              <w:bottom w:val="nil"/>
              <w:right w:val="nil"/>
            </w:tcBorders>
            <w:tcMar>
              <w:top w:w="0" w:type="dxa"/>
              <w:left w:w="0" w:type="dxa"/>
              <w:bottom w:w="0" w:type="dxa"/>
              <w:right w:w="0" w:type="dxa"/>
            </w:tcMar>
          </w:tcPr>
          <w:p w14:paraId="6AE27A4E" w14:textId="77777777" w:rsidR="00D721A1" w:rsidRDefault="007B6925">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0D7AF5BB" w14:textId="77777777" w:rsidR="00D721A1" w:rsidRDefault="007B6925">
            <w:pPr>
              <w:rPr>
                <w:sz w:val="13"/>
                <w:szCs w:val="13"/>
              </w:rPr>
            </w:pPr>
            <w:r>
              <w:rPr>
                <w:sz w:val="13"/>
                <w:szCs w:val="13"/>
              </w:rPr>
              <w:t>5</w:t>
            </w:r>
          </w:p>
        </w:tc>
      </w:tr>
      <w:tr w:rsidR="00D721A1" w14:paraId="164D03C5" w14:textId="77777777">
        <w:trPr>
          <w:trHeight w:val="144"/>
        </w:trPr>
        <w:tc>
          <w:tcPr>
            <w:tcW w:w="915" w:type="dxa"/>
            <w:tcBorders>
              <w:top w:val="nil"/>
              <w:left w:val="nil"/>
              <w:bottom w:val="nil"/>
              <w:right w:val="nil"/>
            </w:tcBorders>
            <w:tcMar>
              <w:top w:w="0" w:type="dxa"/>
              <w:left w:w="0" w:type="dxa"/>
              <w:bottom w:w="0" w:type="dxa"/>
              <w:right w:w="0" w:type="dxa"/>
            </w:tcMar>
          </w:tcPr>
          <w:p w14:paraId="2A36B1EC"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F5485A0"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8970B44" w14:textId="77777777" w:rsidR="00D721A1" w:rsidRDefault="007B6925">
            <w:pPr>
              <w:rPr>
                <w:sz w:val="13"/>
                <w:szCs w:val="13"/>
              </w:rPr>
            </w:pPr>
            <w:r>
              <w:rPr>
                <w:sz w:val="13"/>
                <w:szCs w:val="13"/>
              </w:rPr>
              <w:t>Pecten</w:t>
            </w:r>
          </w:p>
        </w:tc>
        <w:tc>
          <w:tcPr>
            <w:tcW w:w="4350" w:type="dxa"/>
            <w:tcBorders>
              <w:top w:val="nil"/>
              <w:left w:val="nil"/>
              <w:bottom w:val="nil"/>
              <w:right w:val="nil"/>
            </w:tcBorders>
            <w:tcMar>
              <w:top w:w="0" w:type="dxa"/>
              <w:left w:w="0" w:type="dxa"/>
              <w:bottom w:w="0" w:type="dxa"/>
              <w:right w:w="0" w:type="dxa"/>
            </w:tcMar>
          </w:tcPr>
          <w:p w14:paraId="1597F5C4" w14:textId="77777777" w:rsidR="00D721A1" w:rsidRDefault="007B6925">
            <w:pPr>
              <w:rPr>
                <w:sz w:val="13"/>
                <w:szCs w:val="13"/>
              </w:rPr>
            </w:pPr>
            <w:r>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01BC0D50" w14:textId="77777777" w:rsidR="00D721A1" w:rsidRDefault="007B6925">
            <w:pPr>
              <w:rPr>
                <w:sz w:val="13"/>
                <w:szCs w:val="13"/>
              </w:rPr>
            </w:pPr>
            <w:r>
              <w:rPr>
                <w:sz w:val="13"/>
                <w:szCs w:val="13"/>
              </w:rPr>
              <w:t>62.2</w:t>
            </w:r>
          </w:p>
        </w:tc>
        <w:tc>
          <w:tcPr>
            <w:tcW w:w="870" w:type="dxa"/>
            <w:tcBorders>
              <w:top w:val="nil"/>
              <w:left w:val="nil"/>
              <w:bottom w:val="nil"/>
              <w:right w:val="nil"/>
            </w:tcBorders>
            <w:tcMar>
              <w:top w:w="0" w:type="dxa"/>
              <w:left w:w="0" w:type="dxa"/>
              <w:bottom w:w="0" w:type="dxa"/>
              <w:right w:w="0" w:type="dxa"/>
            </w:tcMar>
          </w:tcPr>
          <w:p w14:paraId="265776E1" w14:textId="77777777" w:rsidR="00D721A1" w:rsidRDefault="007B6925">
            <w:pPr>
              <w:rPr>
                <w:sz w:val="13"/>
                <w:szCs w:val="13"/>
              </w:rPr>
            </w:pPr>
            <w:r>
              <w:rPr>
                <w:sz w:val="13"/>
                <w:szCs w:val="13"/>
              </w:rPr>
              <w:t>4</w:t>
            </w:r>
          </w:p>
        </w:tc>
        <w:tc>
          <w:tcPr>
            <w:tcW w:w="720" w:type="dxa"/>
            <w:tcBorders>
              <w:top w:val="nil"/>
              <w:left w:val="nil"/>
              <w:bottom w:val="nil"/>
              <w:right w:val="nil"/>
            </w:tcBorders>
            <w:tcMar>
              <w:top w:w="0" w:type="dxa"/>
              <w:left w:w="0" w:type="dxa"/>
              <w:bottom w:w="0" w:type="dxa"/>
              <w:right w:w="0" w:type="dxa"/>
            </w:tcMar>
          </w:tcPr>
          <w:p w14:paraId="04784DCA" w14:textId="77777777" w:rsidR="00D721A1" w:rsidRDefault="007B6925">
            <w:pPr>
              <w:rPr>
                <w:sz w:val="13"/>
                <w:szCs w:val="13"/>
              </w:rPr>
            </w:pPr>
            <w:r>
              <w:rPr>
                <w:sz w:val="13"/>
                <w:szCs w:val="13"/>
              </w:rPr>
              <w:t>18</w:t>
            </w:r>
          </w:p>
        </w:tc>
      </w:tr>
      <w:tr w:rsidR="00D721A1" w14:paraId="58B70977" w14:textId="77777777">
        <w:trPr>
          <w:trHeight w:val="144"/>
        </w:trPr>
        <w:tc>
          <w:tcPr>
            <w:tcW w:w="915" w:type="dxa"/>
            <w:tcBorders>
              <w:top w:val="nil"/>
              <w:left w:val="nil"/>
              <w:bottom w:val="nil"/>
              <w:right w:val="nil"/>
            </w:tcBorders>
            <w:tcMar>
              <w:top w:w="0" w:type="dxa"/>
              <w:left w:w="0" w:type="dxa"/>
              <w:bottom w:w="0" w:type="dxa"/>
              <w:right w:w="0" w:type="dxa"/>
            </w:tcMar>
          </w:tcPr>
          <w:p w14:paraId="239657B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9AEBA7A"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1F34B55C" w14:textId="77777777" w:rsidR="00D721A1" w:rsidRDefault="007B6925">
            <w:pPr>
              <w:rPr>
                <w:sz w:val="13"/>
                <w:szCs w:val="13"/>
              </w:rPr>
            </w:pPr>
            <w:r>
              <w:rPr>
                <w:sz w:val="13"/>
                <w:szCs w:val="13"/>
              </w:rPr>
              <w:t>Chamelea</w:t>
            </w:r>
          </w:p>
        </w:tc>
        <w:tc>
          <w:tcPr>
            <w:tcW w:w="4350" w:type="dxa"/>
            <w:tcBorders>
              <w:top w:val="nil"/>
              <w:left w:val="nil"/>
              <w:bottom w:val="nil"/>
              <w:right w:val="nil"/>
            </w:tcBorders>
            <w:tcMar>
              <w:top w:w="0" w:type="dxa"/>
              <w:left w:w="0" w:type="dxa"/>
              <w:bottom w:w="0" w:type="dxa"/>
              <w:right w:w="0" w:type="dxa"/>
            </w:tcMar>
          </w:tcPr>
          <w:p w14:paraId="441E587F" w14:textId="77777777" w:rsidR="00D721A1" w:rsidRDefault="007B6925">
            <w:pPr>
              <w:rPr>
                <w:sz w:val="13"/>
                <w:szCs w:val="13"/>
              </w:rPr>
            </w:pPr>
            <w:r>
              <w:rPr>
                <w:sz w:val="13"/>
                <w:szCs w:val="13"/>
              </w:rPr>
              <w:t xml:space="preserve">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5B35E451" w14:textId="77777777" w:rsidR="00D721A1" w:rsidRDefault="007B6925">
            <w:pPr>
              <w:rPr>
                <w:sz w:val="13"/>
                <w:szCs w:val="13"/>
              </w:rPr>
            </w:pPr>
            <w:r>
              <w:rPr>
                <w:sz w:val="13"/>
                <w:szCs w:val="13"/>
              </w:rPr>
              <w:t>46.1</w:t>
            </w:r>
          </w:p>
        </w:tc>
        <w:tc>
          <w:tcPr>
            <w:tcW w:w="870" w:type="dxa"/>
            <w:tcBorders>
              <w:top w:val="nil"/>
              <w:left w:val="nil"/>
              <w:bottom w:val="nil"/>
              <w:right w:val="nil"/>
            </w:tcBorders>
            <w:tcMar>
              <w:top w:w="0" w:type="dxa"/>
              <w:left w:w="0" w:type="dxa"/>
              <w:bottom w:w="0" w:type="dxa"/>
              <w:right w:w="0" w:type="dxa"/>
            </w:tcMar>
          </w:tcPr>
          <w:p w14:paraId="3D84CBA5"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2A855913" w14:textId="77777777" w:rsidR="00D721A1" w:rsidRDefault="007B6925">
            <w:pPr>
              <w:rPr>
                <w:sz w:val="13"/>
                <w:szCs w:val="13"/>
              </w:rPr>
            </w:pPr>
            <w:r>
              <w:rPr>
                <w:sz w:val="13"/>
                <w:szCs w:val="13"/>
              </w:rPr>
              <w:t>3</w:t>
            </w:r>
          </w:p>
        </w:tc>
      </w:tr>
      <w:tr w:rsidR="00D721A1" w14:paraId="40EADD9E" w14:textId="77777777">
        <w:trPr>
          <w:trHeight w:val="144"/>
        </w:trPr>
        <w:tc>
          <w:tcPr>
            <w:tcW w:w="915" w:type="dxa"/>
            <w:tcBorders>
              <w:top w:val="nil"/>
              <w:left w:val="nil"/>
              <w:bottom w:val="nil"/>
              <w:right w:val="nil"/>
            </w:tcBorders>
            <w:tcMar>
              <w:top w:w="0" w:type="dxa"/>
              <w:left w:w="0" w:type="dxa"/>
              <w:bottom w:w="0" w:type="dxa"/>
              <w:right w:w="0" w:type="dxa"/>
            </w:tcMar>
          </w:tcPr>
          <w:p w14:paraId="00F2F2BA"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3566A8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54206FA" w14:textId="77777777" w:rsidR="00D721A1" w:rsidRDefault="007B6925">
            <w:pPr>
              <w:rPr>
                <w:sz w:val="13"/>
                <w:szCs w:val="13"/>
              </w:rPr>
            </w:pPr>
            <w:proofErr w:type="spellStart"/>
            <w:r>
              <w:rPr>
                <w:sz w:val="13"/>
                <w:szCs w:val="13"/>
              </w:rPr>
              <w:t>Zygochlamys</w:t>
            </w:r>
            <w:proofErr w:type="spellEnd"/>
          </w:p>
        </w:tc>
        <w:tc>
          <w:tcPr>
            <w:tcW w:w="4350" w:type="dxa"/>
            <w:tcBorders>
              <w:top w:val="nil"/>
              <w:left w:val="nil"/>
              <w:bottom w:val="nil"/>
              <w:right w:val="nil"/>
            </w:tcBorders>
            <w:tcMar>
              <w:top w:w="0" w:type="dxa"/>
              <w:left w:w="0" w:type="dxa"/>
              <w:bottom w:w="0" w:type="dxa"/>
              <w:right w:w="0" w:type="dxa"/>
            </w:tcMar>
          </w:tcPr>
          <w:p w14:paraId="711277CC" w14:textId="77777777" w:rsidR="00D721A1" w:rsidRDefault="007B6925">
            <w:pPr>
              <w:rPr>
                <w:sz w:val="13"/>
                <w:szCs w:val="13"/>
              </w:rPr>
            </w:pPr>
            <w:r>
              <w:rPr>
                <w:sz w:val="13"/>
                <w:szCs w:val="13"/>
              </w:rPr>
              <w:t>Patagonian scallop (</w:t>
            </w:r>
            <w:proofErr w:type="spellStart"/>
            <w:r>
              <w:rPr>
                <w:sz w:val="13"/>
                <w:szCs w:val="13"/>
              </w:rPr>
              <w:t>Zygochlamys</w:t>
            </w:r>
            <w:proofErr w:type="spellEnd"/>
            <w:r>
              <w:rPr>
                <w:sz w:val="13"/>
                <w:szCs w:val="13"/>
              </w:rPr>
              <w:t xml:space="preserve"> </w:t>
            </w:r>
            <w:proofErr w:type="spellStart"/>
            <w:r>
              <w:rPr>
                <w:sz w:val="13"/>
                <w:szCs w:val="13"/>
              </w:rPr>
              <w:t>patagonica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6C8AB8E4" w14:textId="77777777" w:rsidR="00D721A1" w:rsidRDefault="007B6925">
            <w:pPr>
              <w:rPr>
                <w:sz w:val="13"/>
                <w:szCs w:val="13"/>
              </w:rPr>
            </w:pPr>
            <w:r>
              <w:rPr>
                <w:sz w:val="13"/>
                <w:szCs w:val="13"/>
              </w:rPr>
              <w:t>35.5</w:t>
            </w:r>
          </w:p>
        </w:tc>
        <w:tc>
          <w:tcPr>
            <w:tcW w:w="870" w:type="dxa"/>
            <w:tcBorders>
              <w:top w:val="nil"/>
              <w:left w:val="nil"/>
              <w:bottom w:val="nil"/>
              <w:right w:val="nil"/>
            </w:tcBorders>
            <w:tcMar>
              <w:top w:w="0" w:type="dxa"/>
              <w:left w:w="0" w:type="dxa"/>
              <w:bottom w:w="0" w:type="dxa"/>
              <w:right w:w="0" w:type="dxa"/>
            </w:tcMar>
          </w:tcPr>
          <w:p w14:paraId="20E3FB17" w14:textId="77777777" w:rsidR="00D721A1" w:rsidRDefault="007B6925">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6524695C" w14:textId="77777777" w:rsidR="00D721A1" w:rsidRDefault="007B6925">
            <w:pPr>
              <w:rPr>
                <w:sz w:val="13"/>
                <w:szCs w:val="13"/>
              </w:rPr>
            </w:pPr>
            <w:r>
              <w:rPr>
                <w:sz w:val="13"/>
                <w:szCs w:val="13"/>
              </w:rPr>
              <w:t>1</w:t>
            </w:r>
          </w:p>
        </w:tc>
      </w:tr>
      <w:tr w:rsidR="00D721A1" w14:paraId="366212F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D44BF28" w14:textId="77777777" w:rsidR="00D721A1" w:rsidRDefault="007B6925">
            <w:pPr>
              <w:rPr>
                <w:sz w:val="13"/>
                <w:szCs w:val="13"/>
              </w:rPr>
            </w:pPr>
            <w:r>
              <w:rPr>
                <w:sz w:val="13"/>
                <w:szCs w:val="13"/>
              </w:rPr>
              <w:t>Neurotoxic</w:t>
            </w:r>
          </w:p>
        </w:tc>
        <w:tc>
          <w:tcPr>
            <w:tcW w:w="570" w:type="dxa"/>
            <w:tcBorders>
              <w:top w:val="nil"/>
              <w:left w:val="nil"/>
              <w:bottom w:val="nil"/>
              <w:right w:val="nil"/>
            </w:tcBorders>
            <w:shd w:val="clear" w:color="auto" w:fill="D9D9D9"/>
            <w:tcMar>
              <w:top w:w="0" w:type="dxa"/>
              <w:left w:w="0" w:type="dxa"/>
              <w:bottom w:w="0" w:type="dxa"/>
              <w:right w:w="0" w:type="dxa"/>
            </w:tcMar>
          </w:tcPr>
          <w:p w14:paraId="21662352" w14:textId="77777777" w:rsidR="00D721A1" w:rsidRDefault="007B6925">
            <w:pPr>
              <w:rPr>
                <w:sz w:val="13"/>
                <w:szCs w:val="13"/>
              </w:rPr>
            </w:pPr>
            <w:r>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6665C6B2" w14:textId="77777777" w:rsidR="00D721A1" w:rsidRDefault="007B6925">
            <w:pPr>
              <w:rPr>
                <w:sz w:val="13"/>
                <w:szCs w:val="13"/>
              </w:rPr>
            </w:pPr>
            <w:proofErr w:type="spellStart"/>
            <w:r>
              <w:rPr>
                <w:sz w:val="13"/>
                <w:szCs w:val="13"/>
              </w:rPr>
              <w:t>Arcoida</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6984868F" w14:textId="77777777" w:rsidR="00D721A1" w:rsidRDefault="007B6925">
            <w:pPr>
              <w:rPr>
                <w:sz w:val="13"/>
                <w:szCs w:val="13"/>
              </w:rPr>
            </w:pPr>
            <w:r>
              <w:rPr>
                <w:sz w:val="13"/>
                <w:szCs w:val="13"/>
              </w:rPr>
              <w:t>Blood cockle (</w:t>
            </w:r>
            <w:proofErr w:type="spellStart"/>
            <w:r>
              <w:rPr>
                <w:sz w:val="13"/>
                <w:szCs w:val="13"/>
              </w:rPr>
              <w:t>Tegillarca</w:t>
            </w:r>
            <w:proofErr w:type="spellEnd"/>
            <w:r>
              <w:rPr>
                <w:sz w:val="13"/>
                <w:szCs w:val="13"/>
              </w:rPr>
              <w:t xml:space="preserve"> </w:t>
            </w:r>
            <w:proofErr w:type="spellStart"/>
            <w:r>
              <w:rPr>
                <w:sz w:val="13"/>
                <w:szCs w:val="13"/>
              </w:rPr>
              <w:t>granosa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1C2B0B5F" w14:textId="77777777" w:rsidR="00D721A1" w:rsidRDefault="007B6925">
            <w:pPr>
              <w:rPr>
                <w:sz w:val="13"/>
                <w:szCs w:val="13"/>
              </w:rPr>
            </w:pPr>
            <w:r>
              <w:rPr>
                <w:sz w:val="13"/>
                <w:szCs w:val="13"/>
              </w:rPr>
              <w:t>357.1</w:t>
            </w:r>
          </w:p>
        </w:tc>
        <w:tc>
          <w:tcPr>
            <w:tcW w:w="870" w:type="dxa"/>
            <w:tcBorders>
              <w:top w:val="nil"/>
              <w:left w:val="nil"/>
              <w:bottom w:val="nil"/>
              <w:right w:val="nil"/>
            </w:tcBorders>
            <w:shd w:val="clear" w:color="auto" w:fill="D9D9D9"/>
            <w:tcMar>
              <w:top w:w="0" w:type="dxa"/>
              <w:left w:w="0" w:type="dxa"/>
              <w:bottom w:w="0" w:type="dxa"/>
              <w:right w:w="0" w:type="dxa"/>
            </w:tcMar>
          </w:tcPr>
          <w:p w14:paraId="3A5FF2CF" w14:textId="77777777" w:rsidR="00D721A1" w:rsidRDefault="007B6925">
            <w:pPr>
              <w:rPr>
                <w:sz w:val="13"/>
                <w:szCs w:val="13"/>
              </w:rPr>
            </w:pPr>
            <w:r>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0DF2CAFD" w14:textId="77777777" w:rsidR="00D721A1" w:rsidRDefault="007B6925">
            <w:pPr>
              <w:rPr>
                <w:sz w:val="13"/>
                <w:szCs w:val="13"/>
              </w:rPr>
            </w:pPr>
            <w:r>
              <w:rPr>
                <w:sz w:val="13"/>
                <w:szCs w:val="13"/>
              </w:rPr>
              <w:t>360</w:t>
            </w:r>
          </w:p>
        </w:tc>
      </w:tr>
      <w:tr w:rsidR="00D721A1" w14:paraId="05AE592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B7D88E1"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9F91E11"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7503559A" w14:textId="77777777" w:rsidR="00D721A1" w:rsidRDefault="007B6925">
            <w:pPr>
              <w:rPr>
                <w:sz w:val="13"/>
                <w:szCs w:val="13"/>
              </w:rPr>
            </w:pPr>
            <w:proofErr w:type="spellStart"/>
            <w:r>
              <w:rPr>
                <w:sz w:val="13"/>
                <w:szCs w:val="13"/>
              </w:rPr>
              <w:t>Ostreida</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1BF7F693" w14:textId="77777777" w:rsidR="00D721A1" w:rsidRDefault="007B6925">
            <w:pPr>
              <w:rPr>
                <w:sz w:val="13"/>
                <w:szCs w:val="13"/>
              </w:rPr>
            </w:pPr>
            <w:r>
              <w:rPr>
                <w:sz w:val="13"/>
                <w:szCs w:val="13"/>
              </w:rPr>
              <w:t>Pacific oyster (</w:t>
            </w:r>
            <w:proofErr w:type="spellStart"/>
            <w:r>
              <w:rPr>
                <w:sz w:val="13"/>
                <w:szCs w:val="13"/>
              </w:rPr>
              <w:t>Magallana</w:t>
            </w:r>
            <w:proofErr w:type="spellEnd"/>
            <w:r>
              <w:rPr>
                <w:sz w:val="13"/>
                <w:szCs w:val="13"/>
              </w:rPr>
              <w:t xml:space="preserve"> gigas)</w:t>
            </w:r>
          </w:p>
        </w:tc>
        <w:tc>
          <w:tcPr>
            <w:tcW w:w="825" w:type="dxa"/>
            <w:tcBorders>
              <w:top w:val="nil"/>
              <w:left w:val="nil"/>
              <w:bottom w:val="nil"/>
              <w:right w:val="nil"/>
            </w:tcBorders>
            <w:shd w:val="clear" w:color="auto" w:fill="D9D9D9"/>
            <w:tcMar>
              <w:top w:w="0" w:type="dxa"/>
              <w:left w:w="0" w:type="dxa"/>
              <w:bottom w:w="0" w:type="dxa"/>
              <w:right w:w="0" w:type="dxa"/>
            </w:tcMar>
          </w:tcPr>
          <w:p w14:paraId="12BB222C" w14:textId="77777777" w:rsidR="00D721A1" w:rsidRDefault="007B6925">
            <w:pPr>
              <w:rPr>
                <w:sz w:val="13"/>
                <w:szCs w:val="13"/>
              </w:rPr>
            </w:pPr>
            <w:r>
              <w:rPr>
                <w:sz w:val="13"/>
                <w:szCs w:val="13"/>
              </w:rPr>
              <w:t>293.1</w:t>
            </w:r>
          </w:p>
        </w:tc>
        <w:tc>
          <w:tcPr>
            <w:tcW w:w="870" w:type="dxa"/>
            <w:tcBorders>
              <w:top w:val="nil"/>
              <w:left w:val="nil"/>
              <w:bottom w:val="nil"/>
              <w:right w:val="nil"/>
            </w:tcBorders>
            <w:shd w:val="clear" w:color="auto" w:fill="D9D9D9"/>
            <w:tcMar>
              <w:top w:w="0" w:type="dxa"/>
              <w:left w:w="0" w:type="dxa"/>
              <w:bottom w:w="0" w:type="dxa"/>
              <w:right w:w="0" w:type="dxa"/>
            </w:tcMar>
          </w:tcPr>
          <w:p w14:paraId="301AB160" w14:textId="77777777" w:rsidR="00D721A1" w:rsidRDefault="007B6925">
            <w:pPr>
              <w:rPr>
                <w:sz w:val="13"/>
                <w:szCs w:val="13"/>
              </w:rPr>
            </w:pPr>
            <w:r>
              <w:rPr>
                <w:sz w:val="13"/>
                <w:szCs w:val="13"/>
              </w:rPr>
              <w:t>5</w:t>
            </w:r>
          </w:p>
        </w:tc>
        <w:tc>
          <w:tcPr>
            <w:tcW w:w="720" w:type="dxa"/>
            <w:tcBorders>
              <w:top w:val="nil"/>
              <w:left w:val="nil"/>
              <w:bottom w:val="nil"/>
              <w:right w:val="nil"/>
            </w:tcBorders>
            <w:shd w:val="clear" w:color="auto" w:fill="D9D9D9"/>
            <w:tcMar>
              <w:top w:w="0" w:type="dxa"/>
              <w:left w:w="0" w:type="dxa"/>
              <w:bottom w:w="0" w:type="dxa"/>
              <w:right w:w="0" w:type="dxa"/>
            </w:tcMar>
          </w:tcPr>
          <w:p w14:paraId="0B137CFB" w14:textId="77777777" w:rsidR="00D721A1" w:rsidRDefault="007B6925">
            <w:pPr>
              <w:rPr>
                <w:sz w:val="13"/>
                <w:szCs w:val="13"/>
              </w:rPr>
            </w:pPr>
            <w:r>
              <w:rPr>
                <w:sz w:val="13"/>
                <w:szCs w:val="13"/>
              </w:rPr>
              <w:t>88</w:t>
            </w:r>
          </w:p>
        </w:tc>
      </w:tr>
      <w:tr w:rsidR="00D721A1" w14:paraId="41DADC1A"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C9E7726"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64DA1B4" w14:textId="77777777" w:rsidR="00D721A1" w:rsidRDefault="007B6925">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5B41595F" w14:textId="77777777" w:rsidR="00D721A1" w:rsidRDefault="007B6925">
            <w:pPr>
              <w:rPr>
                <w:sz w:val="13"/>
                <w:szCs w:val="13"/>
              </w:rPr>
            </w:pPr>
            <w:proofErr w:type="spellStart"/>
            <w:r>
              <w:rPr>
                <w:sz w:val="13"/>
                <w:szCs w:val="13"/>
              </w:rPr>
              <w:t>Solecurtidae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750E6953" w14:textId="77777777" w:rsidR="00D721A1" w:rsidRDefault="007B6925">
            <w:pPr>
              <w:rPr>
                <w:sz w:val="13"/>
                <w:szCs w:val="13"/>
              </w:rPr>
            </w:pPr>
            <w:r>
              <w:rPr>
                <w:sz w:val="13"/>
                <w:szCs w:val="13"/>
              </w:rPr>
              <w:t xml:space="preserve">Constricted </w:t>
            </w:r>
            <w:proofErr w:type="spellStart"/>
            <w:r>
              <w:rPr>
                <w:sz w:val="13"/>
                <w:szCs w:val="13"/>
              </w:rPr>
              <w:t>tagelus</w:t>
            </w:r>
            <w:proofErr w:type="spellEnd"/>
            <w:r>
              <w:rPr>
                <w:sz w:val="13"/>
                <w:szCs w:val="13"/>
              </w:rPr>
              <w:t xml:space="preserve"> (</w:t>
            </w:r>
            <w:proofErr w:type="spellStart"/>
            <w:r>
              <w:rPr>
                <w:sz w:val="13"/>
                <w:szCs w:val="13"/>
              </w:rPr>
              <w:t>Sinonovacula</w:t>
            </w:r>
            <w:proofErr w:type="spellEnd"/>
            <w:r>
              <w:rPr>
                <w:sz w:val="13"/>
                <w:szCs w:val="13"/>
              </w:rPr>
              <w:t xml:space="preserve"> </w:t>
            </w:r>
            <w:proofErr w:type="spellStart"/>
            <w:r>
              <w:rPr>
                <w:sz w:val="13"/>
                <w:szCs w:val="13"/>
              </w:rPr>
              <w:t>constricta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44EB90DC" w14:textId="77777777" w:rsidR="00D721A1" w:rsidRDefault="007B6925">
            <w:pPr>
              <w:rPr>
                <w:sz w:val="13"/>
                <w:szCs w:val="13"/>
              </w:rPr>
            </w:pPr>
            <w:r>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1C211D91" w14:textId="77777777" w:rsidR="00D721A1" w:rsidRDefault="007B6925">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3D780EC1" w14:textId="77777777" w:rsidR="00D721A1" w:rsidRDefault="007B6925">
            <w:pPr>
              <w:rPr>
                <w:sz w:val="13"/>
                <w:szCs w:val="13"/>
              </w:rPr>
            </w:pPr>
            <w:r>
              <w:rPr>
                <w:sz w:val="13"/>
                <w:szCs w:val="13"/>
              </w:rPr>
              <w:t>26</w:t>
            </w:r>
          </w:p>
        </w:tc>
      </w:tr>
      <w:tr w:rsidR="00D721A1" w14:paraId="36D2C479"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43AB10F"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AA7373B"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BFEC7C5" w14:textId="77777777" w:rsidR="00D721A1" w:rsidRDefault="007B6925">
            <w:pPr>
              <w:rPr>
                <w:sz w:val="13"/>
                <w:szCs w:val="13"/>
              </w:rPr>
            </w:pPr>
            <w:r>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5842BBA3" w14:textId="77777777" w:rsidR="00D721A1" w:rsidRDefault="007B6925">
            <w:pPr>
              <w:rPr>
                <w:sz w:val="13"/>
                <w:szCs w:val="13"/>
              </w:rPr>
            </w:pPr>
            <w:r>
              <w:rPr>
                <w:sz w:val="13"/>
                <w:szCs w:val="13"/>
              </w:rPr>
              <w:t>Japanese scallop (</w:t>
            </w:r>
            <w:proofErr w:type="spellStart"/>
            <w:r>
              <w:rPr>
                <w:sz w:val="13"/>
                <w:szCs w:val="13"/>
              </w:rPr>
              <w:t>Mizuhopecten</w:t>
            </w:r>
            <w:proofErr w:type="spellEnd"/>
            <w:r>
              <w:rPr>
                <w:sz w:val="13"/>
                <w:szCs w:val="13"/>
              </w:rPr>
              <w:t xml:space="preserve"> </w:t>
            </w:r>
            <w:proofErr w:type="spellStart"/>
            <w:r>
              <w:rPr>
                <w:sz w:val="13"/>
                <w:szCs w:val="13"/>
              </w:rPr>
              <w:t>yessoensis</w:t>
            </w:r>
            <w:proofErr w:type="spellEnd"/>
            <w:r>
              <w:rPr>
                <w:sz w:val="13"/>
                <w:szCs w:val="13"/>
              </w:rPr>
              <w:t xml:space="preserve">), </w:t>
            </w:r>
            <w:proofErr w:type="gramStart"/>
            <w:r>
              <w:rPr>
                <w:sz w:val="13"/>
                <w:szCs w:val="13"/>
              </w:rPr>
              <w:t>Atlantic sea</w:t>
            </w:r>
            <w:proofErr w:type="gramEnd"/>
            <w:r>
              <w:rPr>
                <w:sz w:val="13"/>
                <w:szCs w:val="13"/>
              </w:rPr>
              <w:t xml:space="preserve"> scallop (</w:t>
            </w:r>
            <w:proofErr w:type="spellStart"/>
            <w:r>
              <w:rPr>
                <w:sz w:val="13"/>
                <w:szCs w:val="13"/>
              </w:rPr>
              <w:t>Placopecten</w:t>
            </w:r>
            <w:proofErr w:type="spellEnd"/>
            <w:r>
              <w:rPr>
                <w:sz w:val="13"/>
                <w:szCs w:val="13"/>
              </w:rPr>
              <w:t xml:space="preserve"> </w:t>
            </w:r>
            <w:proofErr w:type="spellStart"/>
            <w:r>
              <w:rPr>
                <w:sz w:val="13"/>
                <w:szCs w:val="13"/>
              </w:rPr>
              <w:t>magellanicus</w:t>
            </w:r>
            <w:proofErr w:type="spellEnd"/>
            <w:r>
              <w:rPr>
                <w:sz w:val="13"/>
                <w:szCs w:val="13"/>
              </w:rPr>
              <w:t>), King scallop (Pecten maximus), Queen scallop (</w:t>
            </w:r>
            <w:proofErr w:type="spellStart"/>
            <w:r>
              <w:rPr>
                <w:sz w:val="13"/>
                <w:szCs w:val="13"/>
              </w:rPr>
              <w:t>Aequipecten</w:t>
            </w:r>
            <w:proofErr w:type="spellEnd"/>
            <w:r>
              <w:rPr>
                <w:sz w:val="13"/>
                <w:szCs w:val="13"/>
              </w:rPr>
              <w:t xml:space="preserve"> </w:t>
            </w:r>
            <w:proofErr w:type="spellStart"/>
            <w:r>
              <w:rPr>
                <w:sz w:val="13"/>
                <w:szCs w:val="13"/>
              </w:rPr>
              <w:t>opercularis</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13254BB6" w14:textId="77777777" w:rsidR="00D721A1" w:rsidRDefault="007B6925">
            <w:pPr>
              <w:rPr>
                <w:sz w:val="13"/>
                <w:szCs w:val="13"/>
              </w:rPr>
            </w:pPr>
            <w:r>
              <w:rPr>
                <w:sz w:val="13"/>
                <w:szCs w:val="13"/>
              </w:rPr>
              <w:t>734.1</w:t>
            </w:r>
          </w:p>
        </w:tc>
        <w:tc>
          <w:tcPr>
            <w:tcW w:w="870" w:type="dxa"/>
            <w:tcBorders>
              <w:top w:val="nil"/>
              <w:left w:val="nil"/>
              <w:bottom w:val="nil"/>
              <w:right w:val="nil"/>
            </w:tcBorders>
            <w:shd w:val="clear" w:color="auto" w:fill="D9D9D9"/>
            <w:tcMar>
              <w:top w:w="0" w:type="dxa"/>
              <w:left w:w="0" w:type="dxa"/>
              <w:bottom w:w="0" w:type="dxa"/>
              <w:right w:w="0" w:type="dxa"/>
            </w:tcMar>
          </w:tcPr>
          <w:p w14:paraId="18D64363" w14:textId="77777777" w:rsidR="00D721A1" w:rsidRDefault="007B6925">
            <w:pPr>
              <w:rPr>
                <w:sz w:val="13"/>
                <w:szCs w:val="13"/>
              </w:rPr>
            </w:pPr>
            <w:r>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6EE3DE44" w14:textId="77777777" w:rsidR="00D721A1" w:rsidRDefault="007B6925">
            <w:pPr>
              <w:rPr>
                <w:sz w:val="13"/>
                <w:szCs w:val="13"/>
              </w:rPr>
            </w:pPr>
            <w:r>
              <w:rPr>
                <w:sz w:val="13"/>
                <w:szCs w:val="13"/>
              </w:rPr>
              <w:t>297</w:t>
            </w:r>
          </w:p>
        </w:tc>
      </w:tr>
      <w:tr w:rsidR="00D721A1" w14:paraId="61983223"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EC833D7"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7179AFCC"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645A0624" w14:textId="77777777" w:rsidR="00D721A1" w:rsidRDefault="007B6925">
            <w:pPr>
              <w:rPr>
                <w:sz w:val="13"/>
                <w:szCs w:val="13"/>
              </w:rPr>
            </w:pPr>
            <w:proofErr w:type="spellStart"/>
            <w:r>
              <w:rPr>
                <w:sz w:val="13"/>
                <w:szCs w:val="13"/>
              </w:rPr>
              <w:t>Mactridae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6CAA759B" w14:textId="77777777" w:rsidR="00D721A1" w:rsidRDefault="007B6925">
            <w:pPr>
              <w:rPr>
                <w:sz w:val="13"/>
                <w:szCs w:val="13"/>
              </w:rPr>
            </w:pPr>
            <w:r>
              <w:rPr>
                <w:sz w:val="13"/>
                <w:szCs w:val="13"/>
              </w:rPr>
              <w:t xml:space="preserve">Atlantic </w:t>
            </w:r>
            <w:proofErr w:type="spellStart"/>
            <w:r>
              <w:rPr>
                <w:sz w:val="13"/>
                <w:szCs w:val="13"/>
              </w:rPr>
              <w:t>surfclam</w:t>
            </w:r>
            <w:proofErr w:type="spellEnd"/>
            <w:r>
              <w:rPr>
                <w:sz w:val="13"/>
                <w:szCs w:val="13"/>
              </w:rPr>
              <w:t xml:space="preserve"> (</w:t>
            </w:r>
            <w:proofErr w:type="spellStart"/>
            <w:r>
              <w:rPr>
                <w:sz w:val="13"/>
                <w:szCs w:val="13"/>
              </w:rPr>
              <w:t>Spisula</w:t>
            </w:r>
            <w:proofErr w:type="spellEnd"/>
            <w:r>
              <w:rPr>
                <w:sz w:val="13"/>
                <w:szCs w:val="13"/>
              </w:rPr>
              <w:t xml:space="preserve"> </w:t>
            </w:r>
            <w:proofErr w:type="spellStart"/>
            <w:r>
              <w:rPr>
                <w:sz w:val="13"/>
                <w:szCs w:val="13"/>
              </w:rPr>
              <w:t>solidissima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626EB60A" w14:textId="77777777" w:rsidR="00D721A1" w:rsidRDefault="007B6925">
            <w:pPr>
              <w:rPr>
                <w:sz w:val="13"/>
                <w:szCs w:val="13"/>
              </w:rPr>
            </w:pPr>
            <w:r>
              <w:rPr>
                <w:sz w:val="13"/>
                <w:szCs w:val="13"/>
              </w:rPr>
              <w:t>71.8</w:t>
            </w:r>
          </w:p>
        </w:tc>
        <w:tc>
          <w:tcPr>
            <w:tcW w:w="870" w:type="dxa"/>
            <w:tcBorders>
              <w:top w:val="nil"/>
              <w:left w:val="nil"/>
              <w:bottom w:val="nil"/>
              <w:right w:val="nil"/>
            </w:tcBorders>
            <w:shd w:val="clear" w:color="auto" w:fill="D9D9D9"/>
            <w:tcMar>
              <w:top w:w="0" w:type="dxa"/>
              <w:left w:w="0" w:type="dxa"/>
              <w:bottom w:w="0" w:type="dxa"/>
              <w:right w:w="0" w:type="dxa"/>
            </w:tcMar>
          </w:tcPr>
          <w:p w14:paraId="4C4A8BDA" w14:textId="77777777" w:rsidR="00D721A1" w:rsidRDefault="007B6925">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62E40B73" w14:textId="77777777" w:rsidR="00D721A1" w:rsidRDefault="007B6925">
            <w:pPr>
              <w:rPr>
                <w:sz w:val="13"/>
                <w:szCs w:val="13"/>
              </w:rPr>
            </w:pPr>
            <w:r>
              <w:rPr>
                <w:sz w:val="13"/>
                <w:szCs w:val="13"/>
              </w:rPr>
              <w:t>116</w:t>
            </w:r>
          </w:p>
        </w:tc>
      </w:tr>
      <w:tr w:rsidR="00D721A1" w14:paraId="794146B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6C8501E"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DB65BD9"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7EE8294" w14:textId="77777777" w:rsidR="00D721A1" w:rsidRDefault="007B6925">
            <w:pPr>
              <w:rPr>
                <w:sz w:val="13"/>
                <w:szCs w:val="13"/>
              </w:rPr>
            </w:pPr>
            <w:proofErr w:type="spellStart"/>
            <w:r>
              <w:rPr>
                <w:sz w:val="13"/>
                <w:szCs w:val="13"/>
              </w:rPr>
              <w:t>Arcticidae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64142D39" w14:textId="77777777" w:rsidR="00D721A1" w:rsidRDefault="007B6925">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7517CC27" w14:textId="77777777" w:rsidR="00D721A1" w:rsidRDefault="007B6925">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2CFFFC50" w14:textId="77777777" w:rsidR="00D721A1" w:rsidRDefault="007B6925">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737F648C" w14:textId="77777777" w:rsidR="00D721A1" w:rsidRDefault="007B6925">
            <w:pPr>
              <w:rPr>
                <w:sz w:val="13"/>
                <w:szCs w:val="13"/>
              </w:rPr>
            </w:pPr>
            <w:r>
              <w:rPr>
                <w:sz w:val="13"/>
                <w:szCs w:val="13"/>
              </w:rPr>
              <w:t>1</w:t>
            </w:r>
          </w:p>
        </w:tc>
      </w:tr>
      <w:tr w:rsidR="00D721A1" w14:paraId="22302596"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843D8D7"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DE286A6"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6546047" w14:textId="77777777" w:rsidR="00D721A1" w:rsidRDefault="007B6925">
            <w:pPr>
              <w:rPr>
                <w:sz w:val="13"/>
                <w:szCs w:val="13"/>
              </w:rPr>
            </w:pPr>
            <w:proofErr w:type="spellStart"/>
            <w:r>
              <w:rPr>
                <w:sz w:val="13"/>
                <w:szCs w:val="13"/>
              </w:rPr>
              <w:t>Cardiidae</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5DFE52B1" w14:textId="77777777" w:rsidR="00D721A1" w:rsidRDefault="007B6925">
            <w:pPr>
              <w:rPr>
                <w:sz w:val="13"/>
                <w:szCs w:val="13"/>
              </w:rPr>
            </w:pPr>
            <w:r>
              <w:rPr>
                <w:sz w:val="13"/>
                <w:szCs w:val="13"/>
              </w:rPr>
              <w:t>Common cockle (</w:t>
            </w:r>
            <w:proofErr w:type="spellStart"/>
            <w:r>
              <w:rPr>
                <w:sz w:val="13"/>
                <w:szCs w:val="13"/>
              </w:rPr>
              <w:t>Cerastoderma</w:t>
            </w:r>
            <w:proofErr w:type="spellEnd"/>
            <w:r>
              <w:rPr>
                <w:sz w:val="13"/>
                <w:szCs w:val="13"/>
              </w:rPr>
              <w:t xml:space="preserve"> </w:t>
            </w:r>
            <w:proofErr w:type="spellStart"/>
            <w:r>
              <w:rPr>
                <w:sz w:val="13"/>
                <w:szCs w:val="13"/>
              </w:rPr>
              <w:t>edule</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00B73469" w14:textId="77777777" w:rsidR="00D721A1" w:rsidRDefault="007B6925">
            <w:pPr>
              <w:rPr>
                <w:sz w:val="13"/>
                <w:szCs w:val="13"/>
              </w:rPr>
            </w:pPr>
            <w:r>
              <w:rPr>
                <w:sz w:val="13"/>
                <w:szCs w:val="13"/>
              </w:rPr>
              <w:t>14.3</w:t>
            </w:r>
          </w:p>
        </w:tc>
        <w:tc>
          <w:tcPr>
            <w:tcW w:w="870" w:type="dxa"/>
            <w:tcBorders>
              <w:top w:val="nil"/>
              <w:left w:val="nil"/>
              <w:bottom w:val="nil"/>
              <w:right w:val="nil"/>
            </w:tcBorders>
            <w:shd w:val="clear" w:color="auto" w:fill="D9D9D9"/>
            <w:tcMar>
              <w:top w:w="0" w:type="dxa"/>
              <w:left w:w="0" w:type="dxa"/>
              <w:bottom w:w="0" w:type="dxa"/>
              <w:right w:w="0" w:type="dxa"/>
            </w:tcMar>
          </w:tcPr>
          <w:p w14:paraId="0F624709" w14:textId="77777777" w:rsidR="00D721A1" w:rsidRDefault="007B6925">
            <w:pPr>
              <w:rPr>
                <w:sz w:val="13"/>
                <w:szCs w:val="13"/>
              </w:rPr>
            </w:pPr>
            <w:r>
              <w:rPr>
                <w:sz w:val="13"/>
                <w:szCs w:val="13"/>
              </w:rPr>
              <w:t>13</w:t>
            </w:r>
          </w:p>
        </w:tc>
        <w:tc>
          <w:tcPr>
            <w:tcW w:w="720" w:type="dxa"/>
            <w:tcBorders>
              <w:top w:val="nil"/>
              <w:left w:val="nil"/>
              <w:bottom w:val="nil"/>
              <w:right w:val="nil"/>
            </w:tcBorders>
            <w:shd w:val="clear" w:color="auto" w:fill="D9D9D9"/>
            <w:tcMar>
              <w:top w:w="0" w:type="dxa"/>
              <w:left w:w="0" w:type="dxa"/>
              <w:bottom w:w="0" w:type="dxa"/>
              <w:right w:w="0" w:type="dxa"/>
            </w:tcMar>
          </w:tcPr>
          <w:p w14:paraId="484BE229" w14:textId="77777777" w:rsidR="00D721A1" w:rsidRDefault="007B6925">
            <w:pPr>
              <w:rPr>
                <w:sz w:val="13"/>
                <w:szCs w:val="13"/>
              </w:rPr>
            </w:pPr>
            <w:r>
              <w:rPr>
                <w:sz w:val="13"/>
                <w:szCs w:val="13"/>
              </w:rPr>
              <w:t>222</w:t>
            </w:r>
          </w:p>
        </w:tc>
      </w:tr>
      <w:tr w:rsidR="00D721A1" w14:paraId="1B950BA7"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C1EAFD4"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04C24AB" w14:textId="77777777" w:rsidR="00D721A1" w:rsidRDefault="007B6925">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742786FD" w14:textId="77777777" w:rsidR="00D721A1" w:rsidRDefault="007B6925">
            <w:pPr>
              <w:rPr>
                <w:sz w:val="13"/>
                <w:szCs w:val="13"/>
              </w:rPr>
            </w:pPr>
            <w:proofErr w:type="spellStart"/>
            <w:r>
              <w:rPr>
                <w:sz w:val="13"/>
                <w:szCs w:val="13"/>
              </w:rPr>
              <w:t>Ruditapes</w:t>
            </w:r>
            <w:proofErr w:type="spellEnd"/>
          </w:p>
        </w:tc>
        <w:tc>
          <w:tcPr>
            <w:tcW w:w="4350" w:type="dxa"/>
            <w:tcBorders>
              <w:top w:val="nil"/>
              <w:left w:val="nil"/>
              <w:bottom w:val="nil"/>
              <w:right w:val="nil"/>
            </w:tcBorders>
            <w:shd w:val="clear" w:color="auto" w:fill="D9D9D9"/>
            <w:tcMar>
              <w:top w:w="0" w:type="dxa"/>
              <w:left w:w="0" w:type="dxa"/>
              <w:bottom w:w="0" w:type="dxa"/>
              <w:right w:w="0" w:type="dxa"/>
            </w:tcMar>
          </w:tcPr>
          <w:p w14:paraId="2B729411" w14:textId="77777777" w:rsidR="00D721A1" w:rsidRDefault="007B6925">
            <w:pPr>
              <w:rPr>
                <w:sz w:val="13"/>
                <w:szCs w:val="13"/>
              </w:rPr>
            </w:pPr>
            <w:r>
              <w:rPr>
                <w:sz w:val="13"/>
                <w:szCs w:val="13"/>
              </w:rPr>
              <w:t>Japanese carpet shell (</w:t>
            </w:r>
            <w:proofErr w:type="spellStart"/>
            <w:r>
              <w:rPr>
                <w:sz w:val="13"/>
                <w:szCs w:val="13"/>
              </w:rPr>
              <w:t>Ruditapes</w:t>
            </w:r>
            <w:proofErr w:type="spellEnd"/>
            <w:r>
              <w:rPr>
                <w:sz w:val="13"/>
                <w:szCs w:val="13"/>
              </w:rPr>
              <w:t xml:space="preserve"> </w:t>
            </w:r>
            <w:proofErr w:type="spellStart"/>
            <w:r>
              <w:rPr>
                <w:sz w:val="13"/>
                <w:szCs w:val="13"/>
              </w:rPr>
              <w:t>philippinarum</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65A72943" w14:textId="77777777" w:rsidR="00D721A1" w:rsidRDefault="007B6925">
            <w:pPr>
              <w:rPr>
                <w:sz w:val="13"/>
                <w:szCs w:val="13"/>
              </w:rPr>
            </w:pPr>
            <w:r>
              <w:rPr>
                <w:sz w:val="13"/>
                <w:szCs w:val="13"/>
              </w:rPr>
              <w:t>3813.6</w:t>
            </w:r>
          </w:p>
        </w:tc>
        <w:tc>
          <w:tcPr>
            <w:tcW w:w="870" w:type="dxa"/>
            <w:tcBorders>
              <w:top w:val="nil"/>
              <w:left w:val="nil"/>
              <w:bottom w:val="nil"/>
              <w:right w:val="nil"/>
            </w:tcBorders>
            <w:shd w:val="clear" w:color="auto" w:fill="D9D9D9"/>
            <w:tcMar>
              <w:top w:w="0" w:type="dxa"/>
              <w:left w:w="0" w:type="dxa"/>
              <w:bottom w:w="0" w:type="dxa"/>
              <w:right w:w="0" w:type="dxa"/>
            </w:tcMar>
          </w:tcPr>
          <w:p w14:paraId="58E6EE6B" w14:textId="77777777" w:rsidR="00D721A1" w:rsidRDefault="007B6925">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2E555B1C" w14:textId="77777777" w:rsidR="00D721A1" w:rsidRDefault="007B6925">
            <w:pPr>
              <w:rPr>
                <w:sz w:val="13"/>
                <w:szCs w:val="13"/>
              </w:rPr>
            </w:pPr>
            <w:r>
              <w:rPr>
                <w:sz w:val="13"/>
                <w:szCs w:val="13"/>
              </w:rPr>
              <w:t>4</w:t>
            </w:r>
          </w:p>
        </w:tc>
      </w:tr>
      <w:tr w:rsidR="00D721A1" w14:paraId="376FEFE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FECCE46"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7AB22DA4"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208DE118" w14:textId="77777777" w:rsidR="00D721A1" w:rsidRDefault="007B6925">
            <w:pPr>
              <w:rPr>
                <w:sz w:val="13"/>
                <w:szCs w:val="13"/>
              </w:rPr>
            </w:pPr>
            <w:r>
              <w:rPr>
                <w:sz w:val="13"/>
                <w:szCs w:val="13"/>
              </w:rPr>
              <w:t>Mytilus</w:t>
            </w:r>
          </w:p>
        </w:tc>
        <w:tc>
          <w:tcPr>
            <w:tcW w:w="4350" w:type="dxa"/>
            <w:tcBorders>
              <w:top w:val="nil"/>
              <w:left w:val="nil"/>
              <w:bottom w:val="nil"/>
              <w:right w:val="nil"/>
            </w:tcBorders>
            <w:shd w:val="clear" w:color="auto" w:fill="D9D9D9"/>
            <w:tcMar>
              <w:top w:w="0" w:type="dxa"/>
              <w:left w:w="0" w:type="dxa"/>
              <w:bottom w:w="0" w:type="dxa"/>
              <w:right w:w="0" w:type="dxa"/>
            </w:tcMar>
          </w:tcPr>
          <w:p w14:paraId="7E011A93" w14:textId="77777777" w:rsidR="00D721A1" w:rsidRDefault="007B6925">
            <w:pPr>
              <w:rPr>
                <w:sz w:val="13"/>
                <w:szCs w:val="13"/>
              </w:rPr>
            </w:pPr>
            <w:r>
              <w:rPr>
                <w:sz w:val="13"/>
                <w:szCs w:val="13"/>
              </w:rPr>
              <w:t xml:space="preserve">Chilean mussel (Mytilus chilensis), Blue mussel (Mytilus edulis), Mediterranean mussel (Mytilus </w:t>
            </w:r>
            <w:proofErr w:type="spellStart"/>
            <w:r>
              <w:rPr>
                <w:sz w:val="13"/>
                <w:szCs w:val="13"/>
              </w:rPr>
              <w:t>galloprovincialis</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0B6576D6" w14:textId="77777777" w:rsidR="00D721A1" w:rsidRDefault="007B6925">
            <w:pPr>
              <w:rPr>
                <w:sz w:val="13"/>
                <w:szCs w:val="13"/>
              </w:rPr>
            </w:pPr>
            <w:r>
              <w:rPr>
                <w:sz w:val="13"/>
                <w:szCs w:val="13"/>
              </w:rPr>
              <w:t>503.5</w:t>
            </w:r>
          </w:p>
        </w:tc>
        <w:tc>
          <w:tcPr>
            <w:tcW w:w="870" w:type="dxa"/>
            <w:tcBorders>
              <w:top w:val="nil"/>
              <w:left w:val="nil"/>
              <w:bottom w:val="nil"/>
              <w:right w:val="nil"/>
            </w:tcBorders>
            <w:shd w:val="clear" w:color="auto" w:fill="D9D9D9"/>
            <w:tcMar>
              <w:top w:w="0" w:type="dxa"/>
              <w:left w:w="0" w:type="dxa"/>
              <w:bottom w:w="0" w:type="dxa"/>
              <w:right w:w="0" w:type="dxa"/>
            </w:tcMar>
          </w:tcPr>
          <w:p w14:paraId="4E8CA5EA" w14:textId="77777777" w:rsidR="00D721A1" w:rsidRDefault="007B6925">
            <w:pPr>
              <w:rPr>
                <w:sz w:val="13"/>
                <w:szCs w:val="13"/>
              </w:rPr>
            </w:pPr>
            <w:r>
              <w:rPr>
                <w:sz w:val="13"/>
                <w:szCs w:val="13"/>
              </w:rPr>
              <w:t>7</w:t>
            </w:r>
          </w:p>
        </w:tc>
        <w:tc>
          <w:tcPr>
            <w:tcW w:w="720" w:type="dxa"/>
            <w:tcBorders>
              <w:top w:val="nil"/>
              <w:left w:val="nil"/>
              <w:bottom w:val="nil"/>
              <w:right w:val="nil"/>
            </w:tcBorders>
            <w:shd w:val="clear" w:color="auto" w:fill="D9D9D9"/>
            <w:tcMar>
              <w:top w:w="0" w:type="dxa"/>
              <w:left w:w="0" w:type="dxa"/>
              <w:bottom w:w="0" w:type="dxa"/>
              <w:right w:w="0" w:type="dxa"/>
            </w:tcMar>
          </w:tcPr>
          <w:p w14:paraId="04C5E85D" w14:textId="77777777" w:rsidR="00D721A1" w:rsidRDefault="007B6925">
            <w:pPr>
              <w:rPr>
                <w:sz w:val="13"/>
                <w:szCs w:val="13"/>
              </w:rPr>
            </w:pPr>
            <w:r>
              <w:rPr>
                <w:sz w:val="13"/>
                <w:szCs w:val="13"/>
              </w:rPr>
              <w:t>12</w:t>
            </w:r>
          </w:p>
        </w:tc>
      </w:tr>
      <w:tr w:rsidR="00D721A1" w14:paraId="07B8E92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C5372FE"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086F60B4"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3DD987B" w14:textId="77777777" w:rsidR="00D721A1" w:rsidRDefault="007B6925">
            <w:pPr>
              <w:rPr>
                <w:sz w:val="13"/>
                <w:szCs w:val="13"/>
              </w:rPr>
            </w:pPr>
            <w:r>
              <w:rPr>
                <w:sz w:val="13"/>
                <w:szCs w:val="13"/>
              </w:rPr>
              <w:t>Chamelea</w:t>
            </w:r>
          </w:p>
        </w:tc>
        <w:tc>
          <w:tcPr>
            <w:tcW w:w="4350" w:type="dxa"/>
            <w:tcBorders>
              <w:top w:val="nil"/>
              <w:left w:val="nil"/>
              <w:bottom w:val="nil"/>
              <w:right w:val="nil"/>
            </w:tcBorders>
            <w:shd w:val="clear" w:color="auto" w:fill="D9D9D9"/>
            <w:tcMar>
              <w:top w:w="0" w:type="dxa"/>
              <w:left w:w="0" w:type="dxa"/>
              <w:bottom w:w="0" w:type="dxa"/>
              <w:right w:w="0" w:type="dxa"/>
            </w:tcMar>
          </w:tcPr>
          <w:p w14:paraId="572F7E46" w14:textId="77777777" w:rsidR="00D721A1" w:rsidRDefault="007B6925">
            <w:pPr>
              <w:rPr>
                <w:sz w:val="13"/>
                <w:szCs w:val="13"/>
              </w:rPr>
            </w:pPr>
            <w:r>
              <w:rPr>
                <w:sz w:val="13"/>
                <w:szCs w:val="13"/>
              </w:rPr>
              <w:t xml:space="preserve">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540C2A3B" w14:textId="77777777" w:rsidR="00D721A1" w:rsidRDefault="007B6925">
            <w:pPr>
              <w:rPr>
                <w:sz w:val="13"/>
                <w:szCs w:val="13"/>
              </w:rPr>
            </w:pPr>
            <w:r>
              <w:rPr>
                <w:sz w:val="13"/>
                <w:szCs w:val="13"/>
              </w:rPr>
              <w:t>45.7</w:t>
            </w:r>
          </w:p>
        </w:tc>
        <w:tc>
          <w:tcPr>
            <w:tcW w:w="870" w:type="dxa"/>
            <w:tcBorders>
              <w:top w:val="nil"/>
              <w:left w:val="nil"/>
              <w:bottom w:val="nil"/>
              <w:right w:val="nil"/>
            </w:tcBorders>
            <w:shd w:val="clear" w:color="auto" w:fill="D9D9D9"/>
            <w:tcMar>
              <w:top w:w="0" w:type="dxa"/>
              <w:left w:w="0" w:type="dxa"/>
              <w:bottom w:w="0" w:type="dxa"/>
              <w:right w:w="0" w:type="dxa"/>
            </w:tcMar>
          </w:tcPr>
          <w:p w14:paraId="71BCFB5D" w14:textId="77777777" w:rsidR="00D721A1" w:rsidRDefault="007B6925">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7A040822" w14:textId="77777777" w:rsidR="00D721A1" w:rsidRDefault="007B6925">
            <w:pPr>
              <w:rPr>
                <w:sz w:val="13"/>
                <w:szCs w:val="13"/>
              </w:rPr>
            </w:pPr>
            <w:r>
              <w:rPr>
                <w:sz w:val="13"/>
                <w:szCs w:val="13"/>
              </w:rPr>
              <w:t>3</w:t>
            </w:r>
          </w:p>
        </w:tc>
      </w:tr>
      <w:tr w:rsidR="00D721A1" w14:paraId="4D57F3C5"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BD641AE"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5A2A45A"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B87D901" w14:textId="77777777" w:rsidR="00D721A1" w:rsidRDefault="007B6925">
            <w:pPr>
              <w:rPr>
                <w:sz w:val="13"/>
                <w:szCs w:val="13"/>
              </w:rPr>
            </w:pPr>
            <w:r>
              <w:rPr>
                <w:sz w:val="13"/>
                <w:szCs w:val="13"/>
              </w:rPr>
              <w:t>Leukoma</w:t>
            </w:r>
          </w:p>
        </w:tc>
        <w:tc>
          <w:tcPr>
            <w:tcW w:w="4350" w:type="dxa"/>
            <w:tcBorders>
              <w:top w:val="nil"/>
              <w:left w:val="nil"/>
              <w:bottom w:val="nil"/>
              <w:right w:val="nil"/>
            </w:tcBorders>
            <w:shd w:val="clear" w:color="auto" w:fill="D9D9D9"/>
            <w:tcMar>
              <w:top w:w="0" w:type="dxa"/>
              <w:left w:w="0" w:type="dxa"/>
              <w:bottom w:w="0" w:type="dxa"/>
              <w:right w:w="0" w:type="dxa"/>
            </w:tcMar>
          </w:tcPr>
          <w:p w14:paraId="759CB9B3" w14:textId="77777777" w:rsidR="00D721A1" w:rsidRDefault="007B6925">
            <w:pPr>
              <w:rPr>
                <w:sz w:val="13"/>
                <w:szCs w:val="13"/>
              </w:rPr>
            </w:pPr>
            <w:r>
              <w:rPr>
                <w:sz w:val="13"/>
                <w:szCs w:val="13"/>
              </w:rPr>
              <w:t xml:space="preserve">Taca clam (Leukoma </w:t>
            </w:r>
            <w:proofErr w:type="spellStart"/>
            <w:r>
              <w:rPr>
                <w:sz w:val="13"/>
                <w:szCs w:val="13"/>
              </w:rPr>
              <w:t>thaca</w:t>
            </w:r>
            <w:proofErr w:type="spellEnd"/>
            <w:r>
              <w:rPr>
                <w:sz w:val="13"/>
                <w:szCs w:val="13"/>
              </w:rPr>
              <w:t>)</w:t>
            </w:r>
          </w:p>
        </w:tc>
        <w:tc>
          <w:tcPr>
            <w:tcW w:w="825" w:type="dxa"/>
            <w:tcBorders>
              <w:top w:val="nil"/>
              <w:left w:val="nil"/>
              <w:bottom w:val="nil"/>
              <w:right w:val="nil"/>
            </w:tcBorders>
            <w:shd w:val="clear" w:color="auto" w:fill="D9D9D9"/>
            <w:tcMar>
              <w:top w:w="0" w:type="dxa"/>
              <w:left w:w="0" w:type="dxa"/>
              <w:bottom w:w="0" w:type="dxa"/>
              <w:right w:w="0" w:type="dxa"/>
            </w:tcMar>
          </w:tcPr>
          <w:p w14:paraId="188D0D07" w14:textId="77777777" w:rsidR="00D721A1" w:rsidRDefault="007B6925">
            <w:pPr>
              <w:rPr>
                <w:sz w:val="13"/>
                <w:szCs w:val="13"/>
              </w:rPr>
            </w:pPr>
            <w:r>
              <w:rPr>
                <w:sz w:val="13"/>
                <w:szCs w:val="13"/>
              </w:rPr>
              <w:t>11.9</w:t>
            </w:r>
          </w:p>
        </w:tc>
        <w:tc>
          <w:tcPr>
            <w:tcW w:w="870" w:type="dxa"/>
            <w:tcBorders>
              <w:top w:val="nil"/>
              <w:left w:val="nil"/>
              <w:bottom w:val="nil"/>
              <w:right w:val="nil"/>
            </w:tcBorders>
            <w:shd w:val="clear" w:color="auto" w:fill="D9D9D9"/>
            <w:tcMar>
              <w:top w:w="0" w:type="dxa"/>
              <w:left w:w="0" w:type="dxa"/>
              <w:bottom w:w="0" w:type="dxa"/>
              <w:right w:w="0" w:type="dxa"/>
            </w:tcMar>
          </w:tcPr>
          <w:p w14:paraId="763988E7" w14:textId="77777777" w:rsidR="00D721A1" w:rsidRDefault="007B6925">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1845EB13" w14:textId="77777777" w:rsidR="00D721A1" w:rsidRDefault="007B6925">
            <w:pPr>
              <w:rPr>
                <w:sz w:val="13"/>
                <w:szCs w:val="13"/>
              </w:rPr>
            </w:pPr>
            <w:r>
              <w:rPr>
                <w:sz w:val="13"/>
                <w:szCs w:val="13"/>
              </w:rPr>
              <w:t>3</w:t>
            </w:r>
          </w:p>
        </w:tc>
      </w:tr>
      <w:tr w:rsidR="00D721A1" w14:paraId="7D4D2DC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2FAB6D" w14:textId="77777777" w:rsidR="00D721A1" w:rsidRDefault="007B6925">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9D04CCA" w14:textId="77777777" w:rsidR="00D721A1" w:rsidRDefault="007B6925">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71EB335" w14:textId="77777777" w:rsidR="00D721A1" w:rsidRDefault="007B6925">
            <w:pPr>
              <w:rPr>
                <w:sz w:val="13"/>
                <w:szCs w:val="13"/>
              </w:rPr>
            </w:pPr>
            <w:r>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3FCDB938" w14:textId="77777777" w:rsidR="00D721A1" w:rsidRDefault="007B6925">
            <w:pPr>
              <w:rPr>
                <w:sz w:val="13"/>
                <w:szCs w:val="13"/>
              </w:rPr>
            </w:pPr>
            <w:r>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52475F53" w14:textId="77777777" w:rsidR="00D721A1" w:rsidRDefault="007B6925">
            <w:pPr>
              <w:rPr>
                <w:sz w:val="13"/>
                <w:szCs w:val="13"/>
              </w:rPr>
            </w:pPr>
            <w:r>
              <w:rPr>
                <w:sz w:val="13"/>
                <w:szCs w:val="13"/>
              </w:rPr>
              <w:t>11.0</w:t>
            </w:r>
          </w:p>
        </w:tc>
        <w:tc>
          <w:tcPr>
            <w:tcW w:w="870" w:type="dxa"/>
            <w:tcBorders>
              <w:top w:val="nil"/>
              <w:left w:val="nil"/>
              <w:bottom w:val="nil"/>
              <w:right w:val="nil"/>
            </w:tcBorders>
            <w:shd w:val="clear" w:color="auto" w:fill="D9D9D9"/>
            <w:tcMar>
              <w:top w:w="0" w:type="dxa"/>
              <w:left w:w="0" w:type="dxa"/>
              <w:bottom w:w="0" w:type="dxa"/>
              <w:right w:w="0" w:type="dxa"/>
            </w:tcMar>
          </w:tcPr>
          <w:p w14:paraId="1720E605" w14:textId="77777777" w:rsidR="00D721A1" w:rsidRDefault="007B6925">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642512C0" w14:textId="77777777" w:rsidR="00D721A1" w:rsidRDefault="007B6925">
            <w:pPr>
              <w:rPr>
                <w:sz w:val="13"/>
                <w:szCs w:val="13"/>
              </w:rPr>
            </w:pPr>
            <w:r>
              <w:rPr>
                <w:sz w:val="13"/>
                <w:szCs w:val="13"/>
              </w:rPr>
              <w:t>20</w:t>
            </w:r>
          </w:p>
        </w:tc>
      </w:tr>
      <w:tr w:rsidR="00D721A1" w14:paraId="5FA424DF" w14:textId="77777777">
        <w:trPr>
          <w:trHeight w:val="144"/>
        </w:trPr>
        <w:tc>
          <w:tcPr>
            <w:tcW w:w="915" w:type="dxa"/>
            <w:tcBorders>
              <w:top w:val="nil"/>
              <w:left w:val="nil"/>
              <w:bottom w:val="nil"/>
              <w:right w:val="nil"/>
            </w:tcBorders>
            <w:tcMar>
              <w:top w:w="0" w:type="dxa"/>
              <w:left w:w="0" w:type="dxa"/>
              <w:bottom w:w="0" w:type="dxa"/>
              <w:right w:w="0" w:type="dxa"/>
            </w:tcMar>
          </w:tcPr>
          <w:p w14:paraId="14E2504A" w14:textId="77777777" w:rsidR="00D721A1" w:rsidRDefault="007B6925">
            <w:pPr>
              <w:rPr>
                <w:sz w:val="13"/>
                <w:szCs w:val="13"/>
              </w:rPr>
            </w:pPr>
            <w:r>
              <w:rPr>
                <w:sz w:val="13"/>
                <w:szCs w:val="13"/>
              </w:rPr>
              <w:t>Paralytic</w:t>
            </w:r>
          </w:p>
        </w:tc>
        <w:tc>
          <w:tcPr>
            <w:tcW w:w="570" w:type="dxa"/>
            <w:tcBorders>
              <w:top w:val="nil"/>
              <w:left w:val="nil"/>
              <w:bottom w:val="nil"/>
              <w:right w:val="nil"/>
            </w:tcBorders>
            <w:tcMar>
              <w:top w:w="0" w:type="dxa"/>
              <w:left w:w="0" w:type="dxa"/>
              <w:bottom w:w="0" w:type="dxa"/>
              <w:right w:w="0" w:type="dxa"/>
            </w:tcMar>
          </w:tcPr>
          <w:p w14:paraId="492ED976" w14:textId="77777777" w:rsidR="00D721A1" w:rsidRDefault="007B6925">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25594EA6" w14:textId="77777777" w:rsidR="00D721A1" w:rsidRDefault="007B6925">
            <w:pPr>
              <w:rPr>
                <w:sz w:val="13"/>
                <w:szCs w:val="13"/>
              </w:rPr>
            </w:pPr>
            <w:proofErr w:type="spellStart"/>
            <w:r>
              <w:rPr>
                <w:sz w:val="13"/>
                <w:szCs w:val="13"/>
              </w:rPr>
              <w:t>Arcoida</w:t>
            </w:r>
            <w:proofErr w:type="spellEnd"/>
          </w:p>
        </w:tc>
        <w:tc>
          <w:tcPr>
            <w:tcW w:w="4350" w:type="dxa"/>
            <w:tcBorders>
              <w:top w:val="nil"/>
              <w:left w:val="nil"/>
              <w:bottom w:val="nil"/>
              <w:right w:val="nil"/>
            </w:tcBorders>
            <w:tcMar>
              <w:top w:w="0" w:type="dxa"/>
              <w:left w:w="0" w:type="dxa"/>
              <w:bottom w:w="0" w:type="dxa"/>
              <w:right w:w="0" w:type="dxa"/>
            </w:tcMar>
          </w:tcPr>
          <w:p w14:paraId="6E2AF46B" w14:textId="77777777" w:rsidR="00D721A1" w:rsidRDefault="007B6925">
            <w:pPr>
              <w:rPr>
                <w:sz w:val="13"/>
                <w:szCs w:val="13"/>
              </w:rPr>
            </w:pPr>
            <w:r>
              <w:rPr>
                <w:sz w:val="13"/>
                <w:szCs w:val="13"/>
              </w:rPr>
              <w:t>Blood cockle (</w:t>
            </w:r>
            <w:proofErr w:type="spellStart"/>
            <w:r>
              <w:rPr>
                <w:sz w:val="13"/>
                <w:szCs w:val="13"/>
              </w:rPr>
              <w:t>Tegillarca</w:t>
            </w:r>
            <w:proofErr w:type="spellEnd"/>
            <w:r>
              <w:rPr>
                <w:sz w:val="13"/>
                <w:szCs w:val="13"/>
              </w:rPr>
              <w:t xml:space="preserve"> </w:t>
            </w:r>
            <w:proofErr w:type="spellStart"/>
            <w:r>
              <w:rPr>
                <w:sz w:val="13"/>
                <w:szCs w:val="13"/>
              </w:rPr>
              <w:t>granosa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00EF9CF8" w14:textId="77777777" w:rsidR="00D721A1" w:rsidRDefault="007B6925">
            <w:pPr>
              <w:rPr>
                <w:sz w:val="13"/>
                <w:szCs w:val="13"/>
              </w:rPr>
            </w:pPr>
            <w:r>
              <w:rPr>
                <w:sz w:val="13"/>
                <w:szCs w:val="13"/>
              </w:rPr>
              <w:t>453.6</w:t>
            </w:r>
          </w:p>
        </w:tc>
        <w:tc>
          <w:tcPr>
            <w:tcW w:w="870" w:type="dxa"/>
            <w:tcBorders>
              <w:top w:val="nil"/>
              <w:left w:val="nil"/>
              <w:bottom w:val="nil"/>
              <w:right w:val="nil"/>
            </w:tcBorders>
            <w:tcMar>
              <w:top w:w="0" w:type="dxa"/>
              <w:left w:w="0" w:type="dxa"/>
              <w:bottom w:w="0" w:type="dxa"/>
              <w:right w:w="0" w:type="dxa"/>
            </w:tcMar>
          </w:tcPr>
          <w:p w14:paraId="03657F62" w14:textId="77777777" w:rsidR="00D721A1" w:rsidRDefault="007B6925">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67D4894C" w14:textId="77777777" w:rsidR="00D721A1" w:rsidRDefault="007B6925">
            <w:pPr>
              <w:rPr>
                <w:sz w:val="13"/>
                <w:szCs w:val="13"/>
              </w:rPr>
            </w:pPr>
            <w:r>
              <w:rPr>
                <w:sz w:val="13"/>
                <w:szCs w:val="13"/>
              </w:rPr>
              <w:t>360</w:t>
            </w:r>
          </w:p>
        </w:tc>
      </w:tr>
      <w:tr w:rsidR="00D721A1" w14:paraId="55E9E687" w14:textId="77777777">
        <w:trPr>
          <w:trHeight w:val="144"/>
        </w:trPr>
        <w:tc>
          <w:tcPr>
            <w:tcW w:w="915" w:type="dxa"/>
            <w:tcBorders>
              <w:top w:val="nil"/>
              <w:left w:val="nil"/>
              <w:bottom w:val="nil"/>
              <w:right w:val="nil"/>
            </w:tcBorders>
            <w:tcMar>
              <w:top w:w="0" w:type="dxa"/>
              <w:left w:w="0" w:type="dxa"/>
              <w:bottom w:w="0" w:type="dxa"/>
              <w:right w:w="0" w:type="dxa"/>
            </w:tcMar>
          </w:tcPr>
          <w:p w14:paraId="37276E0E"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7EB5F044" w14:textId="77777777" w:rsidR="00D721A1" w:rsidRDefault="007B6925">
            <w:pPr>
              <w:rPr>
                <w:sz w:val="13"/>
                <w:szCs w:val="13"/>
              </w:rPr>
            </w:pPr>
            <w:r>
              <w:rPr>
                <w:sz w:val="13"/>
                <w:szCs w:val="13"/>
              </w:rPr>
              <w:t>Family</w:t>
            </w:r>
          </w:p>
        </w:tc>
        <w:tc>
          <w:tcPr>
            <w:tcW w:w="1095" w:type="dxa"/>
            <w:tcBorders>
              <w:top w:val="nil"/>
              <w:left w:val="nil"/>
              <w:bottom w:val="nil"/>
              <w:right w:val="nil"/>
            </w:tcBorders>
            <w:tcMar>
              <w:top w:w="0" w:type="dxa"/>
              <w:left w:w="0" w:type="dxa"/>
              <w:bottom w:w="0" w:type="dxa"/>
              <w:right w:w="0" w:type="dxa"/>
            </w:tcMar>
          </w:tcPr>
          <w:p w14:paraId="24CF5119" w14:textId="77777777" w:rsidR="00D721A1" w:rsidRDefault="007B6925">
            <w:pPr>
              <w:rPr>
                <w:sz w:val="13"/>
                <w:szCs w:val="13"/>
              </w:rPr>
            </w:pPr>
            <w:proofErr w:type="spellStart"/>
            <w:r>
              <w:rPr>
                <w:sz w:val="13"/>
                <w:szCs w:val="13"/>
              </w:rPr>
              <w:t>Solecurtidae</w:t>
            </w:r>
            <w:proofErr w:type="spellEnd"/>
          </w:p>
        </w:tc>
        <w:tc>
          <w:tcPr>
            <w:tcW w:w="4350" w:type="dxa"/>
            <w:tcBorders>
              <w:top w:val="nil"/>
              <w:left w:val="nil"/>
              <w:bottom w:val="nil"/>
              <w:right w:val="nil"/>
            </w:tcBorders>
            <w:tcMar>
              <w:top w:w="0" w:type="dxa"/>
              <w:left w:w="0" w:type="dxa"/>
              <w:bottom w:w="0" w:type="dxa"/>
              <w:right w:w="0" w:type="dxa"/>
            </w:tcMar>
          </w:tcPr>
          <w:p w14:paraId="4066F13E" w14:textId="77777777" w:rsidR="00D721A1" w:rsidRDefault="007B6925">
            <w:pPr>
              <w:rPr>
                <w:sz w:val="13"/>
                <w:szCs w:val="13"/>
              </w:rPr>
            </w:pPr>
            <w:r>
              <w:rPr>
                <w:sz w:val="13"/>
                <w:szCs w:val="13"/>
              </w:rPr>
              <w:t xml:space="preserve">Constricted </w:t>
            </w:r>
            <w:proofErr w:type="spellStart"/>
            <w:r>
              <w:rPr>
                <w:sz w:val="13"/>
                <w:szCs w:val="13"/>
              </w:rPr>
              <w:t>tagelus</w:t>
            </w:r>
            <w:proofErr w:type="spellEnd"/>
            <w:r>
              <w:rPr>
                <w:sz w:val="13"/>
                <w:szCs w:val="13"/>
              </w:rPr>
              <w:t xml:space="preserve"> (</w:t>
            </w:r>
            <w:proofErr w:type="spellStart"/>
            <w:r>
              <w:rPr>
                <w:sz w:val="13"/>
                <w:szCs w:val="13"/>
              </w:rPr>
              <w:t>Sinonovacula</w:t>
            </w:r>
            <w:proofErr w:type="spellEnd"/>
            <w:r>
              <w:rPr>
                <w:sz w:val="13"/>
                <w:szCs w:val="13"/>
              </w:rPr>
              <w:t xml:space="preserve"> </w:t>
            </w:r>
            <w:proofErr w:type="spellStart"/>
            <w:r>
              <w:rPr>
                <w:sz w:val="13"/>
                <w:szCs w:val="13"/>
              </w:rPr>
              <w:t>constricta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4841A41A" w14:textId="77777777" w:rsidR="00D721A1" w:rsidRDefault="007B6925">
            <w:pPr>
              <w:rPr>
                <w:sz w:val="13"/>
                <w:szCs w:val="13"/>
              </w:rPr>
            </w:pPr>
            <w:r>
              <w:rPr>
                <w:sz w:val="13"/>
                <w:szCs w:val="13"/>
              </w:rPr>
              <w:t>1191.3</w:t>
            </w:r>
          </w:p>
        </w:tc>
        <w:tc>
          <w:tcPr>
            <w:tcW w:w="870" w:type="dxa"/>
            <w:tcBorders>
              <w:top w:val="nil"/>
              <w:left w:val="nil"/>
              <w:bottom w:val="nil"/>
              <w:right w:val="nil"/>
            </w:tcBorders>
            <w:tcMar>
              <w:top w:w="0" w:type="dxa"/>
              <w:left w:w="0" w:type="dxa"/>
              <w:bottom w:w="0" w:type="dxa"/>
              <w:right w:w="0" w:type="dxa"/>
            </w:tcMar>
          </w:tcPr>
          <w:p w14:paraId="1941455A" w14:textId="77777777" w:rsidR="00D721A1" w:rsidRDefault="007B6925">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780E413E" w14:textId="77777777" w:rsidR="00D721A1" w:rsidRDefault="007B6925">
            <w:pPr>
              <w:rPr>
                <w:sz w:val="13"/>
                <w:szCs w:val="13"/>
              </w:rPr>
            </w:pPr>
            <w:r>
              <w:rPr>
                <w:sz w:val="13"/>
                <w:szCs w:val="13"/>
              </w:rPr>
              <w:t>26</w:t>
            </w:r>
          </w:p>
        </w:tc>
      </w:tr>
      <w:tr w:rsidR="00D721A1" w14:paraId="2C95C08F" w14:textId="77777777">
        <w:trPr>
          <w:trHeight w:val="144"/>
        </w:trPr>
        <w:tc>
          <w:tcPr>
            <w:tcW w:w="915" w:type="dxa"/>
            <w:tcBorders>
              <w:top w:val="nil"/>
              <w:left w:val="nil"/>
              <w:bottom w:val="nil"/>
              <w:right w:val="nil"/>
            </w:tcBorders>
            <w:tcMar>
              <w:top w:w="0" w:type="dxa"/>
              <w:left w:w="0" w:type="dxa"/>
              <w:bottom w:w="0" w:type="dxa"/>
              <w:right w:w="0" w:type="dxa"/>
            </w:tcMar>
          </w:tcPr>
          <w:p w14:paraId="093D9E64"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1BF21189"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09778E1" w14:textId="77777777" w:rsidR="00D721A1" w:rsidRDefault="007B6925">
            <w:pPr>
              <w:rPr>
                <w:sz w:val="13"/>
                <w:szCs w:val="13"/>
              </w:rPr>
            </w:pPr>
            <w:proofErr w:type="spellStart"/>
            <w:r>
              <w:rPr>
                <w:sz w:val="13"/>
                <w:szCs w:val="13"/>
              </w:rPr>
              <w:t>Arcticidae</w:t>
            </w:r>
            <w:proofErr w:type="spellEnd"/>
          </w:p>
        </w:tc>
        <w:tc>
          <w:tcPr>
            <w:tcW w:w="4350" w:type="dxa"/>
            <w:tcBorders>
              <w:top w:val="nil"/>
              <w:left w:val="nil"/>
              <w:bottom w:val="nil"/>
              <w:right w:val="nil"/>
            </w:tcBorders>
            <w:tcMar>
              <w:top w:w="0" w:type="dxa"/>
              <w:left w:w="0" w:type="dxa"/>
              <w:bottom w:w="0" w:type="dxa"/>
              <w:right w:w="0" w:type="dxa"/>
            </w:tcMar>
          </w:tcPr>
          <w:p w14:paraId="3E052DD9" w14:textId="77777777" w:rsidR="00D721A1" w:rsidRDefault="007B6925">
            <w:pPr>
              <w:rPr>
                <w:sz w:val="13"/>
                <w:szCs w:val="13"/>
              </w:rPr>
            </w:pPr>
            <w:r>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67BCBD10" w14:textId="77777777" w:rsidR="00D721A1" w:rsidRDefault="007B6925">
            <w:pPr>
              <w:rPr>
                <w:sz w:val="13"/>
                <w:szCs w:val="13"/>
              </w:rPr>
            </w:pPr>
            <w:r>
              <w:rPr>
                <w:sz w:val="13"/>
                <w:szCs w:val="13"/>
              </w:rPr>
              <w:t>42.8</w:t>
            </w:r>
          </w:p>
        </w:tc>
        <w:tc>
          <w:tcPr>
            <w:tcW w:w="870" w:type="dxa"/>
            <w:tcBorders>
              <w:top w:val="nil"/>
              <w:left w:val="nil"/>
              <w:bottom w:val="nil"/>
              <w:right w:val="nil"/>
            </w:tcBorders>
            <w:tcMar>
              <w:top w:w="0" w:type="dxa"/>
              <w:left w:w="0" w:type="dxa"/>
              <w:bottom w:w="0" w:type="dxa"/>
              <w:right w:w="0" w:type="dxa"/>
            </w:tcMar>
          </w:tcPr>
          <w:p w14:paraId="4EAE09D8"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05BC870D" w14:textId="77777777" w:rsidR="00D721A1" w:rsidRDefault="007B6925">
            <w:pPr>
              <w:rPr>
                <w:sz w:val="13"/>
                <w:szCs w:val="13"/>
              </w:rPr>
            </w:pPr>
            <w:r>
              <w:rPr>
                <w:sz w:val="13"/>
                <w:szCs w:val="13"/>
              </w:rPr>
              <w:t>1</w:t>
            </w:r>
          </w:p>
        </w:tc>
      </w:tr>
      <w:tr w:rsidR="00D721A1" w14:paraId="0FD701CC" w14:textId="77777777">
        <w:trPr>
          <w:trHeight w:val="144"/>
        </w:trPr>
        <w:tc>
          <w:tcPr>
            <w:tcW w:w="915" w:type="dxa"/>
            <w:tcBorders>
              <w:top w:val="nil"/>
              <w:left w:val="nil"/>
              <w:bottom w:val="nil"/>
              <w:right w:val="nil"/>
            </w:tcBorders>
            <w:tcMar>
              <w:top w:w="0" w:type="dxa"/>
              <w:left w:w="0" w:type="dxa"/>
              <w:bottom w:w="0" w:type="dxa"/>
              <w:right w:w="0" w:type="dxa"/>
            </w:tcMar>
          </w:tcPr>
          <w:p w14:paraId="080908B1"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D9F2080" w14:textId="77777777" w:rsidR="00D721A1" w:rsidRDefault="007B6925">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3CAEC32A" w14:textId="77777777" w:rsidR="00D721A1" w:rsidRDefault="007B6925">
            <w:pPr>
              <w:rPr>
                <w:sz w:val="13"/>
                <w:szCs w:val="13"/>
              </w:rPr>
            </w:pPr>
            <w:proofErr w:type="spellStart"/>
            <w:r>
              <w:rPr>
                <w:sz w:val="13"/>
                <w:szCs w:val="13"/>
              </w:rPr>
              <w:t>Argopecten</w:t>
            </w:r>
            <w:proofErr w:type="spellEnd"/>
          </w:p>
        </w:tc>
        <w:tc>
          <w:tcPr>
            <w:tcW w:w="4350" w:type="dxa"/>
            <w:tcBorders>
              <w:top w:val="nil"/>
              <w:left w:val="nil"/>
              <w:bottom w:val="nil"/>
              <w:right w:val="nil"/>
            </w:tcBorders>
            <w:tcMar>
              <w:top w:w="0" w:type="dxa"/>
              <w:left w:w="0" w:type="dxa"/>
              <w:bottom w:w="0" w:type="dxa"/>
              <w:right w:w="0" w:type="dxa"/>
            </w:tcMar>
          </w:tcPr>
          <w:p w14:paraId="1781F4FB" w14:textId="77777777" w:rsidR="00D721A1" w:rsidRDefault="007B6925">
            <w:pPr>
              <w:rPr>
                <w:sz w:val="13"/>
                <w:szCs w:val="13"/>
              </w:rPr>
            </w:pPr>
            <w:r>
              <w:rPr>
                <w:sz w:val="13"/>
                <w:szCs w:val="13"/>
              </w:rPr>
              <w:t>Peruvian calico scallop (</w:t>
            </w:r>
            <w:proofErr w:type="spellStart"/>
            <w:r>
              <w:rPr>
                <w:sz w:val="13"/>
                <w:szCs w:val="13"/>
              </w:rPr>
              <w:t>Argopecten</w:t>
            </w:r>
            <w:proofErr w:type="spellEnd"/>
            <w:r>
              <w:rPr>
                <w:sz w:val="13"/>
                <w:szCs w:val="13"/>
              </w:rPr>
              <w:t xml:space="preserve"> </w:t>
            </w:r>
            <w:proofErr w:type="spellStart"/>
            <w:r>
              <w:rPr>
                <w:sz w:val="13"/>
                <w:szCs w:val="13"/>
              </w:rPr>
              <w:t>purpuratus</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6FA0090A" w14:textId="77777777" w:rsidR="00D721A1" w:rsidRDefault="007B6925">
            <w:pPr>
              <w:rPr>
                <w:sz w:val="13"/>
                <w:szCs w:val="13"/>
              </w:rPr>
            </w:pPr>
            <w:r>
              <w:rPr>
                <w:sz w:val="13"/>
                <w:szCs w:val="13"/>
              </w:rPr>
              <w:t>70.2</w:t>
            </w:r>
          </w:p>
        </w:tc>
        <w:tc>
          <w:tcPr>
            <w:tcW w:w="870" w:type="dxa"/>
            <w:tcBorders>
              <w:top w:val="nil"/>
              <w:left w:val="nil"/>
              <w:bottom w:val="nil"/>
              <w:right w:val="nil"/>
            </w:tcBorders>
            <w:tcMar>
              <w:top w:w="0" w:type="dxa"/>
              <w:left w:w="0" w:type="dxa"/>
              <w:bottom w:w="0" w:type="dxa"/>
              <w:right w:w="0" w:type="dxa"/>
            </w:tcMar>
          </w:tcPr>
          <w:p w14:paraId="6987A5E3" w14:textId="77777777" w:rsidR="00D721A1" w:rsidRDefault="007B6925">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13F3ECFA" w14:textId="77777777" w:rsidR="00D721A1" w:rsidRDefault="007B6925">
            <w:pPr>
              <w:rPr>
                <w:sz w:val="13"/>
                <w:szCs w:val="13"/>
              </w:rPr>
            </w:pPr>
            <w:r>
              <w:rPr>
                <w:sz w:val="13"/>
                <w:szCs w:val="13"/>
              </w:rPr>
              <w:t>9</w:t>
            </w:r>
          </w:p>
        </w:tc>
      </w:tr>
      <w:tr w:rsidR="00D721A1" w14:paraId="681B2A19" w14:textId="77777777">
        <w:trPr>
          <w:trHeight w:val="144"/>
        </w:trPr>
        <w:tc>
          <w:tcPr>
            <w:tcW w:w="915" w:type="dxa"/>
            <w:tcBorders>
              <w:top w:val="nil"/>
              <w:left w:val="nil"/>
              <w:bottom w:val="nil"/>
              <w:right w:val="nil"/>
            </w:tcBorders>
            <w:tcMar>
              <w:top w:w="0" w:type="dxa"/>
              <w:left w:w="0" w:type="dxa"/>
              <w:bottom w:w="0" w:type="dxa"/>
              <w:right w:w="0" w:type="dxa"/>
            </w:tcMar>
          </w:tcPr>
          <w:p w14:paraId="466CB3D2"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33B486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4561580" w14:textId="77777777" w:rsidR="00D721A1" w:rsidRDefault="007B6925">
            <w:pPr>
              <w:rPr>
                <w:sz w:val="13"/>
                <w:szCs w:val="13"/>
              </w:rPr>
            </w:pPr>
            <w:r>
              <w:rPr>
                <w:sz w:val="13"/>
                <w:szCs w:val="13"/>
              </w:rPr>
              <w:t>Pecten</w:t>
            </w:r>
          </w:p>
        </w:tc>
        <w:tc>
          <w:tcPr>
            <w:tcW w:w="4350" w:type="dxa"/>
            <w:tcBorders>
              <w:top w:val="nil"/>
              <w:left w:val="nil"/>
              <w:bottom w:val="nil"/>
              <w:right w:val="nil"/>
            </w:tcBorders>
            <w:tcMar>
              <w:top w:w="0" w:type="dxa"/>
              <w:left w:w="0" w:type="dxa"/>
              <w:bottom w:w="0" w:type="dxa"/>
              <w:right w:w="0" w:type="dxa"/>
            </w:tcMar>
          </w:tcPr>
          <w:p w14:paraId="1583A72B" w14:textId="77777777" w:rsidR="00D721A1" w:rsidRDefault="007B6925">
            <w:pPr>
              <w:rPr>
                <w:sz w:val="13"/>
                <w:szCs w:val="13"/>
              </w:rPr>
            </w:pPr>
            <w:r>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76B0E406" w14:textId="77777777" w:rsidR="00D721A1" w:rsidRDefault="007B6925">
            <w:pPr>
              <w:rPr>
                <w:sz w:val="13"/>
                <w:szCs w:val="13"/>
              </w:rPr>
            </w:pPr>
            <w:r>
              <w:rPr>
                <w:sz w:val="13"/>
                <w:szCs w:val="13"/>
              </w:rPr>
              <w:t>62.2</w:t>
            </w:r>
          </w:p>
        </w:tc>
        <w:tc>
          <w:tcPr>
            <w:tcW w:w="870" w:type="dxa"/>
            <w:tcBorders>
              <w:top w:val="nil"/>
              <w:left w:val="nil"/>
              <w:bottom w:val="nil"/>
              <w:right w:val="nil"/>
            </w:tcBorders>
            <w:tcMar>
              <w:top w:w="0" w:type="dxa"/>
              <w:left w:w="0" w:type="dxa"/>
              <w:bottom w:w="0" w:type="dxa"/>
              <w:right w:w="0" w:type="dxa"/>
            </w:tcMar>
          </w:tcPr>
          <w:p w14:paraId="7B28BE5A" w14:textId="77777777" w:rsidR="00D721A1" w:rsidRDefault="007B6925">
            <w:pPr>
              <w:rPr>
                <w:sz w:val="13"/>
                <w:szCs w:val="13"/>
              </w:rPr>
            </w:pPr>
            <w:r>
              <w:rPr>
                <w:sz w:val="13"/>
                <w:szCs w:val="13"/>
              </w:rPr>
              <w:t>4</w:t>
            </w:r>
          </w:p>
        </w:tc>
        <w:tc>
          <w:tcPr>
            <w:tcW w:w="720" w:type="dxa"/>
            <w:tcBorders>
              <w:top w:val="nil"/>
              <w:left w:val="nil"/>
              <w:bottom w:val="nil"/>
              <w:right w:val="nil"/>
            </w:tcBorders>
            <w:tcMar>
              <w:top w:w="0" w:type="dxa"/>
              <w:left w:w="0" w:type="dxa"/>
              <w:bottom w:w="0" w:type="dxa"/>
              <w:right w:w="0" w:type="dxa"/>
            </w:tcMar>
          </w:tcPr>
          <w:p w14:paraId="651B6C6B" w14:textId="77777777" w:rsidR="00D721A1" w:rsidRDefault="007B6925">
            <w:pPr>
              <w:rPr>
                <w:sz w:val="13"/>
                <w:szCs w:val="13"/>
              </w:rPr>
            </w:pPr>
            <w:r>
              <w:rPr>
                <w:sz w:val="13"/>
                <w:szCs w:val="13"/>
              </w:rPr>
              <w:t>18</w:t>
            </w:r>
          </w:p>
        </w:tc>
      </w:tr>
      <w:tr w:rsidR="00D721A1" w14:paraId="3FD75923" w14:textId="77777777">
        <w:trPr>
          <w:trHeight w:val="144"/>
        </w:trPr>
        <w:tc>
          <w:tcPr>
            <w:tcW w:w="915" w:type="dxa"/>
            <w:tcBorders>
              <w:top w:val="nil"/>
              <w:left w:val="nil"/>
              <w:bottom w:val="nil"/>
              <w:right w:val="nil"/>
            </w:tcBorders>
            <w:tcMar>
              <w:top w:w="0" w:type="dxa"/>
              <w:left w:w="0" w:type="dxa"/>
              <w:bottom w:w="0" w:type="dxa"/>
              <w:right w:w="0" w:type="dxa"/>
            </w:tcMar>
          </w:tcPr>
          <w:p w14:paraId="752AEA21"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A64E728"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5C04A40D" w14:textId="77777777" w:rsidR="00D721A1" w:rsidRDefault="007B6925">
            <w:pPr>
              <w:rPr>
                <w:sz w:val="13"/>
                <w:szCs w:val="13"/>
              </w:rPr>
            </w:pPr>
            <w:r>
              <w:rPr>
                <w:sz w:val="13"/>
                <w:szCs w:val="13"/>
              </w:rPr>
              <w:t>Chamelea</w:t>
            </w:r>
          </w:p>
        </w:tc>
        <w:tc>
          <w:tcPr>
            <w:tcW w:w="4350" w:type="dxa"/>
            <w:tcBorders>
              <w:top w:val="nil"/>
              <w:left w:val="nil"/>
              <w:bottom w:val="nil"/>
              <w:right w:val="nil"/>
            </w:tcBorders>
            <w:tcMar>
              <w:top w:w="0" w:type="dxa"/>
              <w:left w:w="0" w:type="dxa"/>
              <w:bottom w:w="0" w:type="dxa"/>
              <w:right w:w="0" w:type="dxa"/>
            </w:tcMar>
          </w:tcPr>
          <w:p w14:paraId="39165B3E" w14:textId="77777777" w:rsidR="00D721A1" w:rsidRDefault="007B6925">
            <w:pPr>
              <w:rPr>
                <w:sz w:val="13"/>
                <w:szCs w:val="13"/>
              </w:rPr>
            </w:pPr>
            <w:r>
              <w:rPr>
                <w:sz w:val="13"/>
                <w:szCs w:val="13"/>
              </w:rPr>
              <w:t xml:space="preserve">Striped </w:t>
            </w:r>
            <w:proofErr w:type="spellStart"/>
            <w:r>
              <w:rPr>
                <w:sz w:val="13"/>
                <w:szCs w:val="13"/>
              </w:rPr>
              <w:t>venus</w:t>
            </w:r>
            <w:proofErr w:type="spellEnd"/>
            <w:r>
              <w:rPr>
                <w:sz w:val="13"/>
                <w:szCs w:val="13"/>
              </w:rPr>
              <w:t xml:space="preserve"> (Chamelea </w:t>
            </w:r>
            <w:proofErr w:type="spellStart"/>
            <w:r>
              <w:rPr>
                <w:sz w:val="13"/>
                <w:szCs w:val="13"/>
              </w:rPr>
              <w:t>gallina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29B72F2B" w14:textId="77777777" w:rsidR="00D721A1" w:rsidRDefault="007B6925">
            <w:pPr>
              <w:rPr>
                <w:sz w:val="13"/>
                <w:szCs w:val="13"/>
              </w:rPr>
            </w:pPr>
            <w:r>
              <w:rPr>
                <w:sz w:val="13"/>
                <w:szCs w:val="13"/>
              </w:rPr>
              <w:t>46.1</w:t>
            </w:r>
          </w:p>
        </w:tc>
        <w:tc>
          <w:tcPr>
            <w:tcW w:w="870" w:type="dxa"/>
            <w:tcBorders>
              <w:top w:val="nil"/>
              <w:left w:val="nil"/>
              <w:bottom w:val="nil"/>
              <w:right w:val="nil"/>
            </w:tcBorders>
            <w:tcMar>
              <w:top w:w="0" w:type="dxa"/>
              <w:left w:w="0" w:type="dxa"/>
              <w:bottom w:w="0" w:type="dxa"/>
              <w:right w:w="0" w:type="dxa"/>
            </w:tcMar>
          </w:tcPr>
          <w:p w14:paraId="73994FB2" w14:textId="77777777" w:rsidR="00D721A1" w:rsidRDefault="007B6925">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5B936004" w14:textId="77777777" w:rsidR="00D721A1" w:rsidRDefault="007B6925">
            <w:pPr>
              <w:rPr>
                <w:sz w:val="13"/>
                <w:szCs w:val="13"/>
              </w:rPr>
            </w:pPr>
            <w:r>
              <w:rPr>
                <w:sz w:val="13"/>
                <w:szCs w:val="13"/>
              </w:rPr>
              <w:t>3</w:t>
            </w:r>
          </w:p>
        </w:tc>
      </w:tr>
      <w:tr w:rsidR="00D721A1" w14:paraId="2AB12CEB" w14:textId="77777777">
        <w:trPr>
          <w:trHeight w:val="144"/>
        </w:trPr>
        <w:tc>
          <w:tcPr>
            <w:tcW w:w="915" w:type="dxa"/>
            <w:tcBorders>
              <w:top w:val="nil"/>
              <w:left w:val="nil"/>
              <w:bottom w:val="nil"/>
              <w:right w:val="nil"/>
            </w:tcBorders>
            <w:tcMar>
              <w:top w:w="0" w:type="dxa"/>
              <w:left w:w="0" w:type="dxa"/>
              <w:bottom w:w="0" w:type="dxa"/>
              <w:right w:w="0" w:type="dxa"/>
            </w:tcMar>
          </w:tcPr>
          <w:p w14:paraId="43836BD5"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23CC953C"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7A85E3E1" w14:textId="77777777" w:rsidR="00D721A1" w:rsidRDefault="007B6925">
            <w:pPr>
              <w:rPr>
                <w:sz w:val="13"/>
                <w:szCs w:val="13"/>
              </w:rPr>
            </w:pPr>
            <w:proofErr w:type="spellStart"/>
            <w:r>
              <w:rPr>
                <w:sz w:val="13"/>
                <w:szCs w:val="13"/>
              </w:rPr>
              <w:t>Zygochlamys</w:t>
            </w:r>
            <w:proofErr w:type="spellEnd"/>
          </w:p>
        </w:tc>
        <w:tc>
          <w:tcPr>
            <w:tcW w:w="4350" w:type="dxa"/>
            <w:tcBorders>
              <w:top w:val="nil"/>
              <w:left w:val="nil"/>
              <w:bottom w:val="nil"/>
              <w:right w:val="nil"/>
            </w:tcBorders>
            <w:tcMar>
              <w:top w:w="0" w:type="dxa"/>
              <w:left w:w="0" w:type="dxa"/>
              <w:bottom w:w="0" w:type="dxa"/>
              <w:right w:w="0" w:type="dxa"/>
            </w:tcMar>
          </w:tcPr>
          <w:p w14:paraId="7D841AB5" w14:textId="77777777" w:rsidR="00D721A1" w:rsidRDefault="007B6925">
            <w:pPr>
              <w:rPr>
                <w:sz w:val="13"/>
                <w:szCs w:val="13"/>
              </w:rPr>
            </w:pPr>
            <w:r>
              <w:rPr>
                <w:sz w:val="13"/>
                <w:szCs w:val="13"/>
              </w:rPr>
              <w:t>Patagonian scallop (</w:t>
            </w:r>
            <w:proofErr w:type="spellStart"/>
            <w:r>
              <w:rPr>
                <w:sz w:val="13"/>
                <w:szCs w:val="13"/>
              </w:rPr>
              <w:t>Zygochlamys</w:t>
            </w:r>
            <w:proofErr w:type="spellEnd"/>
            <w:r>
              <w:rPr>
                <w:sz w:val="13"/>
                <w:szCs w:val="13"/>
              </w:rPr>
              <w:t xml:space="preserve"> </w:t>
            </w:r>
            <w:proofErr w:type="spellStart"/>
            <w:r>
              <w:rPr>
                <w:sz w:val="13"/>
                <w:szCs w:val="13"/>
              </w:rPr>
              <w:t>patagonica</w:t>
            </w:r>
            <w:proofErr w:type="spellEnd"/>
            <w:r>
              <w:rPr>
                <w:sz w:val="13"/>
                <w:szCs w:val="13"/>
              </w:rPr>
              <w:t>)</w:t>
            </w:r>
          </w:p>
        </w:tc>
        <w:tc>
          <w:tcPr>
            <w:tcW w:w="825" w:type="dxa"/>
            <w:tcBorders>
              <w:top w:val="nil"/>
              <w:left w:val="nil"/>
              <w:bottom w:val="nil"/>
              <w:right w:val="nil"/>
            </w:tcBorders>
            <w:tcMar>
              <w:top w:w="0" w:type="dxa"/>
              <w:left w:w="0" w:type="dxa"/>
              <w:bottom w:w="0" w:type="dxa"/>
              <w:right w:w="0" w:type="dxa"/>
            </w:tcMar>
          </w:tcPr>
          <w:p w14:paraId="50018837" w14:textId="77777777" w:rsidR="00D721A1" w:rsidRDefault="007B6925">
            <w:pPr>
              <w:rPr>
                <w:sz w:val="13"/>
                <w:szCs w:val="13"/>
              </w:rPr>
            </w:pPr>
            <w:r>
              <w:rPr>
                <w:sz w:val="13"/>
                <w:szCs w:val="13"/>
              </w:rPr>
              <w:t>35.5</w:t>
            </w:r>
          </w:p>
        </w:tc>
        <w:tc>
          <w:tcPr>
            <w:tcW w:w="870" w:type="dxa"/>
            <w:tcBorders>
              <w:top w:val="nil"/>
              <w:left w:val="nil"/>
              <w:bottom w:val="nil"/>
              <w:right w:val="nil"/>
            </w:tcBorders>
            <w:tcMar>
              <w:top w:w="0" w:type="dxa"/>
              <w:left w:w="0" w:type="dxa"/>
              <w:bottom w:w="0" w:type="dxa"/>
              <w:right w:w="0" w:type="dxa"/>
            </w:tcMar>
          </w:tcPr>
          <w:p w14:paraId="65D38690" w14:textId="77777777" w:rsidR="00D721A1" w:rsidRDefault="007B6925">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7EDE2151" w14:textId="77777777" w:rsidR="00D721A1" w:rsidRDefault="007B6925">
            <w:pPr>
              <w:rPr>
                <w:sz w:val="13"/>
                <w:szCs w:val="13"/>
              </w:rPr>
            </w:pPr>
            <w:r>
              <w:rPr>
                <w:sz w:val="13"/>
                <w:szCs w:val="13"/>
              </w:rPr>
              <w:t>1</w:t>
            </w:r>
          </w:p>
        </w:tc>
      </w:tr>
    </w:tbl>
    <w:p w14:paraId="6A14FD06" w14:textId="77777777" w:rsidR="00D721A1" w:rsidRDefault="007B6925">
      <w:r>
        <w:br w:type="page"/>
      </w:r>
      <w:r>
        <w:rPr>
          <w:b/>
          <w:bCs/>
        </w:rPr>
        <w:lastRenderedPageBreak/>
        <w:t xml:space="preserve">Table S5. </w:t>
      </w:r>
      <w:r>
        <w:t>Performance statistics used in model selection.</w:t>
      </w:r>
    </w:p>
    <w:p w14:paraId="423BBE39" w14:textId="77777777" w:rsidR="00D721A1" w:rsidRDefault="00D721A1">
      <w:pPr>
        <w:rPr>
          <w:b/>
          <w:bCs/>
        </w:rPr>
      </w:pPr>
    </w:p>
    <w:tbl>
      <w:tblPr>
        <w:tblStyle w:val="a4"/>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95"/>
        <w:gridCol w:w="768"/>
        <w:gridCol w:w="1271"/>
        <w:gridCol w:w="1197"/>
        <w:gridCol w:w="961"/>
        <w:gridCol w:w="1567"/>
      </w:tblGrid>
      <w:tr w:rsidR="00D721A1" w14:paraId="6D647925" w14:textId="77777777">
        <w:trPr>
          <w:trHeight w:val="415"/>
        </w:trPr>
        <w:tc>
          <w:tcPr>
            <w:tcW w:w="3593"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08FD71E5" w14:textId="77777777" w:rsidR="00D721A1" w:rsidRDefault="007B6925">
            <w:pPr>
              <w:rPr>
                <w:b/>
                <w:bCs/>
              </w:rPr>
            </w:pPr>
            <w:r>
              <w:rPr>
                <w:rFonts w:ascii="Calibri" w:eastAsia="Calibri" w:hAnsi="Calibri" w:cs="Calibri"/>
                <w:b/>
                <w:bCs/>
              </w:rPr>
              <w:t>Model</w:t>
            </w:r>
          </w:p>
        </w:tc>
        <w:tc>
          <w:tcPr>
            <w:tcW w:w="768"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7E0701DB" w14:textId="77777777" w:rsidR="00D721A1" w:rsidRDefault="007B6925">
            <w:pPr>
              <w:rPr>
                <w:b/>
                <w:bCs/>
              </w:rPr>
            </w:pPr>
            <w:r>
              <w:rPr>
                <w:rFonts w:ascii="Calibri" w:eastAsia="Calibri" w:hAnsi="Calibri" w:cs="Calibri"/>
                <w:b/>
                <w:bCs/>
              </w:rPr>
              <w:t>ΔELPD</w:t>
            </w:r>
          </w:p>
        </w:tc>
        <w:tc>
          <w:tcPr>
            <w:tcW w:w="127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6DDF1A14" w14:textId="77777777" w:rsidR="00D721A1" w:rsidRDefault="007B6925">
            <w:pPr>
              <w:rPr>
                <w:b/>
                <w:bCs/>
              </w:rPr>
            </w:pPr>
            <w:r>
              <w:rPr>
                <w:rFonts w:ascii="Calibri" w:eastAsia="Calibri" w:hAnsi="Calibri" w:cs="Calibri"/>
                <w:b/>
                <w:bCs/>
              </w:rPr>
              <w:t>ELPD (SE)</w:t>
            </w:r>
          </w:p>
        </w:tc>
        <w:tc>
          <w:tcPr>
            <w:tcW w:w="119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22F86448" w14:textId="77777777" w:rsidR="00D721A1" w:rsidRDefault="007B6925">
            <w:pPr>
              <w:rPr>
                <w:b/>
                <w:bCs/>
              </w:rPr>
            </w:pPr>
            <w:r>
              <w:rPr>
                <w:rFonts w:ascii="Calibri" w:eastAsia="Calibri" w:hAnsi="Calibri" w:cs="Calibri"/>
                <w:b/>
                <w:bCs/>
              </w:rPr>
              <w:t>LOOIC (SE)</w:t>
            </w:r>
          </w:p>
        </w:tc>
        <w:tc>
          <w:tcPr>
            <w:tcW w:w="96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2E2BF11A" w14:textId="77777777" w:rsidR="00D721A1" w:rsidRDefault="007B6925">
            <w:pPr>
              <w:rPr>
                <w:b/>
                <w:bCs/>
              </w:rPr>
            </w:pPr>
            <w:r>
              <w:rPr>
                <w:rFonts w:ascii="Calibri" w:eastAsia="Calibri" w:hAnsi="Calibri" w:cs="Calibri"/>
                <w:b/>
                <w:bCs/>
              </w:rPr>
              <w:t>P (SE)</w:t>
            </w:r>
          </w:p>
        </w:tc>
        <w:tc>
          <w:tcPr>
            <w:tcW w:w="156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66CD4F34" w14:textId="77777777" w:rsidR="00D721A1" w:rsidRDefault="007B6925">
            <w:pPr>
              <w:rPr>
                <w:b/>
                <w:bCs/>
              </w:rPr>
            </w:pPr>
            <w:r>
              <w:rPr>
                <w:rFonts w:ascii="Calibri" w:eastAsia="Calibri" w:hAnsi="Calibri" w:cs="Calibri"/>
                <w:b/>
                <w:bCs/>
              </w:rPr>
              <w:t>R</w:t>
            </w:r>
            <w:r>
              <w:rPr>
                <w:rFonts w:ascii="Calibri" w:eastAsia="Calibri" w:hAnsi="Calibri" w:cs="Calibri"/>
                <w:b/>
                <w:bCs/>
                <w:vertAlign w:val="superscript"/>
              </w:rPr>
              <w:t>2</w:t>
            </w:r>
            <w:r>
              <w:rPr>
                <w:rFonts w:ascii="Calibri" w:eastAsia="Calibri" w:hAnsi="Calibri" w:cs="Calibri"/>
                <w:b/>
                <w:bCs/>
              </w:rPr>
              <w:t xml:space="preserve"> (CI)</w:t>
            </w:r>
          </w:p>
        </w:tc>
      </w:tr>
      <w:tr w:rsidR="00D721A1" w14:paraId="600D5873" w14:textId="77777777">
        <w:trPr>
          <w:trHeight w:val="415"/>
        </w:trPr>
        <w:tc>
          <w:tcPr>
            <w:tcW w:w="3593" w:type="dxa"/>
            <w:tcBorders>
              <w:top w:val="nil"/>
              <w:left w:val="nil"/>
              <w:bottom w:val="nil"/>
              <w:right w:val="nil"/>
            </w:tcBorders>
            <w:tcMar>
              <w:top w:w="20" w:type="dxa"/>
              <w:left w:w="20" w:type="dxa"/>
              <w:bottom w:w="100" w:type="dxa"/>
              <w:right w:w="20" w:type="dxa"/>
            </w:tcMar>
            <w:vAlign w:val="bottom"/>
          </w:tcPr>
          <w:p w14:paraId="428878ED" w14:textId="77777777" w:rsidR="00D721A1" w:rsidRDefault="007B6925">
            <w:r>
              <w:rPr>
                <w:rFonts w:ascii="Calibri" w:eastAsia="Calibri" w:hAnsi="Calibri" w:cs="Calibri"/>
              </w:rPr>
              <w:t>Taxonomically nested random effects</w:t>
            </w:r>
          </w:p>
        </w:tc>
        <w:tc>
          <w:tcPr>
            <w:tcW w:w="768" w:type="dxa"/>
            <w:tcBorders>
              <w:top w:val="nil"/>
              <w:left w:val="nil"/>
              <w:bottom w:val="nil"/>
              <w:right w:val="nil"/>
            </w:tcBorders>
            <w:tcMar>
              <w:top w:w="20" w:type="dxa"/>
              <w:left w:w="20" w:type="dxa"/>
              <w:bottom w:w="100" w:type="dxa"/>
              <w:right w:w="20" w:type="dxa"/>
            </w:tcMar>
            <w:vAlign w:val="bottom"/>
          </w:tcPr>
          <w:p w14:paraId="0893F8F0" w14:textId="77777777" w:rsidR="00D721A1" w:rsidRDefault="007B6925">
            <w:r>
              <w:rPr>
                <w:rFonts w:ascii="Calibri" w:eastAsia="Calibri" w:hAnsi="Calibri" w:cs="Calibri"/>
              </w:rPr>
              <w:t>0.0</w:t>
            </w:r>
          </w:p>
        </w:tc>
        <w:tc>
          <w:tcPr>
            <w:tcW w:w="1271" w:type="dxa"/>
            <w:tcBorders>
              <w:top w:val="nil"/>
              <w:left w:val="nil"/>
              <w:bottom w:val="nil"/>
              <w:right w:val="nil"/>
            </w:tcBorders>
            <w:tcMar>
              <w:top w:w="20" w:type="dxa"/>
              <w:left w:w="20" w:type="dxa"/>
              <w:bottom w:w="100" w:type="dxa"/>
              <w:right w:w="20" w:type="dxa"/>
            </w:tcMar>
            <w:vAlign w:val="bottom"/>
          </w:tcPr>
          <w:p w14:paraId="2FC1C4B0" w14:textId="77777777" w:rsidR="00D721A1" w:rsidRDefault="007B6925">
            <w:r>
              <w:rPr>
                <w:rFonts w:ascii="Calibri" w:eastAsia="Calibri" w:hAnsi="Calibri" w:cs="Calibri"/>
              </w:rPr>
              <w:t>-219.1 (9.7)</w:t>
            </w:r>
          </w:p>
        </w:tc>
        <w:tc>
          <w:tcPr>
            <w:tcW w:w="1197" w:type="dxa"/>
            <w:tcBorders>
              <w:top w:val="nil"/>
              <w:left w:val="nil"/>
              <w:bottom w:val="nil"/>
              <w:right w:val="nil"/>
            </w:tcBorders>
            <w:tcMar>
              <w:top w:w="20" w:type="dxa"/>
              <w:left w:w="20" w:type="dxa"/>
              <w:bottom w:w="100" w:type="dxa"/>
              <w:right w:w="20" w:type="dxa"/>
            </w:tcMar>
            <w:vAlign w:val="bottom"/>
          </w:tcPr>
          <w:p w14:paraId="37A361F0" w14:textId="77777777" w:rsidR="00D721A1" w:rsidRDefault="007B6925">
            <w:r>
              <w:rPr>
                <w:rFonts w:ascii="Calibri" w:eastAsia="Calibri" w:hAnsi="Calibri" w:cs="Calibri"/>
              </w:rPr>
              <w:t>438.2 (19.5)</w:t>
            </w:r>
          </w:p>
        </w:tc>
        <w:tc>
          <w:tcPr>
            <w:tcW w:w="961" w:type="dxa"/>
            <w:tcBorders>
              <w:top w:val="nil"/>
              <w:left w:val="nil"/>
              <w:bottom w:val="nil"/>
              <w:right w:val="nil"/>
            </w:tcBorders>
            <w:tcMar>
              <w:top w:w="20" w:type="dxa"/>
              <w:left w:w="20" w:type="dxa"/>
              <w:bottom w:w="100" w:type="dxa"/>
              <w:right w:w="20" w:type="dxa"/>
            </w:tcMar>
            <w:vAlign w:val="bottom"/>
          </w:tcPr>
          <w:p w14:paraId="11F11167" w14:textId="77777777" w:rsidR="00D721A1" w:rsidRDefault="007B6925">
            <w:r>
              <w:rPr>
                <w:rFonts w:ascii="Calibri" w:eastAsia="Calibri" w:hAnsi="Calibri" w:cs="Calibri"/>
              </w:rPr>
              <w:t>30.8 (3.8)</w:t>
            </w:r>
          </w:p>
        </w:tc>
        <w:tc>
          <w:tcPr>
            <w:tcW w:w="1567" w:type="dxa"/>
            <w:tcBorders>
              <w:top w:val="nil"/>
              <w:left w:val="nil"/>
              <w:bottom w:val="nil"/>
              <w:right w:val="nil"/>
            </w:tcBorders>
            <w:tcMar>
              <w:top w:w="20" w:type="dxa"/>
              <w:left w:w="20" w:type="dxa"/>
              <w:bottom w:w="100" w:type="dxa"/>
              <w:right w:w="20" w:type="dxa"/>
            </w:tcMar>
            <w:vAlign w:val="bottom"/>
          </w:tcPr>
          <w:p w14:paraId="68354E65" w14:textId="77777777" w:rsidR="00D721A1" w:rsidRDefault="007B6925">
            <w:r>
              <w:rPr>
                <w:rFonts w:ascii="Calibri" w:eastAsia="Calibri" w:hAnsi="Calibri" w:cs="Calibri"/>
              </w:rPr>
              <w:t>0.71 (0.65-0.76)</w:t>
            </w:r>
          </w:p>
        </w:tc>
      </w:tr>
      <w:tr w:rsidR="00D721A1" w14:paraId="0D56477E"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7B0712DC" w14:textId="77777777" w:rsidR="00D721A1" w:rsidRDefault="007B6925">
            <w:r>
              <w:rPr>
                <w:rFonts w:ascii="Calibri" w:eastAsia="Calibri" w:hAnsi="Calibri" w:cs="Calibri"/>
              </w:rPr>
              <w:t>Non-phylogenetic random effects</w:t>
            </w:r>
          </w:p>
        </w:tc>
        <w:tc>
          <w:tcPr>
            <w:tcW w:w="768" w:type="dxa"/>
            <w:tcBorders>
              <w:top w:val="nil"/>
              <w:left w:val="nil"/>
              <w:bottom w:val="nil"/>
              <w:right w:val="nil"/>
            </w:tcBorders>
            <w:tcMar>
              <w:top w:w="20" w:type="dxa"/>
              <w:left w:w="20" w:type="dxa"/>
              <w:bottom w:w="100" w:type="dxa"/>
              <w:right w:w="20" w:type="dxa"/>
            </w:tcMar>
            <w:vAlign w:val="bottom"/>
          </w:tcPr>
          <w:p w14:paraId="596B6F04" w14:textId="77777777" w:rsidR="00D721A1" w:rsidRDefault="007B6925">
            <w:r>
              <w:rPr>
                <w:rFonts w:ascii="Calibri" w:eastAsia="Calibri" w:hAnsi="Calibri" w:cs="Calibri"/>
              </w:rPr>
              <w:t>2.4</w:t>
            </w:r>
          </w:p>
        </w:tc>
        <w:tc>
          <w:tcPr>
            <w:tcW w:w="1271" w:type="dxa"/>
            <w:tcBorders>
              <w:top w:val="nil"/>
              <w:left w:val="nil"/>
              <w:bottom w:val="nil"/>
              <w:right w:val="nil"/>
            </w:tcBorders>
            <w:tcMar>
              <w:top w:w="20" w:type="dxa"/>
              <w:left w:w="20" w:type="dxa"/>
              <w:bottom w:w="100" w:type="dxa"/>
              <w:right w:w="20" w:type="dxa"/>
            </w:tcMar>
            <w:vAlign w:val="bottom"/>
          </w:tcPr>
          <w:p w14:paraId="098ED847" w14:textId="77777777" w:rsidR="00D721A1" w:rsidRDefault="007B6925">
            <w:r>
              <w:rPr>
                <w:rFonts w:ascii="Calibri" w:eastAsia="Calibri" w:hAnsi="Calibri" w:cs="Calibri"/>
              </w:rPr>
              <w:t>-221.5 (10.2)</w:t>
            </w:r>
          </w:p>
        </w:tc>
        <w:tc>
          <w:tcPr>
            <w:tcW w:w="1197" w:type="dxa"/>
            <w:tcBorders>
              <w:top w:val="nil"/>
              <w:left w:val="nil"/>
              <w:bottom w:val="nil"/>
              <w:right w:val="nil"/>
            </w:tcBorders>
            <w:tcMar>
              <w:top w:w="20" w:type="dxa"/>
              <w:left w:w="20" w:type="dxa"/>
              <w:bottom w:w="100" w:type="dxa"/>
              <w:right w:w="20" w:type="dxa"/>
            </w:tcMar>
            <w:vAlign w:val="bottom"/>
          </w:tcPr>
          <w:p w14:paraId="480BDDE1" w14:textId="77777777" w:rsidR="00D721A1" w:rsidRDefault="007B6925">
            <w:r>
              <w:rPr>
                <w:rFonts w:ascii="Calibri" w:eastAsia="Calibri" w:hAnsi="Calibri" w:cs="Calibri"/>
              </w:rPr>
              <w:t>443.0 (20.3)</w:t>
            </w:r>
          </w:p>
        </w:tc>
        <w:tc>
          <w:tcPr>
            <w:tcW w:w="961" w:type="dxa"/>
            <w:tcBorders>
              <w:top w:val="nil"/>
              <w:left w:val="nil"/>
              <w:bottom w:val="nil"/>
              <w:right w:val="nil"/>
            </w:tcBorders>
            <w:tcMar>
              <w:top w:w="20" w:type="dxa"/>
              <w:left w:w="20" w:type="dxa"/>
              <w:bottom w:w="100" w:type="dxa"/>
              <w:right w:w="20" w:type="dxa"/>
            </w:tcMar>
            <w:vAlign w:val="bottom"/>
          </w:tcPr>
          <w:p w14:paraId="0A4BE286" w14:textId="77777777" w:rsidR="00D721A1" w:rsidRDefault="007B6925">
            <w:r>
              <w:rPr>
                <w:rFonts w:ascii="Calibri" w:eastAsia="Calibri" w:hAnsi="Calibri" w:cs="Calibri"/>
              </w:rPr>
              <w:t>32.7 (4.6)</w:t>
            </w:r>
          </w:p>
        </w:tc>
        <w:tc>
          <w:tcPr>
            <w:tcW w:w="1567" w:type="dxa"/>
            <w:tcBorders>
              <w:top w:val="nil"/>
              <w:left w:val="nil"/>
              <w:bottom w:val="nil"/>
              <w:right w:val="nil"/>
            </w:tcBorders>
            <w:tcMar>
              <w:top w:w="20" w:type="dxa"/>
              <w:left w:w="20" w:type="dxa"/>
              <w:bottom w:w="100" w:type="dxa"/>
              <w:right w:w="20" w:type="dxa"/>
            </w:tcMar>
            <w:vAlign w:val="bottom"/>
          </w:tcPr>
          <w:p w14:paraId="1C3DE3BB" w14:textId="77777777" w:rsidR="00D721A1" w:rsidRDefault="007B6925">
            <w:r>
              <w:rPr>
                <w:rFonts w:ascii="Calibri" w:eastAsia="Calibri" w:hAnsi="Calibri" w:cs="Calibri"/>
              </w:rPr>
              <w:t>0.70 (0.64-0.75)</w:t>
            </w:r>
          </w:p>
        </w:tc>
      </w:tr>
      <w:tr w:rsidR="00D721A1" w14:paraId="5F4E9955"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420155FC" w14:textId="77777777" w:rsidR="00D721A1" w:rsidRDefault="007B6925">
            <w:r>
              <w:rPr>
                <w:rFonts w:ascii="Calibri" w:eastAsia="Calibri" w:hAnsi="Calibri" w:cs="Calibri"/>
              </w:rPr>
              <w:t>Phylogenetic random effects</w:t>
            </w:r>
          </w:p>
        </w:tc>
        <w:tc>
          <w:tcPr>
            <w:tcW w:w="768" w:type="dxa"/>
            <w:tcBorders>
              <w:top w:val="nil"/>
              <w:left w:val="nil"/>
              <w:bottom w:val="nil"/>
              <w:right w:val="nil"/>
            </w:tcBorders>
            <w:tcMar>
              <w:top w:w="20" w:type="dxa"/>
              <w:left w:w="20" w:type="dxa"/>
              <w:bottom w:w="100" w:type="dxa"/>
              <w:right w:w="20" w:type="dxa"/>
            </w:tcMar>
            <w:vAlign w:val="bottom"/>
          </w:tcPr>
          <w:p w14:paraId="484C7AA4" w14:textId="77777777" w:rsidR="00D721A1" w:rsidRDefault="007B6925">
            <w:r>
              <w:rPr>
                <w:rFonts w:ascii="Calibri" w:eastAsia="Calibri" w:hAnsi="Calibri" w:cs="Calibri"/>
              </w:rPr>
              <w:t>4.3</w:t>
            </w:r>
          </w:p>
        </w:tc>
        <w:tc>
          <w:tcPr>
            <w:tcW w:w="1271" w:type="dxa"/>
            <w:tcBorders>
              <w:top w:val="nil"/>
              <w:left w:val="nil"/>
              <w:bottom w:val="nil"/>
              <w:right w:val="nil"/>
            </w:tcBorders>
            <w:tcMar>
              <w:top w:w="20" w:type="dxa"/>
              <w:left w:w="20" w:type="dxa"/>
              <w:bottom w:w="100" w:type="dxa"/>
              <w:right w:w="20" w:type="dxa"/>
            </w:tcMar>
            <w:vAlign w:val="bottom"/>
          </w:tcPr>
          <w:p w14:paraId="3909B41B" w14:textId="77777777" w:rsidR="00D721A1" w:rsidRDefault="007B6925">
            <w:r>
              <w:rPr>
                <w:rFonts w:ascii="Calibri" w:eastAsia="Calibri" w:hAnsi="Calibri" w:cs="Calibri"/>
              </w:rPr>
              <w:t>-223.4 (10.0)</w:t>
            </w:r>
          </w:p>
        </w:tc>
        <w:tc>
          <w:tcPr>
            <w:tcW w:w="1197" w:type="dxa"/>
            <w:tcBorders>
              <w:top w:val="nil"/>
              <w:left w:val="nil"/>
              <w:bottom w:val="nil"/>
              <w:right w:val="nil"/>
            </w:tcBorders>
            <w:tcMar>
              <w:top w:w="20" w:type="dxa"/>
              <w:left w:w="20" w:type="dxa"/>
              <w:bottom w:w="100" w:type="dxa"/>
              <w:right w:w="20" w:type="dxa"/>
            </w:tcMar>
            <w:vAlign w:val="bottom"/>
          </w:tcPr>
          <w:p w14:paraId="444F3112" w14:textId="77777777" w:rsidR="00D721A1" w:rsidRDefault="007B6925">
            <w:r>
              <w:rPr>
                <w:rFonts w:ascii="Calibri" w:eastAsia="Calibri" w:hAnsi="Calibri" w:cs="Calibri"/>
              </w:rPr>
              <w:t>446.8 (19.9)</w:t>
            </w:r>
          </w:p>
        </w:tc>
        <w:tc>
          <w:tcPr>
            <w:tcW w:w="961" w:type="dxa"/>
            <w:tcBorders>
              <w:top w:val="nil"/>
              <w:left w:val="nil"/>
              <w:bottom w:val="nil"/>
              <w:right w:val="nil"/>
            </w:tcBorders>
            <w:tcMar>
              <w:top w:w="20" w:type="dxa"/>
              <w:left w:w="20" w:type="dxa"/>
              <w:bottom w:w="100" w:type="dxa"/>
              <w:right w:w="20" w:type="dxa"/>
            </w:tcMar>
            <w:vAlign w:val="bottom"/>
          </w:tcPr>
          <w:p w14:paraId="2D1A6166" w14:textId="77777777" w:rsidR="00D721A1" w:rsidRDefault="007B6925">
            <w:r>
              <w:rPr>
                <w:rFonts w:ascii="Calibri" w:eastAsia="Calibri" w:hAnsi="Calibri" w:cs="Calibri"/>
              </w:rPr>
              <w:t>30.8 (4.8)</w:t>
            </w:r>
          </w:p>
        </w:tc>
        <w:tc>
          <w:tcPr>
            <w:tcW w:w="1567" w:type="dxa"/>
            <w:tcBorders>
              <w:top w:val="nil"/>
              <w:left w:val="nil"/>
              <w:bottom w:val="nil"/>
              <w:right w:val="nil"/>
            </w:tcBorders>
            <w:tcMar>
              <w:top w:w="20" w:type="dxa"/>
              <w:left w:w="20" w:type="dxa"/>
              <w:bottom w:w="100" w:type="dxa"/>
              <w:right w:w="20" w:type="dxa"/>
            </w:tcMar>
            <w:vAlign w:val="bottom"/>
          </w:tcPr>
          <w:p w14:paraId="68174212" w14:textId="77777777" w:rsidR="00D721A1" w:rsidRDefault="007B6925">
            <w:r>
              <w:rPr>
                <w:rFonts w:ascii="Calibri" w:eastAsia="Calibri" w:hAnsi="Calibri" w:cs="Calibri"/>
              </w:rPr>
              <w:t>0.69 (0.61-0.74)</w:t>
            </w:r>
          </w:p>
        </w:tc>
      </w:tr>
      <w:tr w:rsidR="00D721A1" w14:paraId="4ED707E8"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655D4830" w14:textId="77777777" w:rsidR="00D721A1" w:rsidRDefault="007B6925">
            <w:r>
              <w:rPr>
                <w:rFonts w:ascii="Calibri" w:eastAsia="Calibri" w:hAnsi="Calibri" w:cs="Calibri"/>
              </w:rPr>
              <w:t>Fixed effects only</w:t>
            </w:r>
          </w:p>
        </w:tc>
        <w:tc>
          <w:tcPr>
            <w:tcW w:w="768" w:type="dxa"/>
            <w:tcBorders>
              <w:top w:val="nil"/>
              <w:left w:val="nil"/>
              <w:bottom w:val="nil"/>
              <w:right w:val="nil"/>
            </w:tcBorders>
            <w:tcMar>
              <w:top w:w="20" w:type="dxa"/>
              <w:left w:w="20" w:type="dxa"/>
              <w:bottom w:w="100" w:type="dxa"/>
              <w:right w:w="20" w:type="dxa"/>
            </w:tcMar>
            <w:vAlign w:val="bottom"/>
          </w:tcPr>
          <w:p w14:paraId="46A7525F" w14:textId="77777777" w:rsidR="00D721A1" w:rsidRDefault="007B6925">
            <w:r>
              <w:rPr>
                <w:rFonts w:ascii="Calibri" w:eastAsia="Calibri" w:hAnsi="Calibri" w:cs="Calibri"/>
              </w:rPr>
              <w:t>32.7</w:t>
            </w:r>
          </w:p>
        </w:tc>
        <w:tc>
          <w:tcPr>
            <w:tcW w:w="1271" w:type="dxa"/>
            <w:tcBorders>
              <w:top w:val="nil"/>
              <w:left w:val="nil"/>
              <w:bottom w:val="nil"/>
              <w:right w:val="nil"/>
            </w:tcBorders>
            <w:tcMar>
              <w:top w:w="20" w:type="dxa"/>
              <w:left w:w="20" w:type="dxa"/>
              <w:bottom w:w="100" w:type="dxa"/>
              <w:right w:w="20" w:type="dxa"/>
            </w:tcMar>
            <w:vAlign w:val="bottom"/>
          </w:tcPr>
          <w:p w14:paraId="1C0FE6CC" w14:textId="77777777" w:rsidR="00D721A1" w:rsidRDefault="007B6925">
            <w:r>
              <w:rPr>
                <w:rFonts w:ascii="Calibri" w:eastAsia="Calibri" w:hAnsi="Calibri" w:cs="Calibri"/>
              </w:rPr>
              <w:t>-251.8 (10.0)</w:t>
            </w:r>
          </w:p>
        </w:tc>
        <w:tc>
          <w:tcPr>
            <w:tcW w:w="1197" w:type="dxa"/>
            <w:tcBorders>
              <w:top w:val="nil"/>
              <w:left w:val="nil"/>
              <w:bottom w:val="nil"/>
              <w:right w:val="nil"/>
            </w:tcBorders>
            <w:tcMar>
              <w:top w:w="20" w:type="dxa"/>
              <w:left w:w="20" w:type="dxa"/>
              <w:bottom w:w="100" w:type="dxa"/>
              <w:right w:w="20" w:type="dxa"/>
            </w:tcMar>
            <w:vAlign w:val="bottom"/>
          </w:tcPr>
          <w:p w14:paraId="2915E33F" w14:textId="77777777" w:rsidR="00D721A1" w:rsidRDefault="007B6925">
            <w:r>
              <w:rPr>
                <w:rFonts w:ascii="Calibri" w:eastAsia="Calibri" w:hAnsi="Calibri" w:cs="Calibri"/>
              </w:rPr>
              <w:t>503.6 (20.1)</w:t>
            </w:r>
          </w:p>
        </w:tc>
        <w:tc>
          <w:tcPr>
            <w:tcW w:w="961" w:type="dxa"/>
            <w:tcBorders>
              <w:top w:val="nil"/>
              <w:left w:val="nil"/>
              <w:bottom w:val="nil"/>
              <w:right w:val="nil"/>
            </w:tcBorders>
            <w:tcMar>
              <w:top w:w="20" w:type="dxa"/>
              <w:left w:w="20" w:type="dxa"/>
              <w:bottom w:w="100" w:type="dxa"/>
              <w:right w:w="20" w:type="dxa"/>
            </w:tcMar>
            <w:vAlign w:val="bottom"/>
          </w:tcPr>
          <w:p w14:paraId="47BBB823" w14:textId="77777777" w:rsidR="00D721A1" w:rsidRDefault="007B6925">
            <w:r>
              <w:rPr>
                <w:rFonts w:ascii="Calibri" w:eastAsia="Calibri" w:hAnsi="Calibri" w:cs="Calibri"/>
              </w:rPr>
              <w:t>14.0 (1.8)</w:t>
            </w:r>
          </w:p>
        </w:tc>
        <w:tc>
          <w:tcPr>
            <w:tcW w:w="1567" w:type="dxa"/>
            <w:tcBorders>
              <w:top w:val="nil"/>
              <w:left w:val="nil"/>
              <w:bottom w:val="nil"/>
              <w:right w:val="nil"/>
            </w:tcBorders>
            <w:tcMar>
              <w:top w:w="20" w:type="dxa"/>
              <w:left w:w="20" w:type="dxa"/>
              <w:bottom w:w="100" w:type="dxa"/>
              <w:right w:w="20" w:type="dxa"/>
            </w:tcMar>
            <w:vAlign w:val="bottom"/>
          </w:tcPr>
          <w:p w14:paraId="0793DECD" w14:textId="77777777" w:rsidR="00D721A1" w:rsidRDefault="007B6925">
            <w:r>
              <w:rPr>
                <w:rFonts w:ascii="Calibri" w:eastAsia="Calibri" w:hAnsi="Calibri" w:cs="Calibri"/>
              </w:rPr>
              <w:t>0.48 (0.39-0.55)</w:t>
            </w:r>
          </w:p>
        </w:tc>
      </w:tr>
    </w:tbl>
    <w:p w14:paraId="2A573A48" w14:textId="77777777" w:rsidR="00D721A1" w:rsidRDefault="00D721A1">
      <w:pPr>
        <w:rPr>
          <w:b/>
          <w:bCs/>
        </w:rPr>
      </w:pPr>
    </w:p>
    <w:p w14:paraId="6F639E51" w14:textId="77777777" w:rsidR="00D721A1" w:rsidRDefault="007B6925">
      <w:pPr>
        <w:sectPr w:rsidR="00D721A1">
          <w:pgSz w:w="12240" w:h="15840"/>
          <w:pgMar w:top="1440" w:right="1440" w:bottom="1440" w:left="1440" w:header="720" w:footer="720" w:gutter="0"/>
          <w:cols w:space="720"/>
        </w:sectPr>
      </w:pPr>
      <w:r>
        <w:t>* ELPD = expected log predictive density (higher = better); LOOIC = leave-one-out information criterion (lower = better); R2 = Bayesian R</w:t>
      </w:r>
      <w:r>
        <w:rPr>
          <w:vertAlign w:val="superscript"/>
        </w:rPr>
        <w:t>2</w:t>
      </w:r>
      <w:r>
        <w:t xml:space="preserve"> (higher = better); P = effective number of parameters; SE = standard error; CI = 95% confidence interval</w:t>
      </w:r>
    </w:p>
    <w:p w14:paraId="5BBD722D" w14:textId="77777777" w:rsidR="00D721A1" w:rsidRDefault="00D721A1"/>
    <w:p w14:paraId="0DD1FFCB" w14:textId="77777777" w:rsidR="00D721A1" w:rsidRDefault="007B6925">
      <w:r>
        <w:rPr>
          <w:b/>
          <w:bCs/>
        </w:rPr>
        <w:t xml:space="preserve">Table S6. </w:t>
      </w:r>
      <w:r>
        <w:t>Field- and lab-based paralytic shellfish toxin depuration rates predicted by the best performing regression model for species included in model training along with the required predictor variables.</w:t>
      </w:r>
    </w:p>
    <w:p w14:paraId="4C4EC13F" w14:textId="77777777" w:rsidR="00D721A1" w:rsidRDefault="00D721A1"/>
    <w:tbl>
      <w:tblPr>
        <w:tblStyle w:val="a5"/>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9"/>
        <w:gridCol w:w="1153"/>
        <w:gridCol w:w="1109"/>
        <w:gridCol w:w="2112"/>
        <w:gridCol w:w="2294"/>
        <w:gridCol w:w="917"/>
        <w:gridCol w:w="608"/>
        <w:gridCol w:w="778"/>
        <w:gridCol w:w="1525"/>
        <w:gridCol w:w="1525"/>
      </w:tblGrid>
      <w:tr w:rsidR="00D721A1" w14:paraId="226A1CE6" w14:textId="77777777">
        <w:trPr>
          <w:trHeight w:val="144"/>
        </w:trPr>
        <w:tc>
          <w:tcPr>
            <w:tcW w:w="938" w:type="dxa"/>
            <w:tcBorders>
              <w:top w:val="single" w:sz="3" w:space="0" w:color="000000"/>
              <w:left w:val="nil"/>
              <w:bottom w:val="single" w:sz="15" w:space="0" w:color="000000"/>
              <w:right w:val="nil"/>
            </w:tcBorders>
            <w:tcMar>
              <w:top w:w="0" w:type="dxa"/>
              <w:left w:w="0" w:type="dxa"/>
              <w:bottom w:w="0" w:type="dxa"/>
              <w:right w:w="0" w:type="dxa"/>
            </w:tcMar>
            <w:vAlign w:val="bottom"/>
          </w:tcPr>
          <w:p w14:paraId="04587810" w14:textId="77777777" w:rsidR="00D721A1" w:rsidRDefault="007B6925">
            <w:pPr>
              <w:rPr>
                <w:sz w:val="16"/>
                <w:szCs w:val="16"/>
              </w:rPr>
            </w:pPr>
            <w:r>
              <w:rPr>
                <w:b/>
                <w:bCs/>
                <w:sz w:val="16"/>
                <w:szCs w:val="16"/>
              </w:rPr>
              <w:t>Order</w:t>
            </w:r>
          </w:p>
        </w:tc>
        <w:tc>
          <w:tcPr>
            <w:tcW w:w="11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02C00C" w14:textId="77777777" w:rsidR="00D721A1" w:rsidRDefault="007B6925">
            <w:pPr>
              <w:rPr>
                <w:sz w:val="16"/>
                <w:szCs w:val="16"/>
              </w:rPr>
            </w:pPr>
            <w:r>
              <w:rPr>
                <w:b/>
                <w:bCs/>
                <w:sz w:val="16"/>
                <w:szCs w:val="16"/>
              </w:rPr>
              <w:t>Family</w:t>
            </w:r>
          </w:p>
        </w:tc>
        <w:tc>
          <w:tcPr>
            <w:tcW w:w="1109" w:type="dxa"/>
            <w:tcBorders>
              <w:top w:val="single" w:sz="3" w:space="0" w:color="000000"/>
              <w:left w:val="nil"/>
              <w:bottom w:val="single" w:sz="15" w:space="0" w:color="000000"/>
              <w:right w:val="nil"/>
            </w:tcBorders>
            <w:tcMar>
              <w:top w:w="0" w:type="dxa"/>
              <w:left w:w="0" w:type="dxa"/>
              <w:bottom w:w="0" w:type="dxa"/>
              <w:right w:w="0" w:type="dxa"/>
            </w:tcMar>
            <w:vAlign w:val="bottom"/>
          </w:tcPr>
          <w:p w14:paraId="718E7C13" w14:textId="77777777" w:rsidR="00D721A1" w:rsidRDefault="007B6925">
            <w:pPr>
              <w:rPr>
                <w:sz w:val="16"/>
                <w:szCs w:val="16"/>
              </w:rPr>
            </w:pPr>
            <w:r>
              <w:rPr>
                <w:b/>
                <w:bCs/>
                <w:sz w:val="16"/>
                <w:szCs w:val="16"/>
              </w:rPr>
              <w:t>Genus</w:t>
            </w:r>
          </w:p>
        </w:tc>
        <w:tc>
          <w:tcPr>
            <w:tcW w:w="21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023ADE71" w14:textId="77777777" w:rsidR="00D721A1" w:rsidRDefault="007B6925">
            <w:pPr>
              <w:rPr>
                <w:sz w:val="16"/>
                <w:szCs w:val="16"/>
              </w:rPr>
            </w:pPr>
            <w:r>
              <w:rPr>
                <w:b/>
                <w:bCs/>
                <w:sz w:val="16"/>
                <w:szCs w:val="16"/>
              </w:rPr>
              <w:t>Scientific name</w:t>
            </w:r>
          </w:p>
        </w:tc>
        <w:tc>
          <w:tcPr>
            <w:tcW w:w="2293" w:type="dxa"/>
            <w:tcBorders>
              <w:top w:val="single" w:sz="3" w:space="0" w:color="000000"/>
              <w:left w:val="nil"/>
              <w:bottom w:val="single" w:sz="15" w:space="0" w:color="000000"/>
              <w:right w:val="nil"/>
            </w:tcBorders>
            <w:tcMar>
              <w:top w:w="0" w:type="dxa"/>
              <w:left w:w="0" w:type="dxa"/>
              <w:bottom w:w="0" w:type="dxa"/>
              <w:right w:w="0" w:type="dxa"/>
            </w:tcMar>
            <w:vAlign w:val="bottom"/>
          </w:tcPr>
          <w:p w14:paraId="27743A24" w14:textId="77777777" w:rsidR="00D721A1" w:rsidRDefault="007B6925">
            <w:pPr>
              <w:rPr>
                <w:sz w:val="16"/>
                <w:szCs w:val="16"/>
              </w:rPr>
            </w:pPr>
            <w:r>
              <w:rPr>
                <w:b/>
                <w:bCs/>
                <w:sz w:val="16"/>
                <w:szCs w:val="16"/>
              </w:rPr>
              <w:t>Common name</w:t>
            </w:r>
          </w:p>
        </w:tc>
        <w:tc>
          <w:tcPr>
            <w:tcW w:w="917" w:type="dxa"/>
            <w:tcBorders>
              <w:top w:val="single" w:sz="3" w:space="0" w:color="000000"/>
              <w:left w:val="nil"/>
              <w:bottom w:val="single" w:sz="15" w:space="0" w:color="000000"/>
              <w:right w:val="nil"/>
            </w:tcBorders>
            <w:tcMar>
              <w:top w:w="0" w:type="dxa"/>
              <w:left w:w="0" w:type="dxa"/>
              <w:bottom w:w="0" w:type="dxa"/>
              <w:right w:w="0" w:type="dxa"/>
            </w:tcMar>
            <w:vAlign w:val="bottom"/>
          </w:tcPr>
          <w:p w14:paraId="30E74D8D" w14:textId="77777777" w:rsidR="00D721A1" w:rsidRDefault="007B6925">
            <w:pPr>
              <w:rPr>
                <w:b/>
                <w:bCs/>
                <w:sz w:val="16"/>
                <w:szCs w:val="16"/>
              </w:rPr>
            </w:pPr>
            <w:r>
              <w:rPr>
                <w:b/>
                <w:bCs/>
                <w:sz w:val="16"/>
                <w:szCs w:val="16"/>
              </w:rPr>
              <w:t xml:space="preserve">Length </w:t>
            </w:r>
          </w:p>
          <w:p w14:paraId="3496D5DE" w14:textId="77777777" w:rsidR="00D721A1" w:rsidRDefault="007B6925">
            <w:pPr>
              <w:rPr>
                <w:sz w:val="16"/>
                <w:szCs w:val="16"/>
              </w:rPr>
            </w:pPr>
            <w:r>
              <w:rPr>
                <w:b/>
                <w:bCs/>
                <w:sz w:val="16"/>
                <w:szCs w:val="16"/>
              </w:rPr>
              <w:t>(cm)</w:t>
            </w:r>
          </w:p>
        </w:tc>
        <w:tc>
          <w:tcPr>
            <w:tcW w:w="608" w:type="dxa"/>
            <w:tcBorders>
              <w:top w:val="single" w:sz="3" w:space="0" w:color="000000"/>
              <w:left w:val="nil"/>
              <w:bottom w:val="single" w:sz="15" w:space="0" w:color="000000"/>
              <w:right w:val="nil"/>
            </w:tcBorders>
            <w:tcMar>
              <w:top w:w="0" w:type="dxa"/>
              <w:left w:w="0" w:type="dxa"/>
              <w:bottom w:w="0" w:type="dxa"/>
              <w:right w:w="0" w:type="dxa"/>
            </w:tcMar>
            <w:vAlign w:val="bottom"/>
          </w:tcPr>
          <w:p w14:paraId="19976F9B" w14:textId="77777777" w:rsidR="00D721A1" w:rsidRDefault="007B6925">
            <w:pPr>
              <w:rPr>
                <w:b/>
                <w:bCs/>
                <w:sz w:val="16"/>
                <w:szCs w:val="16"/>
              </w:rPr>
            </w:pPr>
            <w:r>
              <w:rPr>
                <w:b/>
                <w:bCs/>
                <w:sz w:val="16"/>
                <w:szCs w:val="16"/>
              </w:rPr>
              <w:t xml:space="preserve">K </w:t>
            </w:r>
          </w:p>
          <w:p w14:paraId="61A14B7F" w14:textId="77777777" w:rsidR="00D721A1" w:rsidRDefault="007B6925">
            <w:pPr>
              <w:rPr>
                <w:sz w:val="16"/>
                <w:szCs w:val="16"/>
              </w:rPr>
            </w:pPr>
            <w:r>
              <w:rPr>
                <w:b/>
                <w:bCs/>
                <w:sz w:val="16"/>
                <w:szCs w:val="16"/>
              </w:rPr>
              <w:t>(1/yr)</w:t>
            </w:r>
          </w:p>
        </w:tc>
        <w:tc>
          <w:tcPr>
            <w:tcW w:w="778" w:type="dxa"/>
            <w:tcBorders>
              <w:top w:val="single" w:sz="3" w:space="0" w:color="000000"/>
              <w:left w:val="nil"/>
              <w:bottom w:val="single" w:sz="15" w:space="0" w:color="000000"/>
              <w:right w:val="nil"/>
            </w:tcBorders>
            <w:tcMar>
              <w:top w:w="0" w:type="dxa"/>
              <w:left w:w="0" w:type="dxa"/>
              <w:bottom w:w="0" w:type="dxa"/>
              <w:right w:w="0" w:type="dxa"/>
            </w:tcMar>
            <w:vAlign w:val="bottom"/>
          </w:tcPr>
          <w:p w14:paraId="03DA3E34" w14:textId="77777777" w:rsidR="00D721A1" w:rsidRDefault="007B6925">
            <w:pPr>
              <w:rPr>
                <w:b/>
                <w:bCs/>
                <w:sz w:val="16"/>
                <w:szCs w:val="16"/>
              </w:rPr>
            </w:pPr>
            <w:r>
              <w:rPr>
                <w:b/>
                <w:bCs/>
                <w:sz w:val="16"/>
                <w:szCs w:val="16"/>
              </w:rPr>
              <w:t xml:space="preserve">Temp </w:t>
            </w:r>
          </w:p>
          <w:p w14:paraId="6690F60E" w14:textId="77777777" w:rsidR="00D721A1" w:rsidRDefault="007B6925">
            <w:pPr>
              <w:rPr>
                <w:sz w:val="16"/>
                <w:szCs w:val="16"/>
              </w:rPr>
            </w:pPr>
            <w:r>
              <w:rPr>
                <w:b/>
                <w:bCs/>
                <w:sz w:val="16"/>
                <w:szCs w:val="16"/>
              </w:rPr>
              <w:t>(°C)</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623C5485" w14:textId="77777777" w:rsidR="00D721A1" w:rsidRDefault="007B6925">
            <w:pPr>
              <w:rPr>
                <w:b/>
                <w:bCs/>
                <w:sz w:val="16"/>
                <w:szCs w:val="16"/>
              </w:rPr>
            </w:pPr>
            <w:r>
              <w:rPr>
                <w:b/>
                <w:bCs/>
                <w:sz w:val="16"/>
                <w:szCs w:val="16"/>
              </w:rPr>
              <w:t xml:space="preserve">Field </w:t>
            </w:r>
          </w:p>
          <w:p w14:paraId="3F835F90" w14:textId="77777777" w:rsidR="00D721A1" w:rsidRDefault="007B6925">
            <w:pPr>
              <w:rPr>
                <w:sz w:val="16"/>
                <w:szCs w:val="16"/>
              </w:rPr>
            </w:pPr>
            <w:r>
              <w:rPr>
                <w:b/>
                <w:bCs/>
                <w:sz w:val="16"/>
                <w:szCs w:val="16"/>
              </w:rPr>
              <w:t>(95% CI)</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2DF5EAB6" w14:textId="77777777" w:rsidR="00D721A1" w:rsidRDefault="007B6925">
            <w:pPr>
              <w:rPr>
                <w:b/>
                <w:bCs/>
                <w:sz w:val="16"/>
                <w:szCs w:val="16"/>
              </w:rPr>
            </w:pPr>
            <w:r>
              <w:rPr>
                <w:b/>
                <w:bCs/>
                <w:sz w:val="16"/>
                <w:szCs w:val="16"/>
              </w:rPr>
              <w:t xml:space="preserve">Lab </w:t>
            </w:r>
          </w:p>
          <w:p w14:paraId="4E3A01F6" w14:textId="77777777" w:rsidR="00D721A1" w:rsidRDefault="007B6925">
            <w:pPr>
              <w:rPr>
                <w:sz w:val="16"/>
                <w:szCs w:val="16"/>
              </w:rPr>
            </w:pPr>
            <w:r>
              <w:rPr>
                <w:b/>
                <w:bCs/>
                <w:sz w:val="16"/>
                <w:szCs w:val="16"/>
              </w:rPr>
              <w:t>(95% CI)</w:t>
            </w:r>
          </w:p>
        </w:tc>
      </w:tr>
      <w:tr w:rsidR="00D721A1" w14:paraId="2E1731D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BE377EC" w14:textId="77777777" w:rsidR="00D721A1" w:rsidRDefault="007B6925">
            <w:pPr>
              <w:rPr>
                <w:sz w:val="16"/>
                <w:szCs w:val="16"/>
              </w:rPr>
            </w:pPr>
            <w:proofErr w:type="spellStart"/>
            <w:r>
              <w:rPr>
                <w:sz w:val="16"/>
                <w:szCs w:val="16"/>
              </w:rPr>
              <w:t>Adapedonta</w:t>
            </w:r>
            <w:proofErr w:type="spellEnd"/>
          </w:p>
        </w:tc>
        <w:tc>
          <w:tcPr>
            <w:tcW w:w="1152" w:type="dxa"/>
            <w:tcBorders>
              <w:top w:val="nil"/>
              <w:left w:val="nil"/>
              <w:bottom w:val="nil"/>
              <w:right w:val="nil"/>
            </w:tcBorders>
            <w:tcMar>
              <w:top w:w="0" w:type="dxa"/>
              <w:left w:w="0" w:type="dxa"/>
              <w:bottom w:w="0" w:type="dxa"/>
              <w:right w:w="0" w:type="dxa"/>
            </w:tcMar>
            <w:vAlign w:val="bottom"/>
          </w:tcPr>
          <w:p w14:paraId="407C86CE" w14:textId="77777777" w:rsidR="00D721A1" w:rsidRDefault="007B6925">
            <w:pPr>
              <w:rPr>
                <w:sz w:val="16"/>
                <w:szCs w:val="16"/>
              </w:rPr>
            </w:pPr>
            <w:proofErr w:type="spellStart"/>
            <w:r>
              <w:rPr>
                <w:sz w:val="16"/>
                <w:szCs w:val="16"/>
              </w:rPr>
              <w:t>Pharidae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044C6029" w14:textId="77777777" w:rsidR="00D721A1" w:rsidRDefault="007B6925">
            <w:pPr>
              <w:rPr>
                <w:sz w:val="16"/>
                <w:szCs w:val="16"/>
              </w:rPr>
            </w:pPr>
            <w:r>
              <w:rPr>
                <w:sz w:val="16"/>
                <w:szCs w:val="16"/>
              </w:rPr>
              <w:t>Ensis</w:t>
            </w:r>
          </w:p>
        </w:tc>
        <w:tc>
          <w:tcPr>
            <w:tcW w:w="2112" w:type="dxa"/>
            <w:tcBorders>
              <w:top w:val="nil"/>
              <w:left w:val="nil"/>
              <w:bottom w:val="nil"/>
              <w:right w:val="nil"/>
            </w:tcBorders>
            <w:tcMar>
              <w:top w:w="0" w:type="dxa"/>
              <w:left w:w="0" w:type="dxa"/>
              <w:bottom w:w="0" w:type="dxa"/>
              <w:right w:w="0" w:type="dxa"/>
            </w:tcMar>
            <w:vAlign w:val="bottom"/>
          </w:tcPr>
          <w:p w14:paraId="0111B7C6" w14:textId="77777777" w:rsidR="00D721A1" w:rsidRDefault="007B6925">
            <w:pPr>
              <w:rPr>
                <w:sz w:val="16"/>
                <w:szCs w:val="16"/>
              </w:rPr>
            </w:pPr>
            <w:r>
              <w:rPr>
                <w:sz w:val="16"/>
                <w:szCs w:val="16"/>
              </w:rPr>
              <w:t xml:space="preserve">Ensis </w:t>
            </w:r>
            <w:proofErr w:type="spellStart"/>
            <w:r>
              <w:rPr>
                <w:sz w:val="16"/>
                <w:szCs w:val="16"/>
              </w:rPr>
              <w:t>macha</w:t>
            </w:r>
            <w:proofErr w:type="spellEnd"/>
          </w:p>
        </w:tc>
        <w:tc>
          <w:tcPr>
            <w:tcW w:w="2293" w:type="dxa"/>
            <w:tcBorders>
              <w:top w:val="nil"/>
              <w:left w:val="nil"/>
              <w:bottom w:val="nil"/>
              <w:right w:val="nil"/>
            </w:tcBorders>
            <w:tcMar>
              <w:top w:w="0" w:type="dxa"/>
              <w:left w:w="0" w:type="dxa"/>
              <w:bottom w:w="0" w:type="dxa"/>
              <w:right w:w="0" w:type="dxa"/>
            </w:tcMar>
            <w:vAlign w:val="bottom"/>
          </w:tcPr>
          <w:p w14:paraId="1FC3E738" w14:textId="77777777" w:rsidR="00D721A1" w:rsidRDefault="007B6925">
            <w:pPr>
              <w:rPr>
                <w:sz w:val="16"/>
                <w:szCs w:val="16"/>
              </w:rPr>
            </w:pPr>
            <w:r>
              <w:rPr>
                <w:sz w:val="16"/>
                <w:szCs w:val="16"/>
              </w:rPr>
              <w:t>Navaja clam</w:t>
            </w:r>
          </w:p>
        </w:tc>
        <w:tc>
          <w:tcPr>
            <w:tcW w:w="917" w:type="dxa"/>
            <w:tcBorders>
              <w:top w:val="nil"/>
              <w:left w:val="nil"/>
              <w:bottom w:val="nil"/>
              <w:right w:val="nil"/>
            </w:tcBorders>
            <w:tcMar>
              <w:top w:w="0" w:type="dxa"/>
              <w:left w:w="0" w:type="dxa"/>
              <w:bottom w:w="0" w:type="dxa"/>
              <w:right w:w="0" w:type="dxa"/>
            </w:tcMar>
            <w:vAlign w:val="bottom"/>
          </w:tcPr>
          <w:p w14:paraId="398A2357" w14:textId="77777777" w:rsidR="00D721A1" w:rsidRDefault="007B6925">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037A9757" w14:textId="77777777" w:rsidR="00D721A1" w:rsidRDefault="007B6925">
            <w:pPr>
              <w:rPr>
                <w:sz w:val="16"/>
                <w:szCs w:val="16"/>
              </w:rPr>
            </w:pPr>
            <w:r>
              <w:rPr>
                <w:sz w:val="16"/>
                <w:szCs w:val="16"/>
              </w:rPr>
              <w:t>0.225</w:t>
            </w:r>
          </w:p>
        </w:tc>
        <w:tc>
          <w:tcPr>
            <w:tcW w:w="778" w:type="dxa"/>
            <w:tcBorders>
              <w:top w:val="nil"/>
              <w:left w:val="nil"/>
              <w:bottom w:val="nil"/>
              <w:right w:val="nil"/>
            </w:tcBorders>
            <w:tcMar>
              <w:top w:w="0" w:type="dxa"/>
              <w:left w:w="0" w:type="dxa"/>
              <w:bottom w:w="0" w:type="dxa"/>
              <w:right w:w="0" w:type="dxa"/>
            </w:tcMar>
            <w:vAlign w:val="bottom"/>
          </w:tcPr>
          <w:p w14:paraId="110C8E6B" w14:textId="77777777" w:rsidR="00D721A1" w:rsidRDefault="007B6925">
            <w:pPr>
              <w:rPr>
                <w:sz w:val="16"/>
                <w:szCs w:val="16"/>
              </w:rPr>
            </w:pPr>
            <w:r>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29C05FFC" w14:textId="77777777" w:rsidR="00D721A1" w:rsidRDefault="007B6925">
            <w:pPr>
              <w:rPr>
                <w:sz w:val="16"/>
                <w:szCs w:val="16"/>
              </w:rPr>
            </w:pPr>
            <w:r>
              <w:rPr>
                <w:sz w:val="16"/>
                <w:szCs w:val="16"/>
              </w:rPr>
              <w:t>0.07 (0.01-0.248)</w:t>
            </w:r>
          </w:p>
        </w:tc>
        <w:tc>
          <w:tcPr>
            <w:tcW w:w="1525" w:type="dxa"/>
            <w:tcBorders>
              <w:top w:val="nil"/>
              <w:left w:val="nil"/>
              <w:bottom w:val="nil"/>
              <w:right w:val="nil"/>
            </w:tcBorders>
            <w:tcMar>
              <w:top w:w="0" w:type="dxa"/>
              <w:left w:w="0" w:type="dxa"/>
              <w:bottom w:w="0" w:type="dxa"/>
              <w:right w:w="0" w:type="dxa"/>
            </w:tcMar>
            <w:vAlign w:val="bottom"/>
          </w:tcPr>
          <w:p w14:paraId="542F1A77" w14:textId="77777777" w:rsidR="00D721A1" w:rsidRDefault="007B6925">
            <w:pPr>
              <w:rPr>
                <w:sz w:val="16"/>
                <w:szCs w:val="16"/>
              </w:rPr>
            </w:pPr>
            <w:r>
              <w:rPr>
                <w:sz w:val="16"/>
                <w:szCs w:val="16"/>
              </w:rPr>
              <w:t>0.217 (0.028-0.811)</w:t>
            </w:r>
          </w:p>
        </w:tc>
      </w:tr>
      <w:tr w:rsidR="00D721A1" w14:paraId="613CAF5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AE0643E" w14:textId="77777777" w:rsidR="00D721A1" w:rsidRDefault="007B6925">
            <w:pPr>
              <w:rPr>
                <w:sz w:val="16"/>
                <w:szCs w:val="16"/>
              </w:rPr>
            </w:pPr>
            <w:proofErr w:type="spellStart"/>
            <w:r>
              <w:rPr>
                <w:sz w:val="16"/>
                <w:szCs w:val="16"/>
              </w:rPr>
              <w:t>Adapedonta</w:t>
            </w:r>
            <w:proofErr w:type="spellEnd"/>
          </w:p>
        </w:tc>
        <w:tc>
          <w:tcPr>
            <w:tcW w:w="1152" w:type="dxa"/>
            <w:tcBorders>
              <w:top w:val="nil"/>
              <w:left w:val="nil"/>
              <w:bottom w:val="nil"/>
              <w:right w:val="nil"/>
            </w:tcBorders>
            <w:tcMar>
              <w:top w:w="0" w:type="dxa"/>
              <w:left w:w="0" w:type="dxa"/>
              <w:bottom w:w="0" w:type="dxa"/>
              <w:right w:w="0" w:type="dxa"/>
            </w:tcMar>
            <w:vAlign w:val="bottom"/>
          </w:tcPr>
          <w:p w14:paraId="1D727585" w14:textId="77777777" w:rsidR="00D721A1" w:rsidRDefault="007B6925">
            <w:pPr>
              <w:rPr>
                <w:sz w:val="16"/>
                <w:szCs w:val="16"/>
              </w:rPr>
            </w:pPr>
            <w:proofErr w:type="spellStart"/>
            <w:r>
              <w:rPr>
                <w:sz w:val="16"/>
                <w:szCs w:val="16"/>
              </w:rPr>
              <w:t>Hiatellidae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4B131E5F" w14:textId="77777777" w:rsidR="00D721A1" w:rsidRDefault="007B6925">
            <w:pPr>
              <w:rPr>
                <w:sz w:val="16"/>
                <w:szCs w:val="16"/>
              </w:rPr>
            </w:pPr>
            <w:proofErr w:type="spellStart"/>
            <w:r>
              <w:rPr>
                <w:sz w:val="16"/>
                <w:szCs w:val="16"/>
              </w:rPr>
              <w:t>Panopea</w:t>
            </w:r>
            <w:proofErr w:type="spellEnd"/>
          </w:p>
        </w:tc>
        <w:tc>
          <w:tcPr>
            <w:tcW w:w="2112" w:type="dxa"/>
            <w:tcBorders>
              <w:top w:val="nil"/>
              <w:left w:val="nil"/>
              <w:bottom w:val="nil"/>
              <w:right w:val="nil"/>
            </w:tcBorders>
            <w:tcMar>
              <w:top w:w="0" w:type="dxa"/>
              <w:left w:w="0" w:type="dxa"/>
              <w:bottom w:w="0" w:type="dxa"/>
              <w:right w:w="0" w:type="dxa"/>
            </w:tcMar>
            <w:vAlign w:val="bottom"/>
          </w:tcPr>
          <w:p w14:paraId="3780FF0D" w14:textId="77777777" w:rsidR="00D721A1" w:rsidRDefault="007B6925">
            <w:pPr>
              <w:rPr>
                <w:sz w:val="16"/>
                <w:szCs w:val="16"/>
              </w:rPr>
            </w:pPr>
            <w:proofErr w:type="spellStart"/>
            <w:r>
              <w:rPr>
                <w:sz w:val="16"/>
                <w:szCs w:val="16"/>
              </w:rPr>
              <w:t>Panopea</w:t>
            </w:r>
            <w:proofErr w:type="spellEnd"/>
            <w:r>
              <w:rPr>
                <w:sz w:val="16"/>
                <w:szCs w:val="16"/>
              </w:rPr>
              <w:t xml:space="preserve"> globosa</w:t>
            </w:r>
          </w:p>
        </w:tc>
        <w:tc>
          <w:tcPr>
            <w:tcW w:w="2293" w:type="dxa"/>
            <w:tcBorders>
              <w:top w:val="nil"/>
              <w:left w:val="nil"/>
              <w:bottom w:val="nil"/>
              <w:right w:val="nil"/>
            </w:tcBorders>
            <w:tcMar>
              <w:top w:w="0" w:type="dxa"/>
              <w:left w:w="0" w:type="dxa"/>
              <w:bottom w:w="0" w:type="dxa"/>
              <w:right w:w="0" w:type="dxa"/>
            </w:tcMar>
            <w:vAlign w:val="bottom"/>
          </w:tcPr>
          <w:p w14:paraId="6AC555B6" w14:textId="77777777" w:rsidR="00D721A1" w:rsidRDefault="007B6925">
            <w:pPr>
              <w:rPr>
                <w:sz w:val="16"/>
                <w:szCs w:val="16"/>
              </w:rPr>
            </w:pPr>
            <w:r>
              <w:rPr>
                <w:sz w:val="16"/>
                <w:szCs w:val="16"/>
              </w:rPr>
              <w:t>Geoduck clam</w:t>
            </w:r>
          </w:p>
        </w:tc>
        <w:tc>
          <w:tcPr>
            <w:tcW w:w="917" w:type="dxa"/>
            <w:tcBorders>
              <w:top w:val="nil"/>
              <w:left w:val="nil"/>
              <w:bottom w:val="nil"/>
              <w:right w:val="nil"/>
            </w:tcBorders>
            <w:tcMar>
              <w:top w:w="0" w:type="dxa"/>
              <w:left w:w="0" w:type="dxa"/>
              <w:bottom w:w="0" w:type="dxa"/>
              <w:right w:w="0" w:type="dxa"/>
            </w:tcMar>
            <w:vAlign w:val="bottom"/>
          </w:tcPr>
          <w:p w14:paraId="2F76059A" w14:textId="77777777" w:rsidR="00D721A1" w:rsidRDefault="007B6925">
            <w:pPr>
              <w:rPr>
                <w:sz w:val="16"/>
                <w:szCs w:val="16"/>
              </w:rPr>
            </w:pPr>
            <w:r>
              <w:rPr>
                <w:sz w:val="16"/>
                <w:szCs w:val="16"/>
              </w:rPr>
              <w:t>19.8</w:t>
            </w:r>
          </w:p>
        </w:tc>
        <w:tc>
          <w:tcPr>
            <w:tcW w:w="608" w:type="dxa"/>
            <w:tcBorders>
              <w:top w:val="nil"/>
              <w:left w:val="nil"/>
              <w:bottom w:val="nil"/>
              <w:right w:val="nil"/>
            </w:tcBorders>
            <w:tcMar>
              <w:top w:w="0" w:type="dxa"/>
              <w:left w:w="0" w:type="dxa"/>
              <w:bottom w:w="0" w:type="dxa"/>
              <w:right w:w="0" w:type="dxa"/>
            </w:tcMar>
            <w:vAlign w:val="bottom"/>
          </w:tcPr>
          <w:p w14:paraId="5DC1C0BB" w14:textId="77777777" w:rsidR="00D721A1" w:rsidRDefault="007B6925">
            <w:pPr>
              <w:rPr>
                <w:sz w:val="16"/>
                <w:szCs w:val="16"/>
              </w:rPr>
            </w:pPr>
            <w:r>
              <w:rPr>
                <w:sz w:val="16"/>
                <w:szCs w:val="16"/>
              </w:rPr>
              <w:t>0.33</w:t>
            </w:r>
          </w:p>
        </w:tc>
        <w:tc>
          <w:tcPr>
            <w:tcW w:w="778" w:type="dxa"/>
            <w:tcBorders>
              <w:top w:val="nil"/>
              <w:left w:val="nil"/>
              <w:bottom w:val="nil"/>
              <w:right w:val="nil"/>
            </w:tcBorders>
            <w:tcMar>
              <w:top w:w="0" w:type="dxa"/>
              <w:left w:w="0" w:type="dxa"/>
              <w:bottom w:w="0" w:type="dxa"/>
              <w:right w:w="0" w:type="dxa"/>
            </w:tcMar>
            <w:vAlign w:val="bottom"/>
          </w:tcPr>
          <w:p w14:paraId="6D0BB354" w14:textId="77777777" w:rsidR="00D721A1" w:rsidRDefault="007B6925">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74EB7ED8" w14:textId="77777777" w:rsidR="00D721A1" w:rsidRDefault="007B6925">
            <w:pPr>
              <w:rPr>
                <w:sz w:val="16"/>
                <w:szCs w:val="16"/>
              </w:rPr>
            </w:pPr>
            <w:r>
              <w:rPr>
                <w:sz w:val="16"/>
                <w:szCs w:val="16"/>
              </w:rPr>
              <w:t>0.065 (0.012-0.206)</w:t>
            </w:r>
          </w:p>
        </w:tc>
        <w:tc>
          <w:tcPr>
            <w:tcW w:w="1525" w:type="dxa"/>
            <w:tcBorders>
              <w:top w:val="nil"/>
              <w:left w:val="nil"/>
              <w:bottom w:val="nil"/>
              <w:right w:val="nil"/>
            </w:tcBorders>
            <w:tcMar>
              <w:top w:w="0" w:type="dxa"/>
              <w:left w:w="0" w:type="dxa"/>
              <w:bottom w:w="0" w:type="dxa"/>
              <w:right w:w="0" w:type="dxa"/>
            </w:tcMar>
            <w:vAlign w:val="bottom"/>
          </w:tcPr>
          <w:p w14:paraId="096E22E0" w14:textId="77777777" w:rsidR="00D721A1" w:rsidRDefault="007B6925">
            <w:pPr>
              <w:rPr>
                <w:sz w:val="16"/>
                <w:szCs w:val="16"/>
              </w:rPr>
            </w:pPr>
            <w:r>
              <w:rPr>
                <w:sz w:val="16"/>
                <w:szCs w:val="16"/>
              </w:rPr>
              <w:t>0.204 (0.034-0.678)</w:t>
            </w:r>
          </w:p>
        </w:tc>
      </w:tr>
      <w:tr w:rsidR="00D721A1" w14:paraId="32CA354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01F466A" w14:textId="77777777" w:rsidR="00D721A1" w:rsidRDefault="007B6925">
            <w:pPr>
              <w:rPr>
                <w:sz w:val="16"/>
                <w:szCs w:val="16"/>
              </w:rPr>
            </w:pPr>
            <w:proofErr w:type="spellStart"/>
            <w:r>
              <w:rPr>
                <w:sz w:val="16"/>
                <w:szCs w:val="16"/>
              </w:rPr>
              <w:t>Adapedonta</w:t>
            </w:r>
            <w:proofErr w:type="spellEnd"/>
          </w:p>
        </w:tc>
        <w:tc>
          <w:tcPr>
            <w:tcW w:w="1152" w:type="dxa"/>
            <w:tcBorders>
              <w:top w:val="nil"/>
              <w:left w:val="nil"/>
              <w:bottom w:val="nil"/>
              <w:right w:val="nil"/>
            </w:tcBorders>
            <w:tcMar>
              <w:top w:w="0" w:type="dxa"/>
              <w:left w:w="0" w:type="dxa"/>
              <w:bottom w:w="0" w:type="dxa"/>
              <w:right w:w="0" w:type="dxa"/>
            </w:tcMar>
            <w:vAlign w:val="bottom"/>
          </w:tcPr>
          <w:p w14:paraId="7ADD37FB" w14:textId="77777777" w:rsidR="00D721A1" w:rsidRDefault="007B6925">
            <w:pPr>
              <w:rPr>
                <w:sz w:val="16"/>
                <w:szCs w:val="16"/>
              </w:rPr>
            </w:pPr>
            <w:proofErr w:type="spellStart"/>
            <w:r>
              <w:rPr>
                <w:sz w:val="16"/>
                <w:szCs w:val="16"/>
              </w:rPr>
              <w:t>Solenidae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13B9928B" w14:textId="77777777" w:rsidR="00D721A1" w:rsidRDefault="007B6925">
            <w:pPr>
              <w:rPr>
                <w:sz w:val="16"/>
                <w:szCs w:val="16"/>
              </w:rPr>
            </w:pPr>
            <w:r>
              <w:rPr>
                <w:sz w:val="16"/>
                <w:szCs w:val="16"/>
              </w:rPr>
              <w:t>Solen</w:t>
            </w:r>
          </w:p>
        </w:tc>
        <w:tc>
          <w:tcPr>
            <w:tcW w:w="2112" w:type="dxa"/>
            <w:tcBorders>
              <w:top w:val="nil"/>
              <w:left w:val="nil"/>
              <w:bottom w:val="nil"/>
              <w:right w:val="nil"/>
            </w:tcBorders>
            <w:tcMar>
              <w:top w:w="0" w:type="dxa"/>
              <w:left w:w="0" w:type="dxa"/>
              <w:bottom w:w="0" w:type="dxa"/>
              <w:right w:w="0" w:type="dxa"/>
            </w:tcMar>
            <w:vAlign w:val="bottom"/>
          </w:tcPr>
          <w:p w14:paraId="5137A9CC" w14:textId="77777777" w:rsidR="00D721A1" w:rsidRDefault="007B6925">
            <w:pPr>
              <w:rPr>
                <w:sz w:val="16"/>
                <w:szCs w:val="16"/>
              </w:rPr>
            </w:pPr>
            <w:r>
              <w:rPr>
                <w:sz w:val="16"/>
                <w:szCs w:val="16"/>
              </w:rPr>
              <w:t>Solen marginatus</w:t>
            </w:r>
          </w:p>
        </w:tc>
        <w:tc>
          <w:tcPr>
            <w:tcW w:w="2293" w:type="dxa"/>
            <w:tcBorders>
              <w:top w:val="nil"/>
              <w:left w:val="nil"/>
              <w:bottom w:val="nil"/>
              <w:right w:val="nil"/>
            </w:tcBorders>
            <w:tcMar>
              <w:top w:w="0" w:type="dxa"/>
              <w:left w:w="0" w:type="dxa"/>
              <w:bottom w:w="0" w:type="dxa"/>
              <w:right w:w="0" w:type="dxa"/>
            </w:tcMar>
            <w:vAlign w:val="bottom"/>
          </w:tcPr>
          <w:p w14:paraId="5F79E600" w14:textId="77777777" w:rsidR="00D721A1" w:rsidRDefault="007B6925">
            <w:pPr>
              <w:rPr>
                <w:sz w:val="16"/>
                <w:szCs w:val="16"/>
              </w:rPr>
            </w:pPr>
            <w:r>
              <w:rPr>
                <w:sz w:val="16"/>
                <w:szCs w:val="16"/>
              </w:rPr>
              <w:t>Grooved razor shell</w:t>
            </w:r>
          </w:p>
        </w:tc>
        <w:tc>
          <w:tcPr>
            <w:tcW w:w="917" w:type="dxa"/>
            <w:tcBorders>
              <w:top w:val="nil"/>
              <w:left w:val="nil"/>
              <w:bottom w:val="nil"/>
              <w:right w:val="nil"/>
            </w:tcBorders>
            <w:tcMar>
              <w:top w:w="0" w:type="dxa"/>
              <w:left w:w="0" w:type="dxa"/>
              <w:bottom w:w="0" w:type="dxa"/>
              <w:right w:w="0" w:type="dxa"/>
            </w:tcMar>
            <w:vAlign w:val="bottom"/>
          </w:tcPr>
          <w:p w14:paraId="6279879B" w14:textId="77777777" w:rsidR="00D721A1" w:rsidRDefault="007B6925">
            <w:pPr>
              <w:rPr>
                <w:sz w:val="16"/>
                <w:szCs w:val="16"/>
              </w:rPr>
            </w:pPr>
            <w:r>
              <w:rPr>
                <w:sz w:val="16"/>
                <w:szCs w:val="16"/>
              </w:rPr>
              <w:t>17</w:t>
            </w:r>
          </w:p>
        </w:tc>
        <w:tc>
          <w:tcPr>
            <w:tcW w:w="608" w:type="dxa"/>
            <w:tcBorders>
              <w:top w:val="nil"/>
              <w:left w:val="nil"/>
              <w:bottom w:val="nil"/>
              <w:right w:val="nil"/>
            </w:tcBorders>
            <w:tcMar>
              <w:top w:w="0" w:type="dxa"/>
              <w:left w:w="0" w:type="dxa"/>
              <w:bottom w:w="0" w:type="dxa"/>
              <w:right w:w="0" w:type="dxa"/>
            </w:tcMar>
            <w:vAlign w:val="bottom"/>
          </w:tcPr>
          <w:p w14:paraId="6B543DF1" w14:textId="77777777" w:rsidR="00D721A1" w:rsidRDefault="007B6925">
            <w:pPr>
              <w:rPr>
                <w:sz w:val="16"/>
                <w:szCs w:val="16"/>
              </w:rPr>
            </w:pPr>
            <w:r>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19D93154" w14:textId="77777777" w:rsidR="00D721A1" w:rsidRDefault="007B6925">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3C4610D9" w14:textId="77777777" w:rsidR="00D721A1" w:rsidRDefault="007B6925">
            <w:pPr>
              <w:rPr>
                <w:sz w:val="16"/>
                <w:szCs w:val="16"/>
              </w:rPr>
            </w:pPr>
            <w:r>
              <w:rPr>
                <w:sz w:val="16"/>
                <w:szCs w:val="16"/>
              </w:rPr>
              <w:t>0.047 (0.006-0.168)</w:t>
            </w:r>
          </w:p>
        </w:tc>
        <w:tc>
          <w:tcPr>
            <w:tcW w:w="1525" w:type="dxa"/>
            <w:tcBorders>
              <w:top w:val="nil"/>
              <w:left w:val="nil"/>
              <w:bottom w:val="nil"/>
              <w:right w:val="nil"/>
            </w:tcBorders>
            <w:tcMar>
              <w:top w:w="0" w:type="dxa"/>
              <w:left w:w="0" w:type="dxa"/>
              <w:bottom w:w="0" w:type="dxa"/>
              <w:right w:w="0" w:type="dxa"/>
            </w:tcMar>
            <w:vAlign w:val="bottom"/>
          </w:tcPr>
          <w:p w14:paraId="67012A8C" w14:textId="77777777" w:rsidR="00D721A1" w:rsidRDefault="007B6925">
            <w:pPr>
              <w:rPr>
                <w:sz w:val="16"/>
                <w:szCs w:val="16"/>
              </w:rPr>
            </w:pPr>
            <w:r>
              <w:rPr>
                <w:sz w:val="16"/>
                <w:szCs w:val="16"/>
              </w:rPr>
              <w:t>0.146 (0.018-0.545)</w:t>
            </w:r>
          </w:p>
        </w:tc>
      </w:tr>
      <w:tr w:rsidR="00D721A1" w14:paraId="67EEF3E3"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26A6DF0" w14:textId="77777777" w:rsidR="00D721A1" w:rsidRDefault="007B6925">
            <w:pPr>
              <w:rPr>
                <w:sz w:val="16"/>
                <w:szCs w:val="16"/>
              </w:rPr>
            </w:pPr>
            <w:proofErr w:type="spellStart"/>
            <w:r>
              <w:rPr>
                <w:sz w:val="16"/>
                <w:szCs w:val="16"/>
              </w:rPr>
              <w:t>Cardiida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80849CF" w14:textId="77777777" w:rsidR="00D721A1" w:rsidRDefault="007B6925">
            <w:pPr>
              <w:rPr>
                <w:sz w:val="16"/>
                <w:szCs w:val="16"/>
              </w:rPr>
            </w:pPr>
            <w:proofErr w:type="spellStart"/>
            <w:r>
              <w:rPr>
                <w:sz w:val="16"/>
                <w:szCs w:val="16"/>
              </w:rPr>
              <w:t>Cardiidae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110457D4" w14:textId="77777777" w:rsidR="00D721A1" w:rsidRDefault="007B6925">
            <w:pPr>
              <w:rPr>
                <w:sz w:val="16"/>
                <w:szCs w:val="16"/>
              </w:rPr>
            </w:pPr>
            <w:proofErr w:type="spellStart"/>
            <w:r>
              <w:rPr>
                <w:sz w:val="16"/>
                <w:szCs w:val="16"/>
              </w:rPr>
              <w:t>Acanthocardia</w:t>
            </w:r>
            <w:proofErr w:type="spellEnd"/>
          </w:p>
        </w:tc>
        <w:tc>
          <w:tcPr>
            <w:tcW w:w="2112" w:type="dxa"/>
            <w:tcBorders>
              <w:top w:val="nil"/>
              <w:left w:val="nil"/>
              <w:bottom w:val="nil"/>
              <w:right w:val="nil"/>
            </w:tcBorders>
            <w:tcMar>
              <w:top w:w="0" w:type="dxa"/>
              <w:left w:w="0" w:type="dxa"/>
              <w:bottom w:w="0" w:type="dxa"/>
              <w:right w:w="0" w:type="dxa"/>
            </w:tcMar>
            <w:vAlign w:val="bottom"/>
          </w:tcPr>
          <w:p w14:paraId="6EAA1A62" w14:textId="77777777" w:rsidR="00D721A1" w:rsidRDefault="007B6925">
            <w:pPr>
              <w:rPr>
                <w:sz w:val="16"/>
                <w:szCs w:val="16"/>
              </w:rPr>
            </w:pPr>
            <w:proofErr w:type="spellStart"/>
            <w:r>
              <w:rPr>
                <w:sz w:val="16"/>
                <w:szCs w:val="16"/>
              </w:rPr>
              <w:t>Acanthocardia</w:t>
            </w:r>
            <w:proofErr w:type="spellEnd"/>
            <w:r>
              <w:rPr>
                <w:sz w:val="16"/>
                <w:szCs w:val="16"/>
              </w:rPr>
              <w:t xml:space="preserve"> tuberculata</w:t>
            </w:r>
          </w:p>
        </w:tc>
        <w:tc>
          <w:tcPr>
            <w:tcW w:w="2293" w:type="dxa"/>
            <w:tcBorders>
              <w:top w:val="nil"/>
              <w:left w:val="nil"/>
              <w:bottom w:val="nil"/>
              <w:right w:val="nil"/>
            </w:tcBorders>
            <w:tcMar>
              <w:top w:w="0" w:type="dxa"/>
              <w:left w:w="0" w:type="dxa"/>
              <w:bottom w:w="0" w:type="dxa"/>
              <w:right w:w="0" w:type="dxa"/>
            </w:tcMar>
            <w:vAlign w:val="bottom"/>
          </w:tcPr>
          <w:p w14:paraId="0EC30E8D" w14:textId="77777777" w:rsidR="00D721A1" w:rsidRDefault="007B6925">
            <w:pPr>
              <w:rPr>
                <w:sz w:val="16"/>
                <w:szCs w:val="16"/>
              </w:rPr>
            </w:pPr>
            <w:r>
              <w:rPr>
                <w:sz w:val="16"/>
                <w:szCs w:val="16"/>
              </w:rPr>
              <w:t>Rough cockle</w:t>
            </w:r>
          </w:p>
        </w:tc>
        <w:tc>
          <w:tcPr>
            <w:tcW w:w="917" w:type="dxa"/>
            <w:tcBorders>
              <w:top w:val="nil"/>
              <w:left w:val="nil"/>
              <w:bottom w:val="nil"/>
              <w:right w:val="nil"/>
            </w:tcBorders>
            <w:tcMar>
              <w:top w:w="0" w:type="dxa"/>
              <w:left w:w="0" w:type="dxa"/>
              <w:bottom w:w="0" w:type="dxa"/>
              <w:right w:w="0" w:type="dxa"/>
            </w:tcMar>
            <w:vAlign w:val="bottom"/>
          </w:tcPr>
          <w:p w14:paraId="6C11EEE4" w14:textId="77777777" w:rsidR="00D721A1" w:rsidRDefault="007B6925">
            <w:pPr>
              <w:rPr>
                <w:sz w:val="16"/>
                <w:szCs w:val="16"/>
              </w:rPr>
            </w:pPr>
            <w:r>
              <w:rPr>
                <w:sz w:val="16"/>
                <w:szCs w:val="16"/>
              </w:rPr>
              <w:t>9</w:t>
            </w:r>
          </w:p>
        </w:tc>
        <w:tc>
          <w:tcPr>
            <w:tcW w:w="608" w:type="dxa"/>
            <w:tcBorders>
              <w:top w:val="nil"/>
              <w:left w:val="nil"/>
              <w:bottom w:val="nil"/>
              <w:right w:val="nil"/>
            </w:tcBorders>
            <w:tcMar>
              <w:top w:w="0" w:type="dxa"/>
              <w:left w:w="0" w:type="dxa"/>
              <w:bottom w:w="0" w:type="dxa"/>
              <w:right w:w="0" w:type="dxa"/>
            </w:tcMar>
            <w:vAlign w:val="bottom"/>
          </w:tcPr>
          <w:p w14:paraId="07069F76" w14:textId="77777777" w:rsidR="00D721A1" w:rsidRDefault="007B6925">
            <w:pPr>
              <w:rPr>
                <w:sz w:val="16"/>
                <w:szCs w:val="16"/>
              </w:rPr>
            </w:pPr>
            <w:r>
              <w:rPr>
                <w:sz w:val="16"/>
                <w:szCs w:val="16"/>
              </w:rPr>
              <w:t>0.669</w:t>
            </w:r>
          </w:p>
        </w:tc>
        <w:tc>
          <w:tcPr>
            <w:tcW w:w="778" w:type="dxa"/>
            <w:tcBorders>
              <w:top w:val="nil"/>
              <w:left w:val="nil"/>
              <w:bottom w:val="nil"/>
              <w:right w:val="nil"/>
            </w:tcBorders>
            <w:tcMar>
              <w:top w:w="0" w:type="dxa"/>
              <w:left w:w="0" w:type="dxa"/>
              <w:bottom w:w="0" w:type="dxa"/>
              <w:right w:w="0" w:type="dxa"/>
            </w:tcMar>
            <w:vAlign w:val="bottom"/>
          </w:tcPr>
          <w:p w14:paraId="24202472" w14:textId="77777777" w:rsidR="00D721A1" w:rsidRDefault="007B6925">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0022F432" w14:textId="77777777" w:rsidR="00D721A1" w:rsidRDefault="007B6925">
            <w:pPr>
              <w:rPr>
                <w:sz w:val="16"/>
                <w:szCs w:val="16"/>
              </w:rPr>
            </w:pPr>
            <w:r>
              <w:rPr>
                <w:sz w:val="16"/>
                <w:szCs w:val="16"/>
              </w:rPr>
              <w:t>0.003 (0.001-0.009)</w:t>
            </w:r>
          </w:p>
        </w:tc>
        <w:tc>
          <w:tcPr>
            <w:tcW w:w="1525" w:type="dxa"/>
            <w:tcBorders>
              <w:top w:val="nil"/>
              <w:left w:val="nil"/>
              <w:bottom w:val="nil"/>
              <w:right w:val="nil"/>
            </w:tcBorders>
            <w:tcMar>
              <w:top w:w="0" w:type="dxa"/>
              <w:left w:w="0" w:type="dxa"/>
              <w:bottom w:w="0" w:type="dxa"/>
              <w:right w:w="0" w:type="dxa"/>
            </w:tcMar>
            <w:vAlign w:val="bottom"/>
          </w:tcPr>
          <w:p w14:paraId="57FEE047" w14:textId="77777777" w:rsidR="00D721A1" w:rsidRDefault="007B6925">
            <w:pPr>
              <w:rPr>
                <w:sz w:val="16"/>
                <w:szCs w:val="16"/>
              </w:rPr>
            </w:pPr>
            <w:r>
              <w:rPr>
                <w:sz w:val="16"/>
                <w:szCs w:val="16"/>
              </w:rPr>
              <w:t>0.01 (0.002-0.03)</w:t>
            </w:r>
          </w:p>
        </w:tc>
      </w:tr>
      <w:tr w:rsidR="00D721A1" w14:paraId="64345D2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50F2980" w14:textId="77777777" w:rsidR="00D721A1" w:rsidRDefault="007B6925">
            <w:pPr>
              <w:rPr>
                <w:sz w:val="16"/>
                <w:szCs w:val="16"/>
              </w:rPr>
            </w:pPr>
            <w:proofErr w:type="spellStart"/>
            <w:r>
              <w:rPr>
                <w:sz w:val="16"/>
                <w:szCs w:val="16"/>
              </w:rPr>
              <w:t>Cardiida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41B7EBC4" w14:textId="77777777" w:rsidR="00D721A1" w:rsidRDefault="007B6925">
            <w:pPr>
              <w:rPr>
                <w:sz w:val="16"/>
                <w:szCs w:val="16"/>
              </w:rPr>
            </w:pPr>
            <w:proofErr w:type="spellStart"/>
            <w:r>
              <w:rPr>
                <w:sz w:val="16"/>
                <w:szCs w:val="16"/>
              </w:rPr>
              <w:t>Cardiidae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47DC96FE" w14:textId="77777777" w:rsidR="00D721A1" w:rsidRDefault="007B6925">
            <w:pPr>
              <w:rPr>
                <w:sz w:val="16"/>
                <w:szCs w:val="16"/>
              </w:rPr>
            </w:pPr>
            <w:proofErr w:type="spellStart"/>
            <w:r>
              <w:rPr>
                <w:sz w:val="16"/>
                <w:szCs w:val="16"/>
              </w:rPr>
              <w:t>Cerastoderma</w:t>
            </w:r>
            <w:proofErr w:type="spellEnd"/>
          </w:p>
        </w:tc>
        <w:tc>
          <w:tcPr>
            <w:tcW w:w="2112" w:type="dxa"/>
            <w:tcBorders>
              <w:top w:val="nil"/>
              <w:left w:val="nil"/>
              <w:bottom w:val="nil"/>
              <w:right w:val="nil"/>
            </w:tcBorders>
            <w:tcMar>
              <w:top w:w="0" w:type="dxa"/>
              <w:left w:w="0" w:type="dxa"/>
              <w:bottom w:w="0" w:type="dxa"/>
              <w:right w:w="0" w:type="dxa"/>
            </w:tcMar>
            <w:vAlign w:val="bottom"/>
          </w:tcPr>
          <w:p w14:paraId="7499717A" w14:textId="77777777" w:rsidR="00D721A1" w:rsidRDefault="007B6925">
            <w:pPr>
              <w:rPr>
                <w:sz w:val="16"/>
                <w:szCs w:val="16"/>
              </w:rPr>
            </w:pPr>
            <w:proofErr w:type="spellStart"/>
            <w:r>
              <w:rPr>
                <w:sz w:val="16"/>
                <w:szCs w:val="16"/>
              </w:rPr>
              <w:t>Cerastoderma</w:t>
            </w:r>
            <w:proofErr w:type="spellEnd"/>
            <w:r>
              <w:rPr>
                <w:sz w:val="16"/>
                <w:szCs w:val="16"/>
              </w:rPr>
              <w:t xml:space="preserve"> </w:t>
            </w:r>
            <w:proofErr w:type="spellStart"/>
            <w:r>
              <w:rPr>
                <w:sz w:val="16"/>
                <w:szCs w:val="16"/>
              </w:rPr>
              <w:t>edule</w:t>
            </w:r>
            <w:proofErr w:type="spellEnd"/>
          </w:p>
        </w:tc>
        <w:tc>
          <w:tcPr>
            <w:tcW w:w="2293" w:type="dxa"/>
            <w:tcBorders>
              <w:top w:val="nil"/>
              <w:left w:val="nil"/>
              <w:bottom w:val="nil"/>
              <w:right w:val="nil"/>
            </w:tcBorders>
            <w:tcMar>
              <w:top w:w="0" w:type="dxa"/>
              <w:left w:w="0" w:type="dxa"/>
              <w:bottom w:w="0" w:type="dxa"/>
              <w:right w:w="0" w:type="dxa"/>
            </w:tcMar>
            <w:vAlign w:val="bottom"/>
          </w:tcPr>
          <w:p w14:paraId="3DA3420B" w14:textId="77777777" w:rsidR="00D721A1" w:rsidRDefault="007B6925">
            <w:pPr>
              <w:rPr>
                <w:sz w:val="16"/>
                <w:szCs w:val="16"/>
              </w:rPr>
            </w:pPr>
            <w:r>
              <w:rPr>
                <w:sz w:val="16"/>
                <w:szCs w:val="16"/>
              </w:rPr>
              <w:t>Common cockle</w:t>
            </w:r>
          </w:p>
        </w:tc>
        <w:tc>
          <w:tcPr>
            <w:tcW w:w="917" w:type="dxa"/>
            <w:tcBorders>
              <w:top w:val="nil"/>
              <w:left w:val="nil"/>
              <w:bottom w:val="nil"/>
              <w:right w:val="nil"/>
            </w:tcBorders>
            <w:tcMar>
              <w:top w:w="0" w:type="dxa"/>
              <w:left w:w="0" w:type="dxa"/>
              <w:bottom w:w="0" w:type="dxa"/>
              <w:right w:w="0" w:type="dxa"/>
            </w:tcMar>
            <w:vAlign w:val="bottom"/>
          </w:tcPr>
          <w:p w14:paraId="3B29690D" w14:textId="77777777" w:rsidR="00D721A1" w:rsidRDefault="007B6925">
            <w:pPr>
              <w:rPr>
                <w:sz w:val="16"/>
                <w:szCs w:val="16"/>
              </w:rPr>
            </w:pPr>
            <w:r>
              <w:rPr>
                <w:sz w:val="16"/>
                <w:szCs w:val="16"/>
              </w:rPr>
              <w:t>5.6</w:t>
            </w:r>
          </w:p>
        </w:tc>
        <w:tc>
          <w:tcPr>
            <w:tcW w:w="608" w:type="dxa"/>
            <w:tcBorders>
              <w:top w:val="nil"/>
              <w:left w:val="nil"/>
              <w:bottom w:val="nil"/>
              <w:right w:val="nil"/>
            </w:tcBorders>
            <w:tcMar>
              <w:top w:w="0" w:type="dxa"/>
              <w:left w:w="0" w:type="dxa"/>
              <w:bottom w:w="0" w:type="dxa"/>
              <w:right w:w="0" w:type="dxa"/>
            </w:tcMar>
            <w:vAlign w:val="bottom"/>
          </w:tcPr>
          <w:p w14:paraId="3EAFF562" w14:textId="77777777" w:rsidR="00D721A1" w:rsidRDefault="007B6925">
            <w:pPr>
              <w:rPr>
                <w:sz w:val="16"/>
                <w:szCs w:val="16"/>
              </w:rPr>
            </w:pPr>
            <w:r>
              <w:rPr>
                <w:sz w:val="16"/>
                <w:szCs w:val="16"/>
              </w:rPr>
              <w:t>0.62</w:t>
            </w:r>
          </w:p>
        </w:tc>
        <w:tc>
          <w:tcPr>
            <w:tcW w:w="778" w:type="dxa"/>
            <w:tcBorders>
              <w:top w:val="nil"/>
              <w:left w:val="nil"/>
              <w:bottom w:val="nil"/>
              <w:right w:val="nil"/>
            </w:tcBorders>
            <w:tcMar>
              <w:top w:w="0" w:type="dxa"/>
              <w:left w:w="0" w:type="dxa"/>
              <w:bottom w:w="0" w:type="dxa"/>
              <w:right w:w="0" w:type="dxa"/>
            </w:tcMar>
            <w:vAlign w:val="bottom"/>
          </w:tcPr>
          <w:p w14:paraId="7F658C63" w14:textId="77777777" w:rsidR="00D721A1" w:rsidRDefault="007B6925">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75C79F5B" w14:textId="77777777" w:rsidR="00D721A1" w:rsidRDefault="007B6925">
            <w:pPr>
              <w:rPr>
                <w:sz w:val="16"/>
                <w:szCs w:val="16"/>
              </w:rPr>
            </w:pPr>
            <w:r>
              <w:rPr>
                <w:sz w:val="16"/>
                <w:szCs w:val="16"/>
              </w:rPr>
              <w:t>0.08 (0.023-0.204)</w:t>
            </w:r>
          </w:p>
        </w:tc>
        <w:tc>
          <w:tcPr>
            <w:tcW w:w="1525" w:type="dxa"/>
            <w:tcBorders>
              <w:top w:val="nil"/>
              <w:left w:val="nil"/>
              <w:bottom w:val="nil"/>
              <w:right w:val="nil"/>
            </w:tcBorders>
            <w:tcMar>
              <w:top w:w="0" w:type="dxa"/>
              <w:left w:w="0" w:type="dxa"/>
              <w:bottom w:w="0" w:type="dxa"/>
              <w:right w:w="0" w:type="dxa"/>
            </w:tcMar>
            <w:vAlign w:val="bottom"/>
          </w:tcPr>
          <w:p w14:paraId="06396DC2" w14:textId="77777777" w:rsidR="00D721A1" w:rsidRDefault="007B6925">
            <w:pPr>
              <w:rPr>
                <w:sz w:val="16"/>
                <w:szCs w:val="16"/>
              </w:rPr>
            </w:pPr>
            <w:r>
              <w:rPr>
                <w:sz w:val="16"/>
                <w:szCs w:val="16"/>
              </w:rPr>
              <w:t>0.25 (0.063-0.678)</w:t>
            </w:r>
          </w:p>
        </w:tc>
      </w:tr>
      <w:tr w:rsidR="00D721A1" w14:paraId="210BC91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7E68B6B" w14:textId="77777777" w:rsidR="00D721A1" w:rsidRDefault="007B6925">
            <w:pPr>
              <w:rPr>
                <w:sz w:val="16"/>
                <w:szCs w:val="16"/>
              </w:rPr>
            </w:pPr>
            <w:proofErr w:type="spellStart"/>
            <w:r>
              <w:rPr>
                <w:sz w:val="16"/>
                <w:szCs w:val="16"/>
              </w:rPr>
              <w:t>Cardiida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727F5113" w14:textId="77777777" w:rsidR="00D721A1" w:rsidRDefault="007B6925">
            <w:pPr>
              <w:rPr>
                <w:sz w:val="16"/>
                <w:szCs w:val="16"/>
              </w:rPr>
            </w:pPr>
            <w:proofErr w:type="spellStart"/>
            <w:r>
              <w:rPr>
                <w:sz w:val="16"/>
                <w:szCs w:val="16"/>
              </w:rPr>
              <w:t>Donacidae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19563181" w14:textId="77777777" w:rsidR="00D721A1" w:rsidRDefault="007B6925">
            <w:pPr>
              <w:rPr>
                <w:sz w:val="16"/>
                <w:szCs w:val="16"/>
              </w:rPr>
            </w:pPr>
            <w:r>
              <w:rPr>
                <w:sz w:val="16"/>
                <w:szCs w:val="16"/>
              </w:rPr>
              <w:t>Donax</w:t>
            </w:r>
          </w:p>
        </w:tc>
        <w:tc>
          <w:tcPr>
            <w:tcW w:w="2112" w:type="dxa"/>
            <w:tcBorders>
              <w:top w:val="nil"/>
              <w:left w:val="nil"/>
              <w:bottom w:val="nil"/>
              <w:right w:val="nil"/>
            </w:tcBorders>
            <w:tcMar>
              <w:top w:w="0" w:type="dxa"/>
              <w:left w:w="0" w:type="dxa"/>
              <w:bottom w:w="0" w:type="dxa"/>
              <w:right w:w="0" w:type="dxa"/>
            </w:tcMar>
            <w:vAlign w:val="bottom"/>
          </w:tcPr>
          <w:p w14:paraId="1AB5CF0C" w14:textId="77777777" w:rsidR="00D721A1" w:rsidRDefault="007B6925">
            <w:pPr>
              <w:rPr>
                <w:sz w:val="16"/>
                <w:szCs w:val="16"/>
              </w:rPr>
            </w:pPr>
            <w:r>
              <w:rPr>
                <w:sz w:val="16"/>
                <w:szCs w:val="16"/>
              </w:rPr>
              <w:t xml:space="preserve">Donax </w:t>
            </w:r>
            <w:proofErr w:type="spellStart"/>
            <w:r>
              <w:rPr>
                <w:sz w:val="16"/>
                <w:szCs w:val="16"/>
              </w:rPr>
              <w:t>trunculus</w:t>
            </w:r>
            <w:proofErr w:type="spellEnd"/>
          </w:p>
        </w:tc>
        <w:tc>
          <w:tcPr>
            <w:tcW w:w="2293" w:type="dxa"/>
            <w:tcBorders>
              <w:top w:val="nil"/>
              <w:left w:val="nil"/>
              <w:bottom w:val="nil"/>
              <w:right w:val="nil"/>
            </w:tcBorders>
            <w:tcMar>
              <w:top w:w="0" w:type="dxa"/>
              <w:left w:w="0" w:type="dxa"/>
              <w:bottom w:w="0" w:type="dxa"/>
              <w:right w:w="0" w:type="dxa"/>
            </w:tcMar>
            <w:vAlign w:val="bottom"/>
          </w:tcPr>
          <w:p w14:paraId="4BD4C724" w14:textId="77777777" w:rsidR="00D721A1" w:rsidRDefault="007B6925">
            <w:pPr>
              <w:rPr>
                <w:sz w:val="16"/>
                <w:szCs w:val="16"/>
              </w:rPr>
            </w:pPr>
            <w:r>
              <w:rPr>
                <w:sz w:val="16"/>
                <w:szCs w:val="16"/>
              </w:rPr>
              <w:t>Abrupt wedge shell</w:t>
            </w:r>
          </w:p>
        </w:tc>
        <w:tc>
          <w:tcPr>
            <w:tcW w:w="917" w:type="dxa"/>
            <w:tcBorders>
              <w:top w:val="nil"/>
              <w:left w:val="nil"/>
              <w:bottom w:val="nil"/>
              <w:right w:val="nil"/>
            </w:tcBorders>
            <w:tcMar>
              <w:top w:w="0" w:type="dxa"/>
              <w:left w:w="0" w:type="dxa"/>
              <w:bottom w:w="0" w:type="dxa"/>
              <w:right w:w="0" w:type="dxa"/>
            </w:tcMar>
            <w:vAlign w:val="bottom"/>
          </w:tcPr>
          <w:p w14:paraId="3CE88A5E" w14:textId="77777777" w:rsidR="00D721A1" w:rsidRDefault="007B6925">
            <w:pPr>
              <w:rPr>
                <w:sz w:val="16"/>
                <w:szCs w:val="16"/>
              </w:rPr>
            </w:pPr>
            <w:r>
              <w:rPr>
                <w:sz w:val="16"/>
                <w:szCs w:val="16"/>
              </w:rPr>
              <w:t>4.4</w:t>
            </w:r>
          </w:p>
        </w:tc>
        <w:tc>
          <w:tcPr>
            <w:tcW w:w="608" w:type="dxa"/>
            <w:tcBorders>
              <w:top w:val="nil"/>
              <w:left w:val="nil"/>
              <w:bottom w:val="nil"/>
              <w:right w:val="nil"/>
            </w:tcBorders>
            <w:tcMar>
              <w:top w:w="0" w:type="dxa"/>
              <w:left w:w="0" w:type="dxa"/>
              <w:bottom w:w="0" w:type="dxa"/>
              <w:right w:w="0" w:type="dxa"/>
            </w:tcMar>
            <w:vAlign w:val="bottom"/>
          </w:tcPr>
          <w:p w14:paraId="40110D44" w14:textId="77777777" w:rsidR="00D721A1" w:rsidRDefault="007B6925">
            <w:pPr>
              <w:rPr>
                <w:sz w:val="16"/>
                <w:szCs w:val="16"/>
              </w:rPr>
            </w:pPr>
            <w:r>
              <w:rPr>
                <w:sz w:val="16"/>
                <w:szCs w:val="16"/>
              </w:rPr>
              <w:t>0.7</w:t>
            </w:r>
          </w:p>
        </w:tc>
        <w:tc>
          <w:tcPr>
            <w:tcW w:w="778" w:type="dxa"/>
            <w:tcBorders>
              <w:top w:val="nil"/>
              <w:left w:val="nil"/>
              <w:bottom w:val="nil"/>
              <w:right w:val="nil"/>
            </w:tcBorders>
            <w:tcMar>
              <w:top w:w="0" w:type="dxa"/>
              <w:left w:w="0" w:type="dxa"/>
              <w:bottom w:w="0" w:type="dxa"/>
              <w:right w:w="0" w:type="dxa"/>
            </w:tcMar>
            <w:vAlign w:val="bottom"/>
          </w:tcPr>
          <w:p w14:paraId="6936D0BA" w14:textId="77777777" w:rsidR="00D721A1" w:rsidRDefault="007B6925">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76F26667" w14:textId="77777777" w:rsidR="00D721A1" w:rsidRDefault="007B6925">
            <w:pPr>
              <w:rPr>
                <w:sz w:val="16"/>
                <w:szCs w:val="16"/>
              </w:rPr>
            </w:pPr>
            <w:r>
              <w:rPr>
                <w:sz w:val="16"/>
                <w:szCs w:val="16"/>
              </w:rPr>
              <w:t>0.008 (0.001-0.028)</w:t>
            </w:r>
          </w:p>
        </w:tc>
        <w:tc>
          <w:tcPr>
            <w:tcW w:w="1525" w:type="dxa"/>
            <w:tcBorders>
              <w:top w:val="nil"/>
              <w:left w:val="nil"/>
              <w:bottom w:val="nil"/>
              <w:right w:val="nil"/>
            </w:tcBorders>
            <w:tcMar>
              <w:top w:w="0" w:type="dxa"/>
              <w:left w:w="0" w:type="dxa"/>
              <w:bottom w:w="0" w:type="dxa"/>
              <w:right w:w="0" w:type="dxa"/>
            </w:tcMar>
            <w:vAlign w:val="bottom"/>
          </w:tcPr>
          <w:p w14:paraId="4C4F80C4" w14:textId="77777777" w:rsidR="00D721A1" w:rsidRDefault="007B6925">
            <w:pPr>
              <w:rPr>
                <w:sz w:val="16"/>
                <w:szCs w:val="16"/>
              </w:rPr>
            </w:pPr>
            <w:r>
              <w:rPr>
                <w:sz w:val="16"/>
                <w:szCs w:val="16"/>
              </w:rPr>
              <w:t>0.025 (0.003-0.091)</w:t>
            </w:r>
          </w:p>
        </w:tc>
      </w:tr>
      <w:tr w:rsidR="00D721A1" w14:paraId="1149ECFE"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C2DD0FE" w14:textId="77777777" w:rsidR="00D721A1" w:rsidRDefault="007B6925">
            <w:pPr>
              <w:rPr>
                <w:sz w:val="16"/>
                <w:szCs w:val="16"/>
              </w:rPr>
            </w:pPr>
            <w:proofErr w:type="spellStart"/>
            <w:r>
              <w:rPr>
                <w:sz w:val="16"/>
                <w:szCs w:val="16"/>
              </w:rPr>
              <w:t>Cardiida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64B77A1C" w14:textId="77777777" w:rsidR="00D721A1" w:rsidRDefault="007B6925">
            <w:pPr>
              <w:rPr>
                <w:sz w:val="16"/>
                <w:szCs w:val="16"/>
              </w:rPr>
            </w:pPr>
            <w:proofErr w:type="spellStart"/>
            <w:r>
              <w:rPr>
                <w:sz w:val="16"/>
                <w:szCs w:val="16"/>
              </w:rPr>
              <w:t>Psammobiidae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6DD47C34" w14:textId="77777777" w:rsidR="00D721A1" w:rsidRDefault="007B6925">
            <w:pPr>
              <w:rPr>
                <w:sz w:val="16"/>
                <w:szCs w:val="16"/>
              </w:rPr>
            </w:pPr>
            <w:proofErr w:type="spellStart"/>
            <w:r>
              <w:rPr>
                <w:sz w:val="16"/>
                <w:szCs w:val="16"/>
              </w:rPr>
              <w:t>Hiatula</w:t>
            </w:r>
            <w:proofErr w:type="spellEnd"/>
          </w:p>
        </w:tc>
        <w:tc>
          <w:tcPr>
            <w:tcW w:w="2112" w:type="dxa"/>
            <w:tcBorders>
              <w:top w:val="nil"/>
              <w:left w:val="nil"/>
              <w:bottom w:val="nil"/>
              <w:right w:val="nil"/>
            </w:tcBorders>
            <w:tcMar>
              <w:top w:w="0" w:type="dxa"/>
              <w:left w:w="0" w:type="dxa"/>
              <w:bottom w:w="0" w:type="dxa"/>
              <w:right w:w="0" w:type="dxa"/>
            </w:tcMar>
            <w:vAlign w:val="bottom"/>
          </w:tcPr>
          <w:p w14:paraId="0BADD6A6" w14:textId="77777777" w:rsidR="00D721A1" w:rsidRDefault="007B6925">
            <w:pPr>
              <w:rPr>
                <w:sz w:val="16"/>
                <w:szCs w:val="16"/>
              </w:rPr>
            </w:pPr>
            <w:proofErr w:type="spellStart"/>
            <w:r>
              <w:rPr>
                <w:sz w:val="16"/>
                <w:szCs w:val="16"/>
              </w:rPr>
              <w:t>Hiatula</w:t>
            </w:r>
            <w:proofErr w:type="spellEnd"/>
            <w:r>
              <w:rPr>
                <w:sz w:val="16"/>
                <w:szCs w:val="16"/>
              </w:rPr>
              <w:t xml:space="preserve"> </w:t>
            </w:r>
            <w:proofErr w:type="spellStart"/>
            <w:r>
              <w:rPr>
                <w:sz w:val="16"/>
                <w:szCs w:val="16"/>
              </w:rPr>
              <w:t>diphos</w:t>
            </w:r>
            <w:proofErr w:type="spellEnd"/>
          </w:p>
        </w:tc>
        <w:tc>
          <w:tcPr>
            <w:tcW w:w="2293" w:type="dxa"/>
            <w:tcBorders>
              <w:top w:val="nil"/>
              <w:left w:val="nil"/>
              <w:bottom w:val="nil"/>
              <w:right w:val="nil"/>
            </w:tcBorders>
            <w:tcMar>
              <w:top w:w="0" w:type="dxa"/>
              <w:left w:w="0" w:type="dxa"/>
              <w:bottom w:w="0" w:type="dxa"/>
              <w:right w:w="0" w:type="dxa"/>
            </w:tcMar>
            <w:vAlign w:val="bottom"/>
          </w:tcPr>
          <w:p w14:paraId="2710463E" w14:textId="77777777" w:rsidR="00D721A1" w:rsidRDefault="007B6925">
            <w:pPr>
              <w:rPr>
                <w:sz w:val="16"/>
                <w:szCs w:val="16"/>
              </w:rPr>
            </w:pPr>
            <w:r>
              <w:rPr>
                <w:sz w:val="16"/>
                <w:szCs w:val="16"/>
              </w:rPr>
              <w:t>Purple clam</w:t>
            </w:r>
          </w:p>
        </w:tc>
        <w:tc>
          <w:tcPr>
            <w:tcW w:w="917" w:type="dxa"/>
            <w:tcBorders>
              <w:top w:val="nil"/>
              <w:left w:val="nil"/>
              <w:bottom w:val="nil"/>
              <w:right w:val="nil"/>
            </w:tcBorders>
            <w:tcMar>
              <w:top w:w="0" w:type="dxa"/>
              <w:left w:w="0" w:type="dxa"/>
              <w:bottom w:w="0" w:type="dxa"/>
              <w:right w:w="0" w:type="dxa"/>
            </w:tcMar>
            <w:vAlign w:val="bottom"/>
          </w:tcPr>
          <w:p w14:paraId="36638B3F" w14:textId="77777777" w:rsidR="00D721A1" w:rsidRDefault="007B6925">
            <w:pPr>
              <w:rPr>
                <w:sz w:val="16"/>
                <w:szCs w:val="16"/>
              </w:rPr>
            </w:pPr>
            <w:r>
              <w:rPr>
                <w:sz w:val="16"/>
                <w:szCs w:val="16"/>
              </w:rPr>
              <w:t>6</w:t>
            </w:r>
          </w:p>
        </w:tc>
        <w:tc>
          <w:tcPr>
            <w:tcW w:w="608" w:type="dxa"/>
            <w:tcBorders>
              <w:top w:val="nil"/>
              <w:left w:val="nil"/>
              <w:bottom w:val="nil"/>
              <w:right w:val="nil"/>
            </w:tcBorders>
            <w:tcMar>
              <w:top w:w="0" w:type="dxa"/>
              <w:left w:w="0" w:type="dxa"/>
              <w:bottom w:w="0" w:type="dxa"/>
              <w:right w:w="0" w:type="dxa"/>
            </w:tcMar>
            <w:vAlign w:val="bottom"/>
          </w:tcPr>
          <w:p w14:paraId="23E1B7BF" w14:textId="77777777" w:rsidR="00D721A1" w:rsidRDefault="007B6925">
            <w:pPr>
              <w:rPr>
                <w:sz w:val="16"/>
                <w:szCs w:val="16"/>
              </w:rPr>
            </w:pPr>
            <w:r>
              <w:rPr>
                <w:sz w:val="16"/>
                <w:szCs w:val="16"/>
              </w:rPr>
              <w:t>0.825</w:t>
            </w:r>
          </w:p>
        </w:tc>
        <w:tc>
          <w:tcPr>
            <w:tcW w:w="778" w:type="dxa"/>
            <w:tcBorders>
              <w:top w:val="nil"/>
              <w:left w:val="nil"/>
              <w:bottom w:val="nil"/>
              <w:right w:val="nil"/>
            </w:tcBorders>
            <w:tcMar>
              <w:top w:w="0" w:type="dxa"/>
              <w:left w:w="0" w:type="dxa"/>
              <w:bottom w:w="0" w:type="dxa"/>
              <w:right w:w="0" w:type="dxa"/>
            </w:tcMar>
            <w:vAlign w:val="bottom"/>
          </w:tcPr>
          <w:p w14:paraId="2552D548" w14:textId="77777777" w:rsidR="00D721A1" w:rsidRDefault="007B6925">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75CCFC27" w14:textId="77777777" w:rsidR="00D721A1" w:rsidRDefault="007B6925">
            <w:pPr>
              <w:rPr>
                <w:sz w:val="16"/>
                <w:szCs w:val="16"/>
              </w:rPr>
            </w:pPr>
            <w:r>
              <w:rPr>
                <w:sz w:val="16"/>
                <w:szCs w:val="16"/>
              </w:rPr>
              <w:t>0.014 (0.003-0.041)</w:t>
            </w:r>
          </w:p>
        </w:tc>
        <w:tc>
          <w:tcPr>
            <w:tcW w:w="1525" w:type="dxa"/>
            <w:tcBorders>
              <w:top w:val="nil"/>
              <w:left w:val="nil"/>
              <w:bottom w:val="nil"/>
              <w:right w:val="nil"/>
            </w:tcBorders>
            <w:tcMar>
              <w:top w:w="0" w:type="dxa"/>
              <w:left w:w="0" w:type="dxa"/>
              <w:bottom w:w="0" w:type="dxa"/>
              <w:right w:w="0" w:type="dxa"/>
            </w:tcMar>
            <w:vAlign w:val="bottom"/>
          </w:tcPr>
          <w:p w14:paraId="53F24B91" w14:textId="77777777" w:rsidR="00D721A1" w:rsidRDefault="007B6925">
            <w:pPr>
              <w:rPr>
                <w:sz w:val="16"/>
                <w:szCs w:val="16"/>
              </w:rPr>
            </w:pPr>
            <w:r>
              <w:rPr>
                <w:sz w:val="16"/>
                <w:szCs w:val="16"/>
              </w:rPr>
              <w:t>0.043 (0.009-0.125)</w:t>
            </w:r>
          </w:p>
        </w:tc>
      </w:tr>
      <w:tr w:rsidR="00D721A1" w14:paraId="5CB3B10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C1594A7" w14:textId="77777777" w:rsidR="00D721A1" w:rsidRDefault="007B6925">
            <w:pPr>
              <w:rPr>
                <w:sz w:val="16"/>
                <w:szCs w:val="16"/>
              </w:rPr>
            </w:pPr>
            <w:proofErr w:type="spellStart"/>
            <w:r>
              <w:rPr>
                <w:sz w:val="16"/>
                <w:szCs w:val="16"/>
              </w:rPr>
              <w:t>Myida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42F4B657" w14:textId="77777777" w:rsidR="00D721A1" w:rsidRDefault="007B6925">
            <w:pPr>
              <w:rPr>
                <w:sz w:val="16"/>
                <w:szCs w:val="16"/>
              </w:rPr>
            </w:pPr>
            <w:proofErr w:type="spellStart"/>
            <w:r>
              <w:rPr>
                <w:sz w:val="16"/>
                <w:szCs w:val="16"/>
              </w:rPr>
              <w:t>Myidae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4104021E" w14:textId="77777777" w:rsidR="00D721A1" w:rsidRDefault="007B6925">
            <w:pPr>
              <w:rPr>
                <w:sz w:val="16"/>
                <w:szCs w:val="16"/>
              </w:rPr>
            </w:pPr>
            <w:r>
              <w:rPr>
                <w:sz w:val="16"/>
                <w:szCs w:val="16"/>
              </w:rPr>
              <w:t>Mya</w:t>
            </w:r>
          </w:p>
        </w:tc>
        <w:tc>
          <w:tcPr>
            <w:tcW w:w="2112" w:type="dxa"/>
            <w:tcBorders>
              <w:top w:val="nil"/>
              <w:left w:val="nil"/>
              <w:bottom w:val="nil"/>
              <w:right w:val="nil"/>
            </w:tcBorders>
            <w:tcMar>
              <w:top w:w="0" w:type="dxa"/>
              <w:left w:w="0" w:type="dxa"/>
              <w:bottom w:w="0" w:type="dxa"/>
              <w:right w:w="0" w:type="dxa"/>
            </w:tcMar>
            <w:vAlign w:val="bottom"/>
          </w:tcPr>
          <w:p w14:paraId="51D222EC" w14:textId="77777777" w:rsidR="00D721A1" w:rsidRDefault="007B6925">
            <w:pPr>
              <w:rPr>
                <w:sz w:val="16"/>
                <w:szCs w:val="16"/>
              </w:rPr>
            </w:pPr>
            <w:r>
              <w:rPr>
                <w:sz w:val="16"/>
                <w:szCs w:val="16"/>
              </w:rPr>
              <w:t>Mya arenaria</w:t>
            </w:r>
          </w:p>
        </w:tc>
        <w:tc>
          <w:tcPr>
            <w:tcW w:w="2293" w:type="dxa"/>
            <w:tcBorders>
              <w:top w:val="nil"/>
              <w:left w:val="nil"/>
              <w:bottom w:val="nil"/>
              <w:right w:val="nil"/>
            </w:tcBorders>
            <w:tcMar>
              <w:top w:w="0" w:type="dxa"/>
              <w:left w:w="0" w:type="dxa"/>
              <w:bottom w:w="0" w:type="dxa"/>
              <w:right w:w="0" w:type="dxa"/>
            </w:tcMar>
            <w:vAlign w:val="bottom"/>
          </w:tcPr>
          <w:p w14:paraId="05929267" w14:textId="77777777" w:rsidR="00D721A1" w:rsidRDefault="007B6925">
            <w:pPr>
              <w:rPr>
                <w:sz w:val="16"/>
                <w:szCs w:val="16"/>
              </w:rPr>
            </w:pPr>
            <w:r>
              <w:rPr>
                <w:sz w:val="16"/>
                <w:szCs w:val="16"/>
              </w:rPr>
              <w:t>Soft-shell clam</w:t>
            </w:r>
          </w:p>
        </w:tc>
        <w:tc>
          <w:tcPr>
            <w:tcW w:w="917" w:type="dxa"/>
            <w:tcBorders>
              <w:top w:val="nil"/>
              <w:left w:val="nil"/>
              <w:bottom w:val="nil"/>
              <w:right w:val="nil"/>
            </w:tcBorders>
            <w:tcMar>
              <w:top w:w="0" w:type="dxa"/>
              <w:left w:w="0" w:type="dxa"/>
              <w:bottom w:w="0" w:type="dxa"/>
              <w:right w:w="0" w:type="dxa"/>
            </w:tcMar>
            <w:vAlign w:val="bottom"/>
          </w:tcPr>
          <w:p w14:paraId="630724A6" w14:textId="77777777" w:rsidR="00D721A1" w:rsidRDefault="007B6925">
            <w:pPr>
              <w:rPr>
                <w:sz w:val="16"/>
                <w:szCs w:val="16"/>
              </w:rPr>
            </w:pPr>
            <w:r>
              <w:rPr>
                <w:sz w:val="16"/>
                <w:szCs w:val="16"/>
              </w:rPr>
              <w:t>10</w:t>
            </w:r>
          </w:p>
        </w:tc>
        <w:tc>
          <w:tcPr>
            <w:tcW w:w="608" w:type="dxa"/>
            <w:tcBorders>
              <w:top w:val="nil"/>
              <w:left w:val="nil"/>
              <w:bottom w:val="nil"/>
              <w:right w:val="nil"/>
            </w:tcBorders>
            <w:tcMar>
              <w:top w:w="0" w:type="dxa"/>
              <w:left w:w="0" w:type="dxa"/>
              <w:bottom w:w="0" w:type="dxa"/>
              <w:right w:w="0" w:type="dxa"/>
            </w:tcMar>
            <w:vAlign w:val="bottom"/>
          </w:tcPr>
          <w:p w14:paraId="2415ED17" w14:textId="77777777" w:rsidR="00D721A1" w:rsidRDefault="007B6925">
            <w:pPr>
              <w:rPr>
                <w:sz w:val="16"/>
                <w:szCs w:val="16"/>
              </w:rPr>
            </w:pPr>
            <w:r>
              <w:rPr>
                <w:sz w:val="16"/>
                <w:szCs w:val="16"/>
              </w:rPr>
              <w:t>0.3</w:t>
            </w:r>
          </w:p>
        </w:tc>
        <w:tc>
          <w:tcPr>
            <w:tcW w:w="778" w:type="dxa"/>
            <w:tcBorders>
              <w:top w:val="nil"/>
              <w:left w:val="nil"/>
              <w:bottom w:val="nil"/>
              <w:right w:val="nil"/>
            </w:tcBorders>
            <w:tcMar>
              <w:top w:w="0" w:type="dxa"/>
              <w:left w:w="0" w:type="dxa"/>
              <w:bottom w:w="0" w:type="dxa"/>
              <w:right w:w="0" w:type="dxa"/>
            </w:tcMar>
            <w:vAlign w:val="bottom"/>
          </w:tcPr>
          <w:p w14:paraId="78355DB3" w14:textId="77777777" w:rsidR="00D721A1" w:rsidRDefault="007B6925">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32588DC5" w14:textId="77777777" w:rsidR="00D721A1" w:rsidRDefault="007B6925">
            <w:pPr>
              <w:rPr>
                <w:sz w:val="16"/>
                <w:szCs w:val="16"/>
              </w:rPr>
            </w:pPr>
            <w:r>
              <w:rPr>
                <w:sz w:val="16"/>
                <w:szCs w:val="16"/>
              </w:rPr>
              <w:t>0.011 (0.003-0.03)</w:t>
            </w:r>
          </w:p>
        </w:tc>
        <w:tc>
          <w:tcPr>
            <w:tcW w:w="1525" w:type="dxa"/>
            <w:tcBorders>
              <w:top w:val="nil"/>
              <w:left w:val="nil"/>
              <w:bottom w:val="nil"/>
              <w:right w:val="nil"/>
            </w:tcBorders>
            <w:tcMar>
              <w:top w:w="0" w:type="dxa"/>
              <w:left w:w="0" w:type="dxa"/>
              <w:bottom w:w="0" w:type="dxa"/>
              <w:right w:w="0" w:type="dxa"/>
            </w:tcMar>
            <w:vAlign w:val="bottom"/>
          </w:tcPr>
          <w:p w14:paraId="0A438E38" w14:textId="77777777" w:rsidR="00D721A1" w:rsidRDefault="007B6925">
            <w:pPr>
              <w:rPr>
                <w:sz w:val="16"/>
                <w:szCs w:val="16"/>
              </w:rPr>
            </w:pPr>
            <w:r>
              <w:rPr>
                <w:sz w:val="16"/>
                <w:szCs w:val="16"/>
              </w:rPr>
              <w:t>0.033 (0.007-0.099)</w:t>
            </w:r>
          </w:p>
        </w:tc>
      </w:tr>
      <w:tr w:rsidR="00D721A1" w14:paraId="21B7D15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49BBD66" w14:textId="77777777" w:rsidR="00D721A1" w:rsidRDefault="007B6925">
            <w:pPr>
              <w:rPr>
                <w:sz w:val="16"/>
                <w:szCs w:val="16"/>
              </w:rPr>
            </w:pPr>
            <w:proofErr w:type="spellStart"/>
            <w:r>
              <w:rPr>
                <w:sz w:val="16"/>
                <w:szCs w:val="16"/>
              </w:rPr>
              <w:t>Mytilida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5BDDA0F" w14:textId="77777777" w:rsidR="00D721A1" w:rsidRDefault="007B6925">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2F63296C" w14:textId="77777777" w:rsidR="00D721A1" w:rsidRDefault="007B6925">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0A38E203" w14:textId="77777777" w:rsidR="00D721A1" w:rsidRDefault="007B6925">
            <w:pPr>
              <w:rPr>
                <w:sz w:val="16"/>
                <w:szCs w:val="16"/>
              </w:rPr>
            </w:pPr>
            <w:r>
              <w:rPr>
                <w:sz w:val="16"/>
                <w:szCs w:val="16"/>
              </w:rPr>
              <w:t>Mytilus californianus</w:t>
            </w:r>
          </w:p>
        </w:tc>
        <w:tc>
          <w:tcPr>
            <w:tcW w:w="2293" w:type="dxa"/>
            <w:tcBorders>
              <w:top w:val="nil"/>
              <w:left w:val="nil"/>
              <w:bottom w:val="nil"/>
              <w:right w:val="nil"/>
            </w:tcBorders>
            <w:tcMar>
              <w:top w:w="0" w:type="dxa"/>
              <w:left w:w="0" w:type="dxa"/>
              <w:bottom w:w="0" w:type="dxa"/>
              <w:right w:w="0" w:type="dxa"/>
            </w:tcMar>
            <w:vAlign w:val="bottom"/>
          </w:tcPr>
          <w:p w14:paraId="43435565" w14:textId="77777777" w:rsidR="00D721A1" w:rsidRDefault="007B6925">
            <w:pPr>
              <w:rPr>
                <w:sz w:val="16"/>
                <w:szCs w:val="16"/>
              </w:rPr>
            </w:pPr>
            <w:r>
              <w:rPr>
                <w:sz w:val="16"/>
                <w:szCs w:val="16"/>
              </w:rPr>
              <w:t>California mussel</w:t>
            </w:r>
          </w:p>
        </w:tc>
        <w:tc>
          <w:tcPr>
            <w:tcW w:w="917" w:type="dxa"/>
            <w:tcBorders>
              <w:top w:val="nil"/>
              <w:left w:val="nil"/>
              <w:bottom w:val="nil"/>
              <w:right w:val="nil"/>
            </w:tcBorders>
            <w:tcMar>
              <w:top w:w="0" w:type="dxa"/>
              <w:left w:w="0" w:type="dxa"/>
              <w:bottom w:w="0" w:type="dxa"/>
              <w:right w:w="0" w:type="dxa"/>
            </w:tcMar>
            <w:vAlign w:val="bottom"/>
          </w:tcPr>
          <w:p w14:paraId="092FE866" w14:textId="77777777" w:rsidR="00D721A1" w:rsidRDefault="007B6925">
            <w:pPr>
              <w:rPr>
                <w:sz w:val="16"/>
                <w:szCs w:val="16"/>
              </w:rPr>
            </w:pPr>
            <w:r>
              <w:rPr>
                <w:sz w:val="16"/>
                <w:szCs w:val="16"/>
              </w:rPr>
              <w:t>25.5</w:t>
            </w:r>
          </w:p>
        </w:tc>
        <w:tc>
          <w:tcPr>
            <w:tcW w:w="608" w:type="dxa"/>
            <w:tcBorders>
              <w:top w:val="nil"/>
              <w:left w:val="nil"/>
              <w:bottom w:val="nil"/>
              <w:right w:val="nil"/>
            </w:tcBorders>
            <w:tcMar>
              <w:top w:w="0" w:type="dxa"/>
              <w:left w:w="0" w:type="dxa"/>
              <w:bottom w:w="0" w:type="dxa"/>
              <w:right w:w="0" w:type="dxa"/>
            </w:tcMar>
            <w:vAlign w:val="bottom"/>
          </w:tcPr>
          <w:p w14:paraId="0DF34954" w14:textId="77777777" w:rsidR="00D721A1" w:rsidRDefault="007B6925">
            <w:pPr>
              <w:rPr>
                <w:sz w:val="16"/>
                <w:szCs w:val="16"/>
              </w:rPr>
            </w:pPr>
            <w:r>
              <w:rPr>
                <w:sz w:val="16"/>
                <w:szCs w:val="16"/>
              </w:rPr>
              <w:t>0.25</w:t>
            </w:r>
          </w:p>
        </w:tc>
        <w:tc>
          <w:tcPr>
            <w:tcW w:w="778" w:type="dxa"/>
            <w:tcBorders>
              <w:top w:val="nil"/>
              <w:left w:val="nil"/>
              <w:bottom w:val="nil"/>
              <w:right w:val="nil"/>
            </w:tcBorders>
            <w:tcMar>
              <w:top w:w="0" w:type="dxa"/>
              <w:left w:w="0" w:type="dxa"/>
              <w:bottom w:w="0" w:type="dxa"/>
              <w:right w:w="0" w:type="dxa"/>
            </w:tcMar>
            <w:vAlign w:val="bottom"/>
          </w:tcPr>
          <w:p w14:paraId="4950DECD" w14:textId="77777777" w:rsidR="00D721A1" w:rsidRDefault="007B6925">
            <w:pPr>
              <w:rPr>
                <w:sz w:val="16"/>
                <w:szCs w:val="16"/>
              </w:rPr>
            </w:pPr>
            <w:r>
              <w:rPr>
                <w:sz w:val="16"/>
                <w:szCs w:val="16"/>
              </w:rPr>
              <w:t>15</w:t>
            </w:r>
          </w:p>
        </w:tc>
        <w:tc>
          <w:tcPr>
            <w:tcW w:w="1525" w:type="dxa"/>
            <w:tcBorders>
              <w:top w:val="nil"/>
              <w:left w:val="nil"/>
              <w:bottom w:val="nil"/>
              <w:right w:val="nil"/>
            </w:tcBorders>
            <w:tcMar>
              <w:top w:w="0" w:type="dxa"/>
              <w:left w:w="0" w:type="dxa"/>
              <w:bottom w:w="0" w:type="dxa"/>
              <w:right w:w="0" w:type="dxa"/>
            </w:tcMar>
            <w:vAlign w:val="bottom"/>
          </w:tcPr>
          <w:p w14:paraId="3E803CA8" w14:textId="77777777" w:rsidR="00D721A1" w:rsidRDefault="007B6925">
            <w:pPr>
              <w:rPr>
                <w:sz w:val="16"/>
                <w:szCs w:val="16"/>
              </w:rPr>
            </w:pPr>
            <w:r>
              <w:rPr>
                <w:sz w:val="16"/>
                <w:szCs w:val="16"/>
              </w:rPr>
              <w:t>0.027 (0.012-0.048)</w:t>
            </w:r>
          </w:p>
        </w:tc>
        <w:tc>
          <w:tcPr>
            <w:tcW w:w="1525" w:type="dxa"/>
            <w:tcBorders>
              <w:top w:val="nil"/>
              <w:left w:val="nil"/>
              <w:bottom w:val="nil"/>
              <w:right w:val="nil"/>
            </w:tcBorders>
            <w:tcMar>
              <w:top w:w="0" w:type="dxa"/>
              <w:left w:w="0" w:type="dxa"/>
              <w:bottom w:w="0" w:type="dxa"/>
              <w:right w:w="0" w:type="dxa"/>
            </w:tcMar>
            <w:vAlign w:val="bottom"/>
          </w:tcPr>
          <w:p w14:paraId="58A3DF3B" w14:textId="77777777" w:rsidR="00D721A1" w:rsidRDefault="007B6925">
            <w:pPr>
              <w:rPr>
                <w:sz w:val="16"/>
                <w:szCs w:val="16"/>
              </w:rPr>
            </w:pPr>
            <w:r>
              <w:rPr>
                <w:sz w:val="16"/>
                <w:szCs w:val="16"/>
              </w:rPr>
              <w:t>0.084 (0.032-0.165)</w:t>
            </w:r>
          </w:p>
        </w:tc>
      </w:tr>
      <w:tr w:rsidR="00D721A1" w14:paraId="70E75C7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3E700ED" w14:textId="77777777" w:rsidR="00D721A1" w:rsidRDefault="007B6925">
            <w:pPr>
              <w:rPr>
                <w:sz w:val="16"/>
                <w:szCs w:val="16"/>
              </w:rPr>
            </w:pPr>
            <w:proofErr w:type="spellStart"/>
            <w:r>
              <w:rPr>
                <w:sz w:val="16"/>
                <w:szCs w:val="16"/>
              </w:rPr>
              <w:t>Mytilida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701B4369" w14:textId="77777777" w:rsidR="00D721A1" w:rsidRDefault="007B6925">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60F5FFA4" w14:textId="77777777" w:rsidR="00D721A1" w:rsidRDefault="007B6925">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585D1104" w14:textId="77777777" w:rsidR="00D721A1" w:rsidRDefault="007B6925">
            <w:pPr>
              <w:rPr>
                <w:sz w:val="16"/>
                <w:szCs w:val="16"/>
              </w:rPr>
            </w:pPr>
            <w:r>
              <w:rPr>
                <w:sz w:val="16"/>
                <w:szCs w:val="16"/>
              </w:rPr>
              <w:t>Mytilus edulis</w:t>
            </w:r>
          </w:p>
        </w:tc>
        <w:tc>
          <w:tcPr>
            <w:tcW w:w="2293" w:type="dxa"/>
            <w:tcBorders>
              <w:top w:val="nil"/>
              <w:left w:val="nil"/>
              <w:bottom w:val="nil"/>
              <w:right w:val="nil"/>
            </w:tcBorders>
            <w:tcMar>
              <w:top w:w="0" w:type="dxa"/>
              <w:left w:w="0" w:type="dxa"/>
              <w:bottom w:w="0" w:type="dxa"/>
              <w:right w:w="0" w:type="dxa"/>
            </w:tcMar>
            <w:vAlign w:val="bottom"/>
          </w:tcPr>
          <w:p w14:paraId="0562A983" w14:textId="77777777" w:rsidR="00D721A1" w:rsidRDefault="007B6925">
            <w:pPr>
              <w:rPr>
                <w:sz w:val="16"/>
                <w:szCs w:val="16"/>
              </w:rPr>
            </w:pPr>
            <w:r>
              <w:rPr>
                <w:sz w:val="16"/>
                <w:szCs w:val="16"/>
              </w:rPr>
              <w:t>Blue mussel</w:t>
            </w:r>
          </w:p>
        </w:tc>
        <w:tc>
          <w:tcPr>
            <w:tcW w:w="917" w:type="dxa"/>
            <w:tcBorders>
              <w:top w:val="nil"/>
              <w:left w:val="nil"/>
              <w:bottom w:val="nil"/>
              <w:right w:val="nil"/>
            </w:tcBorders>
            <w:tcMar>
              <w:top w:w="0" w:type="dxa"/>
              <w:left w:w="0" w:type="dxa"/>
              <w:bottom w:w="0" w:type="dxa"/>
              <w:right w:w="0" w:type="dxa"/>
            </w:tcMar>
            <w:vAlign w:val="bottom"/>
          </w:tcPr>
          <w:p w14:paraId="350DBF03" w14:textId="77777777" w:rsidR="00D721A1" w:rsidRDefault="007B6925">
            <w:pPr>
              <w:rPr>
                <w:sz w:val="16"/>
                <w:szCs w:val="16"/>
              </w:rPr>
            </w:pPr>
            <w:r>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6B65A74F" w14:textId="77777777" w:rsidR="00D721A1" w:rsidRDefault="007B6925">
            <w:pPr>
              <w:rPr>
                <w:sz w:val="16"/>
                <w:szCs w:val="16"/>
              </w:rPr>
            </w:pPr>
            <w:r>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35D07E02" w14:textId="77777777" w:rsidR="00D721A1" w:rsidRDefault="007B6925">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1A7ED364" w14:textId="77777777" w:rsidR="00D721A1" w:rsidRDefault="007B6925">
            <w:pPr>
              <w:rPr>
                <w:sz w:val="16"/>
                <w:szCs w:val="16"/>
              </w:rPr>
            </w:pPr>
            <w:r>
              <w:rPr>
                <w:sz w:val="16"/>
                <w:szCs w:val="16"/>
              </w:rPr>
              <w:t>0.047 (0.026-0.08)</w:t>
            </w:r>
          </w:p>
        </w:tc>
        <w:tc>
          <w:tcPr>
            <w:tcW w:w="1525" w:type="dxa"/>
            <w:tcBorders>
              <w:top w:val="nil"/>
              <w:left w:val="nil"/>
              <w:bottom w:val="nil"/>
              <w:right w:val="nil"/>
            </w:tcBorders>
            <w:tcMar>
              <w:top w:w="0" w:type="dxa"/>
              <w:left w:w="0" w:type="dxa"/>
              <w:bottom w:w="0" w:type="dxa"/>
              <w:right w:w="0" w:type="dxa"/>
            </w:tcMar>
            <w:vAlign w:val="bottom"/>
          </w:tcPr>
          <w:p w14:paraId="0E8073CE" w14:textId="77777777" w:rsidR="00D721A1" w:rsidRDefault="007B6925">
            <w:pPr>
              <w:rPr>
                <w:sz w:val="16"/>
                <w:szCs w:val="16"/>
              </w:rPr>
            </w:pPr>
            <w:r>
              <w:rPr>
                <w:sz w:val="16"/>
                <w:szCs w:val="16"/>
              </w:rPr>
              <w:t>0.144 (0.081-0.231)</w:t>
            </w:r>
          </w:p>
        </w:tc>
      </w:tr>
      <w:tr w:rsidR="00D721A1" w14:paraId="554D690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6D2DE4D" w14:textId="77777777" w:rsidR="00D721A1" w:rsidRDefault="007B6925">
            <w:pPr>
              <w:rPr>
                <w:sz w:val="16"/>
                <w:szCs w:val="16"/>
              </w:rPr>
            </w:pPr>
            <w:proofErr w:type="spellStart"/>
            <w:r>
              <w:rPr>
                <w:sz w:val="16"/>
                <w:szCs w:val="16"/>
              </w:rPr>
              <w:t>Mytilida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2A71C19" w14:textId="77777777" w:rsidR="00D721A1" w:rsidRDefault="007B6925">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2FEDA2C1" w14:textId="77777777" w:rsidR="00D721A1" w:rsidRDefault="007B6925">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4A899E61" w14:textId="77777777" w:rsidR="00D721A1" w:rsidRDefault="007B6925">
            <w:pPr>
              <w:rPr>
                <w:sz w:val="16"/>
                <w:szCs w:val="16"/>
              </w:rPr>
            </w:pPr>
            <w:r>
              <w:rPr>
                <w:sz w:val="16"/>
                <w:szCs w:val="16"/>
              </w:rPr>
              <w:t xml:space="preserve">Mytilus </w:t>
            </w:r>
            <w:proofErr w:type="spellStart"/>
            <w:r>
              <w:rPr>
                <w:sz w:val="16"/>
                <w:szCs w:val="16"/>
              </w:rPr>
              <w:t>galloprovincialis</w:t>
            </w:r>
            <w:proofErr w:type="spellEnd"/>
          </w:p>
        </w:tc>
        <w:tc>
          <w:tcPr>
            <w:tcW w:w="2293" w:type="dxa"/>
            <w:tcBorders>
              <w:top w:val="nil"/>
              <w:left w:val="nil"/>
              <w:bottom w:val="nil"/>
              <w:right w:val="nil"/>
            </w:tcBorders>
            <w:tcMar>
              <w:top w:w="0" w:type="dxa"/>
              <w:left w:w="0" w:type="dxa"/>
              <w:bottom w:w="0" w:type="dxa"/>
              <w:right w:w="0" w:type="dxa"/>
            </w:tcMar>
            <w:vAlign w:val="bottom"/>
          </w:tcPr>
          <w:p w14:paraId="1C8DC808" w14:textId="77777777" w:rsidR="00D721A1" w:rsidRDefault="007B6925">
            <w:pPr>
              <w:rPr>
                <w:sz w:val="16"/>
                <w:szCs w:val="16"/>
              </w:rPr>
            </w:pPr>
            <w:r>
              <w:rPr>
                <w:sz w:val="16"/>
                <w:szCs w:val="16"/>
              </w:rPr>
              <w:t>Mediterranean mussel</w:t>
            </w:r>
          </w:p>
        </w:tc>
        <w:tc>
          <w:tcPr>
            <w:tcW w:w="917" w:type="dxa"/>
            <w:tcBorders>
              <w:top w:val="nil"/>
              <w:left w:val="nil"/>
              <w:bottom w:val="nil"/>
              <w:right w:val="nil"/>
            </w:tcBorders>
            <w:tcMar>
              <w:top w:w="0" w:type="dxa"/>
              <w:left w:w="0" w:type="dxa"/>
              <w:bottom w:w="0" w:type="dxa"/>
              <w:right w:w="0" w:type="dxa"/>
            </w:tcMar>
            <w:vAlign w:val="bottom"/>
          </w:tcPr>
          <w:p w14:paraId="063F97C0" w14:textId="77777777" w:rsidR="00D721A1" w:rsidRDefault="007B6925">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50AD671B" w14:textId="77777777" w:rsidR="00D721A1" w:rsidRDefault="007B6925">
            <w:pPr>
              <w:rPr>
                <w:sz w:val="16"/>
                <w:szCs w:val="16"/>
              </w:rPr>
            </w:pPr>
            <w:r>
              <w:rPr>
                <w:sz w:val="16"/>
                <w:szCs w:val="16"/>
              </w:rPr>
              <w:t>0.26</w:t>
            </w:r>
          </w:p>
        </w:tc>
        <w:tc>
          <w:tcPr>
            <w:tcW w:w="778" w:type="dxa"/>
            <w:tcBorders>
              <w:top w:val="nil"/>
              <w:left w:val="nil"/>
              <w:bottom w:val="nil"/>
              <w:right w:val="nil"/>
            </w:tcBorders>
            <w:tcMar>
              <w:top w:w="0" w:type="dxa"/>
              <w:left w:w="0" w:type="dxa"/>
              <w:bottom w:w="0" w:type="dxa"/>
              <w:right w:w="0" w:type="dxa"/>
            </w:tcMar>
            <w:vAlign w:val="bottom"/>
          </w:tcPr>
          <w:p w14:paraId="27596627" w14:textId="77777777" w:rsidR="00D721A1" w:rsidRDefault="007B6925">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2BB0BCDD" w14:textId="77777777" w:rsidR="00D721A1" w:rsidRDefault="007B6925">
            <w:pPr>
              <w:rPr>
                <w:sz w:val="16"/>
                <w:szCs w:val="16"/>
              </w:rPr>
            </w:pPr>
            <w:r>
              <w:rPr>
                <w:sz w:val="16"/>
                <w:szCs w:val="16"/>
              </w:rPr>
              <w:t>0.033 (0.02-0.051)</w:t>
            </w:r>
          </w:p>
        </w:tc>
        <w:tc>
          <w:tcPr>
            <w:tcW w:w="1525" w:type="dxa"/>
            <w:tcBorders>
              <w:top w:val="nil"/>
              <w:left w:val="nil"/>
              <w:bottom w:val="nil"/>
              <w:right w:val="nil"/>
            </w:tcBorders>
            <w:tcMar>
              <w:top w:w="0" w:type="dxa"/>
              <w:left w:w="0" w:type="dxa"/>
              <w:bottom w:w="0" w:type="dxa"/>
              <w:right w:w="0" w:type="dxa"/>
            </w:tcMar>
            <w:vAlign w:val="bottom"/>
          </w:tcPr>
          <w:p w14:paraId="364A23D5" w14:textId="77777777" w:rsidR="00D721A1" w:rsidRDefault="007B6925">
            <w:pPr>
              <w:rPr>
                <w:sz w:val="16"/>
                <w:szCs w:val="16"/>
              </w:rPr>
            </w:pPr>
            <w:r>
              <w:rPr>
                <w:sz w:val="16"/>
                <w:szCs w:val="16"/>
              </w:rPr>
              <w:t>0.101 (0.058-0.163)</w:t>
            </w:r>
          </w:p>
        </w:tc>
      </w:tr>
      <w:tr w:rsidR="00D721A1" w14:paraId="1421F59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5C36320" w14:textId="77777777" w:rsidR="00D721A1" w:rsidRDefault="007B6925">
            <w:pPr>
              <w:rPr>
                <w:sz w:val="16"/>
                <w:szCs w:val="16"/>
              </w:rPr>
            </w:pPr>
            <w:proofErr w:type="spellStart"/>
            <w:r>
              <w:rPr>
                <w:sz w:val="16"/>
                <w:szCs w:val="16"/>
              </w:rPr>
              <w:t>Mytilida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03BE88D6" w14:textId="77777777" w:rsidR="00D721A1" w:rsidRDefault="007B6925">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3F9434C9" w14:textId="77777777" w:rsidR="00D721A1" w:rsidRDefault="007B6925">
            <w:pPr>
              <w:rPr>
                <w:sz w:val="16"/>
                <w:szCs w:val="16"/>
              </w:rPr>
            </w:pPr>
            <w:r>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33B9E1F4" w14:textId="77777777" w:rsidR="00D721A1" w:rsidRDefault="007B6925">
            <w:pPr>
              <w:rPr>
                <w:sz w:val="16"/>
                <w:szCs w:val="16"/>
              </w:rPr>
            </w:pPr>
            <w:r>
              <w:rPr>
                <w:sz w:val="16"/>
                <w:szCs w:val="16"/>
              </w:rPr>
              <w:t>Perna canaliculus</w:t>
            </w:r>
          </w:p>
        </w:tc>
        <w:tc>
          <w:tcPr>
            <w:tcW w:w="2293" w:type="dxa"/>
            <w:tcBorders>
              <w:top w:val="nil"/>
              <w:left w:val="nil"/>
              <w:bottom w:val="nil"/>
              <w:right w:val="nil"/>
            </w:tcBorders>
            <w:tcMar>
              <w:top w:w="0" w:type="dxa"/>
              <w:left w:w="0" w:type="dxa"/>
              <w:bottom w:w="0" w:type="dxa"/>
              <w:right w:w="0" w:type="dxa"/>
            </w:tcMar>
            <w:vAlign w:val="bottom"/>
          </w:tcPr>
          <w:p w14:paraId="7D1E2CCC" w14:textId="77777777" w:rsidR="00D721A1" w:rsidRDefault="007B6925">
            <w:pPr>
              <w:rPr>
                <w:sz w:val="16"/>
                <w:szCs w:val="16"/>
              </w:rPr>
            </w:pPr>
            <w:r>
              <w:rPr>
                <w:sz w:val="16"/>
                <w:szCs w:val="16"/>
              </w:rPr>
              <w:t>Green-lipped mussel</w:t>
            </w:r>
          </w:p>
        </w:tc>
        <w:tc>
          <w:tcPr>
            <w:tcW w:w="917" w:type="dxa"/>
            <w:tcBorders>
              <w:top w:val="nil"/>
              <w:left w:val="nil"/>
              <w:bottom w:val="nil"/>
              <w:right w:val="nil"/>
            </w:tcBorders>
            <w:tcMar>
              <w:top w:w="0" w:type="dxa"/>
              <w:left w:w="0" w:type="dxa"/>
              <w:bottom w:w="0" w:type="dxa"/>
              <w:right w:w="0" w:type="dxa"/>
            </w:tcMar>
            <w:vAlign w:val="bottom"/>
          </w:tcPr>
          <w:p w14:paraId="09A9822D" w14:textId="77777777" w:rsidR="00D721A1" w:rsidRDefault="007B6925">
            <w:pPr>
              <w:rPr>
                <w:sz w:val="16"/>
                <w:szCs w:val="16"/>
              </w:rPr>
            </w:pPr>
            <w:r>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46F3B9C3" w14:textId="77777777" w:rsidR="00D721A1" w:rsidRDefault="007B6925">
            <w:pPr>
              <w:rPr>
                <w:sz w:val="16"/>
                <w:szCs w:val="16"/>
              </w:rPr>
            </w:pPr>
            <w:r>
              <w:rPr>
                <w:sz w:val="16"/>
                <w:szCs w:val="16"/>
              </w:rPr>
              <w:t>0.6</w:t>
            </w:r>
          </w:p>
        </w:tc>
        <w:tc>
          <w:tcPr>
            <w:tcW w:w="778" w:type="dxa"/>
            <w:tcBorders>
              <w:top w:val="nil"/>
              <w:left w:val="nil"/>
              <w:bottom w:val="nil"/>
              <w:right w:val="nil"/>
            </w:tcBorders>
            <w:tcMar>
              <w:top w:w="0" w:type="dxa"/>
              <w:left w:w="0" w:type="dxa"/>
              <w:bottom w:w="0" w:type="dxa"/>
              <w:right w:w="0" w:type="dxa"/>
            </w:tcMar>
            <w:vAlign w:val="bottom"/>
          </w:tcPr>
          <w:p w14:paraId="0F2A3746" w14:textId="77777777" w:rsidR="00D721A1" w:rsidRDefault="007B6925">
            <w:pPr>
              <w:rPr>
                <w:sz w:val="16"/>
                <w:szCs w:val="16"/>
              </w:rPr>
            </w:pPr>
            <w:r>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61972C34" w14:textId="77777777" w:rsidR="00D721A1" w:rsidRDefault="007B6925">
            <w:pPr>
              <w:rPr>
                <w:sz w:val="16"/>
                <w:szCs w:val="16"/>
              </w:rPr>
            </w:pPr>
            <w:r>
              <w:rPr>
                <w:sz w:val="16"/>
                <w:szCs w:val="16"/>
              </w:rPr>
              <w:t>0.062 (0.012-0.206)</w:t>
            </w:r>
          </w:p>
        </w:tc>
        <w:tc>
          <w:tcPr>
            <w:tcW w:w="1525" w:type="dxa"/>
            <w:tcBorders>
              <w:top w:val="nil"/>
              <w:left w:val="nil"/>
              <w:bottom w:val="nil"/>
              <w:right w:val="nil"/>
            </w:tcBorders>
            <w:tcMar>
              <w:top w:w="0" w:type="dxa"/>
              <w:left w:w="0" w:type="dxa"/>
              <w:bottom w:w="0" w:type="dxa"/>
              <w:right w:w="0" w:type="dxa"/>
            </w:tcMar>
            <w:vAlign w:val="bottom"/>
          </w:tcPr>
          <w:p w14:paraId="7F87B46F" w14:textId="77777777" w:rsidR="00D721A1" w:rsidRDefault="007B6925">
            <w:pPr>
              <w:rPr>
                <w:sz w:val="16"/>
                <w:szCs w:val="16"/>
              </w:rPr>
            </w:pPr>
            <w:r>
              <w:rPr>
                <w:sz w:val="16"/>
                <w:szCs w:val="16"/>
              </w:rPr>
              <w:t>0.184 (0.039-0.577)</w:t>
            </w:r>
          </w:p>
        </w:tc>
      </w:tr>
      <w:tr w:rsidR="00D721A1" w14:paraId="1900161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5D79804" w14:textId="77777777" w:rsidR="00D721A1" w:rsidRDefault="007B6925">
            <w:pPr>
              <w:rPr>
                <w:sz w:val="16"/>
                <w:szCs w:val="16"/>
              </w:rPr>
            </w:pPr>
            <w:proofErr w:type="spellStart"/>
            <w:r>
              <w:rPr>
                <w:sz w:val="16"/>
                <w:szCs w:val="16"/>
              </w:rPr>
              <w:t>Mytilida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6AEFBC73" w14:textId="77777777" w:rsidR="00D721A1" w:rsidRDefault="007B6925">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0A1D704E" w14:textId="77777777" w:rsidR="00D721A1" w:rsidRDefault="007B6925">
            <w:pPr>
              <w:rPr>
                <w:sz w:val="16"/>
                <w:szCs w:val="16"/>
              </w:rPr>
            </w:pPr>
            <w:r>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266A22CD" w14:textId="77777777" w:rsidR="00D721A1" w:rsidRDefault="007B6925">
            <w:pPr>
              <w:rPr>
                <w:sz w:val="16"/>
                <w:szCs w:val="16"/>
              </w:rPr>
            </w:pPr>
            <w:r>
              <w:rPr>
                <w:sz w:val="16"/>
                <w:szCs w:val="16"/>
              </w:rPr>
              <w:t xml:space="preserve">Perna </w:t>
            </w:r>
            <w:proofErr w:type="spellStart"/>
            <w:r>
              <w:rPr>
                <w:sz w:val="16"/>
                <w:szCs w:val="16"/>
              </w:rPr>
              <w:t>viridis</w:t>
            </w:r>
            <w:proofErr w:type="spellEnd"/>
          </w:p>
        </w:tc>
        <w:tc>
          <w:tcPr>
            <w:tcW w:w="2293" w:type="dxa"/>
            <w:tcBorders>
              <w:top w:val="nil"/>
              <w:left w:val="nil"/>
              <w:bottom w:val="nil"/>
              <w:right w:val="nil"/>
            </w:tcBorders>
            <w:tcMar>
              <w:top w:w="0" w:type="dxa"/>
              <w:left w:w="0" w:type="dxa"/>
              <w:bottom w:w="0" w:type="dxa"/>
              <w:right w:w="0" w:type="dxa"/>
            </w:tcMar>
            <w:vAlign w:val="bottom"/>
          </w:tcPr>
          <w:p w14:paraId="50C5CA5E" w14:textId="77777777" w:rsidR="00D721A1" w:rsidRDefault="007B6925">
            <w:pPr>
              <w:rPr>
                <w:sz w:val="16"/>
                <w:szCs w:val="16"/>
              </w:rPr>
            </w:pPr>
            <w:r>
              <w:rPr>
                <w:sz w:val="16"/>
                <w:szCs w:val="16"/>
              </w:rPr>
              <w:t>Asian green mussel</w:t>
            </w:r>
          </w:p>
        </w:tc>
        <w:tc>
          <w:tcPr>
            <w:tcW w:w="917" w:type="dxa"/>
            <w:tcBorders>
              <w:top w:val="nil"/>
              <w:left w:val="nil"/>
              <w:bottom w:val="nil"/>
              <w:right w:val="nil"/>
            </w:tcBorders>
            <w:tcMar>
              <w:top w:w="0" w:type="dxa"/>
              <w:left w:w="0" w:type="dxa"/>
              <w:bottom w:w="0" w:type="dxa"/>
              <w:right w:w="0" w:type="dxa"/>
            </w:tcMar>
            <w:vAlign w:val="bottom"/>
          </w:tcPr>
          <w:p w14:paraId="4EF16552" w14:textId="77777777" w:rsidR="00D721A1" w:rsidRDefault="007B6925">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1DC8C738" w14:textId="77777777" w:rsidR="00D721A1" w:rsidRDefault="007B6925">
            <w:pPr>
              <w:rPr>
                <w:sz w:val="16"/>
                <w:szCs w:val="16"/>
              </w:rPr>
            </w:pPr>
            <w:r>
              <w:rPr>
                <w:sz w:val="16"/>
                <w:szCs w:val="16"/>
              </w:rPr>
              <w:t>1.07</w:t>
            </w:r>
          </w:p>
        </w:tc>
        <w:tc>
          <w:tcPr>
            <w:tcW w:w="778" w:type="dxa"/>
            <w:tcBorders>
              <w:top w:val="nil"/>
              <w:left w:val="nil"/>
              <w:bottom w:val="nil"/>
              <w:right w:val="nil"/>
            </w:tcBorders>
            <w:tcMar>
              <w:top w:w="0" w:type="dxa"/>
              <w:left w:w="0" w:type="dxa"/>
              <w:bottom w:w="0" w:type="dxa"/>
              <w:right w:w="0" w:type="dxa"/>
            </w:tcMar>
            <w:vAlign w:val="bottom"/>
          </w:tcPr>
          <w:p w14:paraId="3A8F6D4F" w14:textId="77777777" w:rsidR="00D721A1" w:rsidRDefault="007B6925">
            <w:pPr>
              <w:rPr>
                <w:sz w:val="16"/>
                <w:szCs w:val="16"/>
              </w:rPr>
            </w:pPr>
            <w:r>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2B6151DB" w14:textId="77777777" w:rsidR="00D721A1" w:rsidRDefault="007B6925">
            <w:pPr>
              <w:rPr>
                <w:sz w:val="16"/>
                <w:szCs w:val="16"/>
              </w:rPr>
            </w:pPr>
            <w:r>
              <w:rPr>
                <w:sz w:val="16"/>
                <w:szCs w:val="16"/>
              </w:rPr>
              <w:t>0.068 (0.022-0.159)</w:t>
            </w:r>
          </w:p>
        </w:tc>
        <w:tc>
          <w:tcPr>
            <w:tcW w:w="1525" w:type="dxa"/>
            <w:tcBorders>
              <w:top w:val="nil"/>
              <w:left w:val="nil"/>
              <w:bottom w:val="nil"/>
              <w:right w:val="nil"/>
            </w:tcBorders>
            <w:tcMar>
              <w:top w:w="0" w:type="dxa"/>
              <w:left w:w="0" w:type="dxa"/>
              <w:bottom w:w="0" w:type="dxa"/>
              <w:right w:w="0" w:type="dxa"/>
            </w:tcMar>
            <w:vAlign w:val="bottom"/>
          </w:tcPr>
          <w:p w14:paraId="4F8E1673" w14:textId="77777777" w:rsidR="00D721A1" w:rsidRDefault="007B6925">
            <w:pPr>
              <w:rPr>
                <w:sz w:val="16"/>
                <w:szCs w:val="16"/>
              </w:rPr>
            </w:pPr>
            <w:r>
              <w:rPr>
                <w:sz w:val="16"/>
                <w:szCs w:val="16"/>
              </w:rPr>
              <w:t>0.203 (0.075-0.447)</w:t>
            </w:r>
          </w:p>
        </w:tc>
      </w:tr>
      <w:tr w:rsidR="00D721A1" w14:paraId="7833EB9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35C41CE" w14:textId="77777777" w:rsidR="00D721A1" w:rsidRDefault="007B6925">
            <w:pPr>
              <w:rPr>
                <w:sz w:val="16"/>
                <w:szCs w:val="16"/>
              </w:rPr>
            </w:pPr>
            <w:proofErr w:type="spellStart"/>
            <w:r>
              <w:rPr>
                <w:sz w:val="16"/>
                <w:szCs w:val="16"/>
              </w:rPr>
              <w:t>Ostreida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75554051" w14:textId="77777777" w:rsidR="00D721A1" w:rsidRDefault="007B6925">
            <w:pPr>
              <w:rPr>
                <w:sz w:val="16"/>
                <w:szCs w:val="16"/>
              </w:rPr>
            </w:pPr>
            <w:proofErr w:type="spellStart"/>
            <w:r>
              <w:rPr>
                <w:sz w:val="16"/>
                <w:szCs w:val="16"/>
              </w:rPr>
              <w:t>Ostreidae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62916460" w14:textId="77777777" w:rsidR="00D721A1" w:rsidRDefault="007B6925">
            <w:pPr>
              <w:rPr>
                <w:sz w:val="16"/>
                <w:szCs w:val="16"/>
              </w:rPr>
            </w:pPr>
            <w:r>
              <w:rPr>
                <w:sz w:val="16"/>
                <w:szCs w:val="16"/>
              </w:rPr>
              <w:t>Crassostrea</w:t>
            </w:r>
          </w:p>
        </w:tc>
        <w:tc>
          <w:tcPr>
            <w:tcW w:w="2112" w:type="dxa"/>
            <w:tcBorders>
              <w:top w:val="nil"/>
              <w:left w:val="nil"/>
              <w:bottom w:val="nil"/>
              <w:right w:val="nil"/>
            </w:tcBorders>
            <w:tcMar>
              <w:top w:w="0" w:type="dxa"/>
              <w:left w:w="0" w:type="dxa"/>
              <w:bottom w:w="0" w:type="dxa"/>
              <w:right w:w="0" w:type="dxa"/>
            </w:tcMar>
            <w:vAlign w:val="bottom"/>
          </w:tcPr>
          <w:p w14:paraId="7EC4A7F0" w14:textId="77777777" w:rsidR="00D721A1" w:rsidRDefault="007B6925">
            <w:pPr>
              <w:rPr>
                <w:sz w:val="16"/>
                <w:szCs w:val="16"/>
              </w:rPr>
            </w:pPr>
            <w:r>
              <w:rPr>
                <w:sz w:val="16"/>
                <w:szCs w:val="16"/>
              </w:rPr>
              <w:t>Crassostrea virginica</w:t>
            </w:r>
          </w:p>
        </w:tc>
        <w:tc>
          <w:tcPr>
            <w:tcW w:w="2293" w:type="dxa"/>
            <w:tcBorders>
              <w:top w:val="nil"/>
              <w:left w:val="nil"/>
              <w:bottom w:val="nil"/>
              <w:right w:val="nil"/>
            </w:tcBorders>
            <w:tcMar>
              <w:top w:w="0" w:type="dxa"/>
              <w:left w:w="0" w:type="dxa"/>
              <w:bottom w:w="0" w:type="dxa"/>
              <w:right w:w="0" w:type="dxa"/>
            </w:tcMar>
            <w:vAlign w:val="bottom"/>
          </w:tcPr>
          <w:p w14:paraId="596BA60F" w14:textId="77777777" w:rsidR="00D721A1" w:rsidRDefault="007B6925">
            <w:pPr>
              <w:rPr>
                <w:sz w:val="16"/>
                <w:szCs w:val="16"/>
              </w:rPr>
            </w:pPr>
            <w:r>
              <w:rPr>
                <w:sz w:val="16"/>
                <w:szCs w:val="16"/>
              </w:rPr>
              <w:t>Eastern oyster</w:t>
            </w:r>
          </w:p>
        </w:tc>
        <w:tc>
          <w:tcPr>
            <w:tcW w:w="917" w:type="dxa"/>
            <w:tcBorders>
              <w:top w:val="nil"/>
              <w:left w:val="nil"/>
              <w:bottom w:val="nil"/>
              <w:right w:val="nil"/>
            </w:tcBorders>
            <w:tcMar>
              <w:top w:w="0" w:type="dxa"/>
              <w:left w:w="0" w:type="dxa"/>
              <w:bottom w:w="0" w:type="dxa"/>
              <w:right w:w="0" w:type="dxa"/>
            </w:tcMar>
            <w:vAlign w:val="bottom"/>
          </w:tcPr>
          <w:p w14:paraId="11CE81AB" w14:textId="77777777" w:rsidR="00D721A1" w:rsidRDefault="007B6925">
            <w:pPr>
              <w:rPr>
                <w:sz w:val="16"/>
                <w:szCs w:val="16"/>
              </w:rPr>
            </w:pPr>
            <w:r>
              <w:rPr>
                <w:sz w:val="16"/>
                <w:szCs w:val="16"/>
              </w:rPr>
              <w:t>30</w:t>
            </w:r>
          </w:p>
        </w:tc>
        <w:tc>
          <w:tcPr>
            <w:tcW w:w="608" w:type="dxa"/>
            <w:tcBorders>
              <w:top w:val="nil"/>
              <w:left w:val="nil"/>
              <w:bottom w:val="nil"/>
              <w:right w:val="nil"/>
            </w:tcBorders>
            <w:tcMar>
              <w:top w:w="0" w:type="dxa"/>
              <w:left w:w="0" w:type="dxa"/>
              <w:bottom w:w="0" w:type="dxa"/>
              <w:right w:w="0" w:type="dxa"/>
            </w:tcMar>
            <w:vAlign w:val="bottom"/>
          </w:tcPr>
          <w:p w14:paraId="3A512608" w14:textId="77777777" w:rsidR="00D721A1" w:rsidRDefault="007B6925">
            <w:pPr>
              <w:rPr>
                <w:sz w:val="16"/>
                <w:szCs w:val="16"/>
              </w:rPr>
            </w:pPr>
            <w:r>
              <w:rPr>
                <w:sz w:val="16"/>
                <w:szCs w:val="16"/>
              </w:rPr>
              <w:t>0.565</w:t>
            </w:r>
          </w:p>
        </w:tc>
        <w:tc>
          <w:tcPr>
            <w:tcW w:w="778" w:type="dxa"/>
            <w:tcBorders>
              <w:top w:val="nil"/>
              <w:left w:val="nil"/>
              <w:bottom w:val="nil"/>
              <w:right w:val="nil"/>
            </w:tcBorders>
            <w:tcMar>
              <w:top w:w="0" w:type="dxa"/>
              <w:left w:w="0" w:type="dxa"/>
              <w:bottom w:w="0" w:type="dxa"/>
              <w:right w:w="0" w:type="dxa"/>
            </w:tcMar>
            <w:vAlign w:val="bottom"/>
          </w:tcPr>
          <w:p w14:paraId="562CE17D" w14:textId="77777777" w:rsidR="00D721A1" w:rsidRDefault="007B6925">
            <w:pPr>
              <w:rPr>
                <w:sz w:val="16"/>
                <w:szCs w:val="16"/>
              </w:rPr>
            </w:pPr>
            <w:r>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12D3576C" w14:textId="77777777" w:rsidR="00D721A1" w:rsidRDefault="007B6925">
            <w:pPr>
              <w:rPr>
                <w:sz w:val="16"/>
                <w:szCs w:val="16"/>
              </w:rPr>
            </w:pPr>
            <w:r>
              <w:rPr>
                <w:sz w:val="16"/>
                <w:szCs w:val="16"/>
              </w:rPr>
              <w:t>0.014 (0.005-0.028)</w:t>
            </w:r>
          </w:p>
        </w:tc>
        <w:tc>
          <w:tcPr>
            <w:tcW w:w="1525" w:type="dxa"/>
            <w:tcBorders>
              <w:top w:val="nil"/>
              <w:left w:val="nil"/>
              <w:bottom w:val="nil"/>
              <w:right w:val="nil"/>
            </w:tcBorders>
            <w:tcMar>
              <w:top w:w="0" w:type="dxa"/>
              <w:left w:w="0" w:type="dxa"/>
              <w:bottom w:w="0" w:type="dxa"/>
              <w:right w:w="0" w:type="dxa"/>
            </w:tcMar>
            <w:vAlign w:val="bottom"/>
          </w:tcPr>
          <w:p w14:paraId="50CD89FF" w14:textId="77777777" w:rsidR="00D721A1" w:rsidRDefault="007B6925">
            <w:pPr>
              <w:rPr>
                <w:sz w:val="16"/>
                <w:szCs w:val="16"/>
              </w:rPr>
            </w:pPr>
            <w:r>
              <w:rPr>
                <w:sz w:val="16"/>
                <w:szCs w:val="16"/>
              </w:rPr>
              <w:t>0.042 (0.016-0.089)</w:t>
            </w:r>
          </w:p>
        </w:tc>
      </w:tr>
      <w:tr w:rsidR="00D721A1" w14:paraId="44D842D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AE174D6" w14:textId="77777777" w:rsidR="00D721A1" w:rsidRDefault="007B6925">
            <w:pPr>
              <w:rPr>
                <w:sz w:val="16"/>
                <w:szCs w:val="16"/>
              </w:rPr>
            </w:pPr>
            <w:proofErr w:type="spellStart"/>
            <w:r>
              <w:rPr>
                <w:sz w:val="16"/>
                <w:szCs w:val="16"/>
              </w:rPr>
              <w:t>Ostreida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364C417C" w14:textId="77777777" w:rsidR="00D721A1" w:rsidRDefault="007B6925">
            <w:pPr>
              <w:rPr>
                <w:sz w:val="16"/>
                <w:szCs w:val="16"/>
              </w:rPr>
            </w:pPr>
            <w:proofErr w:type="spellStart"/>
            <w:r>
              <w:rPr>
                <w:sz w:val="16"/>
                <w:szCs w:val="16"/>
              </w:rPr>
              <w:t>Ostreidae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267902BF" w14:textId="77777777" w:rsidR="00D721A1" w:rsidRDefault="007B6925">
            <w:pPr>
              <w:rPr>
                <w:sz w:val="16"/>
                <w:szCs w:val="16"/>
              </w:rPr>
            </w:pPr>
            <w:proofErr w:type="spellStart"/>
            <w:r>
              <w:rPr>
                <w:sz w:val="16"/>
                <w:szCs w:val="16"/>
              </w:rPr>
              <w:t>Magallana</w:t>
            </w:r>
            <w:proofErr w:type="spellEnd"/>
          </w:p>
        </w:tc>
        <w:tc>
          <w:tcPr>
            <w:tcW w:w="2112" w:type="dxa"/>
            <w:tcBorders>
              <w:top w:val="nil"/>
              <w:left w:val="nil"/>
              <w:bottom w:val="nil"/>
              <w:right w:val="nil"/>
            </w:tcBorders>
            <w:tcMar>
              <w:top w:w="0" w:type="dxa"/>
              <w:left w:w="0" w:type="dxa"/>
              <w:bottom w:w="0" w:type="dxa"/>
              <w:right w:w="0" w:type="dxa"/>
            </w:tcMar>
            <w:vAlign w:val="bottom"/>
          </w:tcPr>
          <w:p w14:paraId="0B6B24EB" w14:textId="77777777" w:rsidR="00D721A1" w:rsidRDefault="007B6925">
            <w:pPr>
              <w:rPr>
                <w:sz w:val="16"/>
                <w:szCs w:val="16"/>
              </w:rPr>
            </w:pPr>
            <w:proofErr w:type="spellStart"/>
            <w:r>
              <w:rPr>
                <w:sz w:val="16"/>
                <w:szCs w:val="16"/>
              </w:rPr>
              <w:t>Magallana</w:t>
            </w:r>
            <w:proofErr w:type="spellEnd"/>
            <w:r>
              <w:rPr>
                <w:sz w:val="16"/>
                <w:szCs w:val="16"/>
              </w:rPr>
              <w:t xml:space="preserve"> gigas</w:t>
            </w:r>
          </w:p>
        </w:tc>
        <w:tc>
          <w:tcPr>
            <w:tcW w:w="2293" w:type="dxa"/>
            <w:tcBorders>
              <w:top w:val="nil"/>
              <w:left w:val="nil"/>
              <w:bottom w:val="nil"/>
              <w:right w:val="nil"/>
            </w:tcBorders>
            <w:tcMar>
              <w:top w:w="0" w:type="dxa"/>
              <w:left w:w="0" w:type="dxa"/>
              <w:bottom w:w="0" w:type="dxa"/>
              <w:right w:w="0" w:type="dxa"/>
            </w:tcMar>
            <w:vAlign w:val="bottom"/>
          </w:tcPr>
          <w:p w14:paraId="28740272" w14:textId="77777777" w:rsidR="00D721A1" w:rsidRDefault="007B6925">
            <w:pPr>
              <w:rPr>
                <w:sz w:val="16"/>
                <w:szCs w:val="16"/>
              </w:rPr>
            </w:pPr>
            <w:r>
              <w:rPr>
                <w:sz w:val="16"/>
                <w:szCs w:val="16"/>
              </w:rPr>
              <w:t>Pacific oyster</w:t>
            </w:r>
          </w:p>
        </w:tc>
        <w:tc>
          <w:tcPr>
            <w:tcW w:w="917" w:type="dxa"/>
            <w:tcBorders>
              <w:top w:val="nil"/>
              <w:left w:val="nil"/>
              <w:bottom w:val="nil"/>
              <w:right w:val="nil"/>
            </w:tcBorders>
            <w:tcMar>
              <w:top w:w="0" w:type="dxa"/>
              <w:left w:w="0" w:type="dxa"/>
              <w:bottom w:w="0" w:type="dxa"/>
              <w:right w:w="0" w:type="dxa"/>
            </w:tcMar>
            <w:vAlign w:val="bottom"/>
          </w:tcPr>
          <w:p w14:paraId="058E964D" w14:textId="77777777" w:rsidR="00D721A1" w:rsidRDefault="007B6925">
            <w:pPr>
              <w:rPr>
                <w:sz w:val="16"/>
                <w:szCs w:val="16"/>
              </w:rPr>
            </w:pPr>
            <w:r>
              <w:rPr>
                <w:sz w:val="16"/>
                <w:szCs w:val="16"/>
              </w:rPr>
              <w:t>45</w:t>
            </w:r>
          </w:p>
        </w:tc>
        <w:tc>
          <w:tcPr>
            <w:tcW w:w="608" w:type="dxa"/>
            <w:tcBorders>
              <w:top w:val="nil"/>
              <w:left w:val="nil"/>
              <w:bottom w:val="nil"/>
              <w:right w:val="nil"/>
            </w:tcBorders>
            <w:tcMar>
              <w:top w:w="0" w:type="dxa"/>
              <w:left w:w="0" w:type="dxa"/>
              <w:bottom w:w="0" w:type="dxa"/>
              <w:right w:w="0" w:type="dxa"/>
            </w:tcMar>
            <w:vAlign w:val="bottom"/>
          </w:tcPr>
          <w:p w14:paraId="4A28B501" w14:textId="77777777" w:rsidR="00D721A1" w:rsidRDefault="007B6925">
            <w:pPr>
              <w:rPr>
                <w:sz w:val="16"/>
                <w:szCs w:val="16"/>
              </w:rPr>
            </w:pPr>
            <w:r>
              <w:rPr>
                <w:sz w:val="16"/>
                <w:szCs w:val="16"/>
              </w:rPr>
              <w:t>0.68</w:t>
            </w:r>
          </w:p>
        </w:tc>
        <w:tc>
          <w:tcPr>
            <w:tcW w:w="778" w:type="dxa"/>
            <w:tcBorders>
              <w:top w:val="nil"/>
              <w:left w:val="nil"/>
              <w:bottom w:val="nil"/>
              <w:right w:val="nil"/>
            </w:tcBorders>
            <w:tcMar>
              <w:top w:w="0" w:type="dxa"/>
              <w:left w:w="0" w:type="dxa"/>
              <w:bottom w:w="0" w:type="dxa"/>
              <w:right w:w="0" w:type="dxa"/>
            </w:tcMar>
            <w:vAlign w:val="bottom"/>
          </w:tcPr>
          <w:p w14:paraId="16B4C793" w14:textId="77777777" w:rsidR="00D721A1" w:rsidRDefault="007B6925">
            <w:pPr>
              <w:rPr>
                <w:sz w:val="16"/>
                <w:szCs w:val="16"/>
              </w:rPr>
            </w:pPr>
            <w:r>
              <w:rPr>
                <w:sz w:val="16"/>
                <w:szCs w:val="16"/>
              </w:rPr>
              <w:t>13</w:t>
            </w:r>
          </w:p>
        </w:tc>
        <w:tc>
          <w:tcPr>
            <w:tcW w:w="1525" w:type="dxa"/>
            <w:tcBorders>
              <w:top w:val="nil"/>
              <w:left w:val="nil"/>
              <w:bottom w:val="nil"/>
              <w:right w:val="nil"/>
            </w:tcBorders>
            <w:tcMar>
              <w:top w:w="0" w:type="dxa"/>
              <w:left w:w="0" w:type="dxa"/>
              <w:bottom w:w="0" w:type="dxa"/>
              <w:right w:w="0" w:type="dxa"/>
            </w:tcMar>
            <w:vAlign w:val="bottom"/>
          </w:tcPr>
          <w:p w14:paraId="30590E92" w14:textId="77777777" w:rsidR="00D721A1" w:rsidRDefault="007B6925">
            <w:pPr>
              <w:rPr>
                <w:sz w:val="16"/>
                <w:szCs w:val="16"/>
              </w:rPr>
            </w:pPr>
            <w:r>
              <w:rPr>
                <w:sz w:val="16"/>
                <w:szCs w:val="16"/>
              </w:rPr>
              <w:t>0.084 (0.043-0.146)</w:t>
            </w:r>
          </w:p>
        </w:tc>
        <w:tc>
          <w:tcPr>
            <w:tcW w:w="1525" w:type="dxa"/>
            <w:tcBorders>
              <w:top w:val="nil"/>
              <w:left w:val="nil"/>
              <w:bottom w:val="nil"/>
              <w:right w:val="nil"/>
            </w:tcBorders>
            <w:tcMar>
              <w:top w:w="0" w:type="dxa"/>
              <w:left w:w="0" w:type="dxa"/>
              <w:bottom w:w="0" w:type="dxa"/>
              <w:right w:w="0" w:type="dxa"/>
            </w:tcMar>
            <w:vAlign w:val="bottom"/>
          </w:tcPr>
          <w:p w14:paraId="6390CB68" w14:textId="77777777" w:rsidR="00D721A1" w:rsidRDefault="007B6925">
            <w:pPr>
              <w:rPr>
                <w:sz w:val="16"/>
                <w:szCs w:val="16"/>
              </w:rPr>
            </w:pPr>
            <w:r>
              <w:rPr>
                <w:sz w:val="16"/>
                <w:szCs w:val="16"/>
              </w:rPr>
              <w:t>0.251 (0.157-0.379)</w:t>
            </w:r>
          </w:p>
        </w:tc>
      </w:tr>
      <w:tr w:rsidR="00D721A1" w14:paraId="2C97712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7897884" w14:textId="77777777" w:rsidR="00D721A1" w:rsidRDefault="007B6925">
            <w:pPr>
              <w:rPr>
                <w:sz w:val="16"/>
                <w:szCs w:val="16"/>
              </w:rPr>
            </w:pPr>
            <w:proofErr w:type="spellStart"/>
            <w:r>
              <w:rPr>
                <w:sz w:val="16"/>
                <w:szCs w:val="16"/>
              </w:rPr>
              <w:t>Ostreida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2FE13932" w14:textId="77777777" w:rsidR="00D721A1" w:rsidRDefault="007B6925">
            <w:pPr>
              <w:rPr>
                <w:sz w:val="16"/>
                <w:szCs w:val="16"/>
              </w:rPr>
            </w:pPr>
            <w:proofErr w:type="spellStart"/>
            <w:r>
              <w:rPr>
                <w:sz w:val="16"/>
                <w:szCs w:val="16"/>
              </w:rPr>
              <w:t>Ostreidae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6E5BF373" w14:textId="77777777" w:rsidR="00D721A1" w:rsidRDefault="007B6925">
            <w:pPr>
              <w:rPr>
                <w:sz w:val="16"/>
                <w:szCs w:val="16"/>
              </w:rPr>
            </w:pPr>
            <w:proofErr w:type="spellStart"/>
            <w:r>
              <w:rPr>
                <w:sz w:val="16"/>
                <w:szCs w:val="16"/>
              </w:rPr>
              <w:t>Magallana</w:t>
            </w:r>
            <w:proofErr w:type="spellEnd"/>
          </w:p>
        </w:tc>
        <w:tc>
          <w:tcPr>
            <w:tcW w:w="2112" w:type="dxa"/>
            <w:tcBorders>
              <w:top w:val="nil"/>
              <w:left w:val="nil"/>
              <w:bottom w:val="nil"/>
              <w:right w:val="nil"/>
            </w:tcBorders>
            <w:tcMar>
              <w:top w:w="0" w:type="dxa"/>
              <w:left w:w="0" w:type="dxa"/>
              <w:bottom w:w="0" w:type="dxa"/>
              <w:right w:w="0" w:type="dxa"/>
            </w:tcMar>
            <w:vAlign w:val="bottom"/>
          </w:tcPr>
          <w:p w14:paraId="58977D22" w14:textId="77777777" w:rsidR="00D721A1" w:rsidRDefault="007B6925">
            <w:pPr>
              <w:rPr>
                <w:sz w:val="16"/>
                <w:szCs w:val="16"/>
              </w:rPr>
            </w:pPr>
            <w:proofErr w:type="spellStart"/>
            <w:r>
              <w:rPr>
                <w:sz w:val="16"/>
                <w:szCs w:val="16"/>
              </w:rPr>
              <w:t>Magallana</w:t>
            </w:r>
            <w:proofErr w:type="spellEnd"/>
            <w:r>
              <w:rPr>
                <w:sz w:val="16"/>
                <w:szCs w:val="16"/>
              </w:rPr>
              <w:t xml:space="preserve"> </w:t>
            </w:r>
            <w:proofErr w:type="spellStart"/>
            <w:r>
              <w:rPr>
                <w:sz w:val="16"/>
                <w:szCs w:val="16"/>
              </w:rPr>
              <w:t>rivularis</w:t>
            </w:r>
            <w:proofErr w:type="spellEnd"/>
          </w:p>
        </w:tc>
        <w:tc>
          <w:tcPr>
            <w:tcW w:w="2293" w:type="dxa"/>
            <w:tcBorders>
              <w:top w:val="nil"/>
              <w:left w:val="nil"/>
              <w:bottom w:val="nil"/>
              <w:right w:val="nil"/>
            </w:tcBorders>
            <w:tcMar>
              <w:top w:w="0" w:type="dxa"/>
              <w:left w:w="0" w:type="dxa"/>
              <w:bottom w:w="0" w:type="dxa"/>
              <w:right w:w="0" w:type="dxa"/>
            </w:tcMar>
            <w:vAlign w:val="bottom"/>
          </w:tcPr>
          <w:p w14:paraId="46A87305" w14:textId="77777777" w:rsidR="00D721A1" w:rsidRDefault="007B6925">
            <w:pPr>
              <w:rPr>
                <w:sz w:val="16"/>
                <w:szCs w:val="16"/>
              </w:rPr>
            </w:pPr>
            <w:r>
              <w:rPr>
                <w:sz w:val="16"/>
                <w:szCs w:val="16"/>
              </w:rPr>
              <w:t>Jinjiang oyster</w:t>
            </w:r>
          </w:p>
        </w:tc>
        <w:tc>
          <w:tcPr>
            <w:tcW w:w="917" w:type="dxa"/>
            <w:tcBorders>
              <w:top w:val="nil"/>
              <w:left w:val="nil"/>
              <w:bottom w:val="nil"/>
              <w:right w:val="nil"/>
            </w:tcBorders>
            <w:tcMar>
              <w:top w:w="0" w:type="dxa"/>
              <w:left w:w="0" w:type="dxa"/>
              <w:bottom w:w="0" w:type="dxa"/>
              <w:right w:w="0" w:type="dxa"/>
            </w:tcMar>
            <w:vAlign w:val="bottom"/>
          </w:tcPr>
          <w:p w14:paraId="47514F59" w14:textId="77777777" w:rsidR="00D721A1" w:rsidRDefault="007B6925">
            <w:pPr>
              <w:rPr>
                <w:sz w:val="16"/>
                <w:szCs w:val="16"/>
              </w:rPr>
            </w:pPr>
            <w:r>
              <w:rPr>
                <w:sz w:val="16"/>
                <w:szCs w:val="16"/>
              </w:rPr>
              <w:t>20.88</w:t>
            </w:r>
          </w:p>
        </w:tc>
        <w:tc>
          <w:tcPr>
            <w:tcW w:w="608" w:type="dxa"/>
            <w:tcBorders>
              <w:top w:val="nil"/>
              <w:left w:val="nil"/>
              <w:bottom w:val="nil"/>
              <w:right w:val="nil"/>
            </w:tcBorders>
            <w:tcMar>
              <w:top w:w="0" w:type="dxa"/>
              <w:left w:w="0" w:type="dxa"/>
              <w:bottom w:w="0" w:type="dxa"/>
              <w:right w:w="0" w:type="dxa"/>
            </w:tcMar>
            <w:vAlign w:val="bottom"/>
          </w:tcPr>
          <w:p w14:paraId="155DDC95" w14:textId="77777777" w:rsidR="00D721A1" w:rsidRDefault="007B6925">
            <w:pPr>
              <w:rPr>
                <w:sz w:val="16"/>
                <w:szCs w:val="16"/>
              </w:rPr>
            </w:pPr>
            <w:r>
              <w:rPr>
                <w:sz w:val="16"/>
                <w:szCs w:val="16"/>
              </w:rPr>
              <w:t>0.84</w:t>
            </w:r>
          </w:p>
        </w:tc>
        <w:tc>
          <w:tcPr>
            <w:tcW w:w="778" w:type="dxa"/>
            <w:tcBorders>
              <w:top w:val="nil"/>
              <w:left w:val="nil"/>
              <w:bottom w:val="nil"/>
              <w:right w:val="nil"/>
            </w:tcBorders>
            <w:tcMar>
              <w:top w:w="0" w:type="dxa"/>
              <w:left w:w="0" w:type="dxa"/>
              <w:bottom w:w="0" w:type="dxa"/>
              <w:right w:w="0" w:type="dxa"/>
            </w:tcMar>
            <w:vAlign w:val="bottom"/>
          </w:tcPr>
          <w:p w14:paraId="4CE3EC09" w14:textId="77777777" w:rsidR="00D721A1" w:rsidRDefault="007B6925">
            <w:pPr>
              <w:rPr>
                <w:sz w:val="16"/>
                <w:szCs w:val="16"/>
              </w:rPr>
            </w:pPr>
            <w:r>
              <w:rPr>
                <w:sz w:val="16"/>
                <w:szCs w:val="16"/>
              </w:rPr>
              <w:t>20.5</w:t>
            </w:r>
          </w:p>
        </w:tc>
        <w:tc>
          <w:tcPr>
            <w:tcW w:w="1525" w:type="dxa"/>
            <w:tcBorders>
              <w:top w:val="nil"/>
              <w:left w:val="nil"/>
              <w:bottom w:val="nil"/>
              <w:right w:val="nil"/>
            </w:tcBorders>
            <w:tcMar>
              <w:top w:w="0" w:type="dxa"/>
              <w:left w:w="0" w:type="dxa"/>
              <w:bottom w:w="0" w:type="dxa"/>
              <w:right w:w="0" w:type="dxa"/>
            </w:tcMar>
            <w:vAlign w:val="bottom"/>
          </w:tcPr>
          <w:p w14:paraId="5EE3000A" w14:textId="77777777" w:rsidR="00D721A1" w:rsidRDefault="007B6925">
            <w:pPr>
              <w:rPr>
                <w:sz w:val="16"/>
                <w:szCs w:val="16"/>
              </w:rPr>
            </w:pPr>
            <w:r>
              <w:rPr>
                <w:sz w:val="16"/>
                <w:szCs w:val="16"/>
              </w:rPr>
              <w:t>0.095 (0.035-0.214)</w:t>
            </w:r>
          </w:p>
        </w:tc>
        <w:tc>
          <w:tcPr>
            <w:tcW w:w="1525" w:type="dxa"/>
            <w:tcBorders>
              <w:top w:val="nil"/>
              <w:left w:val="nil"/>
              <w:bottom w:val="nil"/>
              <w:right w:val="nil"/>
            </w:tcBorders>
            <w:tcMar>
              <w:top w:w="0" w:type="dxa"/>
              <w:left w:w="0" w:type="dxa"/>
              <w:bottom w:w="0" w:type="dxa"/>
              <w:right w:w="0" w:type="dxa"/>
            </w:tcMar>
            <w:vAlign w:val="bottom"/>
          </w:tcPr>
          <w:p w14:paraId="4585799E" w14:textId="77777777" w:rsidR="00D721A1" w:rsidRDefault="007B6925">
            <w:pPr>
              <w:rPr>
                <w:sz w:val="16"/>
                <w:szCs w:val="16"/>
              </w:rPr>
            </w:pPr>
            <w:r>
              <w:rPr>
                <w:sz w:val="16"/>
                <w:szCs w:val="16"/>
              </w:rPr>
              <w:t>0.28 (0.122-0.564)</w:t>
            </w:r>
          </w:p>
        </w:tc>
      </w:tr>
      <w:tr w:rsidR="00D721A1" w14:paraId="3EC7539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8DC94F9" w14:textId="77777777" w:rsidR="00D721A1" w:rsidRDefault="007B6925">
            <w:pPr>
              <w:rPr>
                <w:sz w:val="16"/>
                <w:szCs w:val="16"/>
              </w:rPr>
            </w:pPr>
            <w:proofErr w:type="spellStart"/>
            <w:r>
              <w:rPr>
                <w:sz w:val="16"/>
                <w:szCs w:val="16"/>
              </w:rPr>
              <w:t>Ostreida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514BE9F3" w14:textId="77777777" w:rsidR="00D721A1" w:rsidRDefault="007B6925">
            <w:pPr>
              <w:rPr>
                <w:sz w:val="16"/>
                <w:szCs w:val="16"/>
              </w:rPr>
            </w:pPr>
            <w:proofErr w:type="spellStart"/>
            <w:r>
              <w:rPr>
                <w:sz w:val="16"/>
                <w:szCs w:val="16"/>
              </w:rPr>
              <w:t>Ostreidae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685AF2C8" w14:textId="77777777" w:rsidR="00D721A1" w:rsidRDefault="007B6925">
            <w:pPr>
              <w:rPr>
                <w:sz w:val="16"/>
                <w:szCs w:val="16"/>
              </w:rPr>
            </w:pPr>
            <w:r>
              <w:rPr>
                <w:sz w:val="16"/>
                <w:szCs w:val="16"/>
              </w:rPr>
              <w:t>Saccostrea</w:t>
            </w:r>
          </w:p>
        </w:tc>
        <w:tc>
          <w:tcPr>
            <w:tcW w:w="2112" w:type="dxa"/>
            <w:tcBorders>
              <w:top w:val="nil"/>
              <w:left w:val="nil"/>
              <w:bottom w:val="nil"/>
              <w:right w:val="nil"/>
            </w:tcBorders>
            <w:tcMar>
              <w:top w:w="0" w:type="dxa"/>
              <w:left w:w="0" w:type="dxa"/>
              <w:bottom w:w="0" w:type="dxa"/>
              <w:right w:w="0" w:type="dxa"/>
            </w:tcMar>
            <w:vAlign w:val="bottom"/>
          </w:tcPr>
          <w:p w14:paraId="0420C4E4" w14:textId="77777777" w:rsidR="00D721A1" w:rsidRDefault="007B6925">
            <w:pPr>
              <w:rPr>
                <w:sz w:val="16"/>
                <w:szCs w:val="16"/>
              </w:rPr>
            </w:pPr>
            <w:r>
              <w:rPr>
                <w:sz w:val="16"/>
                <w:szCs w:val="16"/>
              </w:rPr>
              <w:t>Saccostrea glomerata</w:t>
            </w:r>
          </w:p>
        </w:tc>
        <w:tc>
          <w:tcPr>
            <w:tcW w:w="2293" w:type="dxa"/>
            <w:tcBorders>
              <w:top w:val="nil"/>
              <w:left w:val="nil"/>
              <w:bottom w:val="nil"/>
              <w:right w:val="nil"/>
            </w:tcBorders>
            <w:tcMar>
              <w:top w:w="0" w:type="dxa"/>
              <w:left w:w="0" w:type="dxa"/>
              <w:bottom w:w="0" w:type="dxa"/>
              <w:right w:w="0" w:type="dxa"/>
            </w:tcMar>
            <w:vAlign w:val="bottom"/>
          </w:tcPr>
          <w:p w14:paraId="782E1752" w14:textId="77777777" w:rsidR="00D721A1" w:rsidRDefault="007B6925">
            <w:pPr>
              <w:rPr>
                <w:sz w:val="16"/>
                <w:szCs w:val="16"/>
              </w:rPr>
            </w:pPr>
            <w:r>
              <w:rPr>
                <w:sz w:val="16"/>
                <w:szCs w:val="16"/>
              </w:rPr>
              <w:t>Sydney rock oyster</w:t>
            </w:r>
          </w:p>
        </w:tc>
        <w:tc>
          <w:tcPr>
            <w:tcW w:w="917" w:type="dxa"/>
            <w:tcBorders>
              <w:top w:val="nil"/>
              <w:left w:val="nil"/>
              <w:bottom w:val="nil"/>
              <w:right w:val="nil"/>
            </w:tcBorders>
            <w:tcMar>
              <w:top w:w="0" w:type="dxa"/>
              <w:left w:w="0" w:type="dxa"/>
              <w:bottom w:w="0" w:type="dxa"/>
              <w:right w:w="0" w:type="dxa"/>
            </w:tcMar>
            <w:vAlign w:val="bottom"/>
          </w:tcPr>
          <w:p w14:paraId="1B41A358" w14:textId="77777777" w:rsidR="00D721A1" w:rsidRDefault="007B6925">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402438DE" w14:textId="77777777" w:rsidR="00D721A1" w:rsidRDefault="007B6925">
            <w:pPr>
              <w:rPr>
                <w:sz w:val="16"/>
                <w:szCs w:val="16"/>
              </w:rPr>
            </w:pPr>
            <w:r>
              <w:rPr>
                <w:sz w:val="16"/>
                <w:szCs w:val="16"/>
              </w:rPr>
              <w:t>0.7625</w:t>
            </w:r>
          </w:p>
        </w:tc>
        <w:tc>
          <w:tcPr>
            <w:tcW w:w="778" w:type="dxa"/>
            <w:tcBorders>
              <w:top w:val="nil"/>
              <w:left w:val="nil"/>
              <w:bottom w:val="nil"/>
              <w:right w:val="nil"/>
            </w:tcBorders>
            <w:tcMar>
              <w:top w:w="0" w:type="dxa"/>
              <w:left w:w="0" w:type="dxa"/>
              <w:bottom w:w="0" w:type="dxa"/>
              <w:right w:w="0" w:type="dxa"/>
            </w:tcMar>
            <w:vAlign w:val="bottom"/>
          </w:tcPr>
          <w:p w14:paraId="48A66494" w14:textId="77777777" w:rsidR="00D721A1" w:rsidRDefault="007B6925">
            <w:pPr>
              <w:rPr>
                <w:sz w:val="16"/>
                <w:szCs w:val="16"/>
              </w:rPr>
            </w:pPr>
            <w:r>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326D69FE" w14:textId="77777777" w:rsidR="00D721A1" w:rsidRDefault="007B6925">
            <w:pPr>
              <w:rPr>
                <w:sz w:val="16"/>
                <w:szCs w:val="16"/>
              </w:rPr>
            </w:pPr>
            <w:r>
              <w:rPr>
                <w:sz w:val="16"/>
                <w:szCs w:val="16"/>
              </w:rPr>
              <w:t>0.172 (0.037-0.516)</w:t>
            </w:r>
          </w:p>
        </w:tc>
        <w:tc>
          <w:tcPr>
            <w:tcW w:w="1525" w:type="dxa"/>
            <w:tcBorders>
              <w:top w:val="nil"/>
              <w:left w:val="nil"/>
              <w:bottom w:val="nil"/>
              <w:right w:val="nil"/>
            </w:tcBorders>
            <w:tcMar>
              <w:top w:w="0" w:type="dxa"/>
              <w:left w:w="0" w:type="dxa"/>
              <w:bottom w:w="0" w:type="dxa"/>
              <w:right w:w="0" w:type="dxa"/>
            </w:tcMar>
            <w:vAlign w:val="bottom"/>
          </w:tcPr>
          <w:p w14:paraId="2A880227" w14:textId="77777777" w:rsidR="00D721A1" w:rsidRDefault="007B6925">
            <w:pPr>
              <w:rPr>
                <w:sz w:val="16"/>
                <w:szCs w:val="16"/>
              </w:rPr>
            </w:pPr>
            <w:r>
              <w:rPr>
                <w:sz w:val="16"/>
                <w:szCs w:val="16"/>
              </w:rPr>
              <w:t>0.507 (0.119-1.417)</w:t>
            </w:r>
          </w:p>
        </w:tc>
      </w:tr>
      <w:tr w:rsidR="00D721A1" w14:paraId="242B4E03"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FDE448E" w14:textId="77777777" w:rsidR="00D721A1" w:rsidRDefault="007B6925">
            <w:pPr>
              <w:rPr>
                <w:sz w:val="16"/>
                <w:szCs w:val="16"/>
              </w:rPr>
            </w:pPr>
            <w:proofErr w:type="spellStart"/>
            <w:r>
              <w:rPr>
                <w:sz w:val="16"/>
                <w:szCs w:val="16"/>
              </w:rPr>
              <w:t>Pectinida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0CF8FC17" w14:textId="77777777" w:rsidR="00D721A1" w:rsidRDefault="007B6925">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46EBC59D" w14:textId="77777777" w:rsidR="00D721A1" w:rsidRDefault="007B6925">
            <w:pPr>
              <w:rPr>
                <w:sz w:val="16"/>
                <w:szCs w:val="16"/>
              </w:rPr>
            </w:pPr>
            <w:proofErr w:type="spellStart"/>
            <w:r>
              <w:rPr>
                <w:sz w:val="16"/>
                <w:szCs w:val="16"/>
              </w:rPr>
              <w:t>Crassadoma</w:t>
            </w:r>
            <w:proofErr w:type="spellEnd"/>
          </w:p>
        </w:tc>
        <w:tc>
          <w:tcPr>
            <w:tcW w:w="2112" w:type="dxa"/>
            <w:tcBorders>
              <w:top w:val="nil"/>
              <w:left w:val="nil"/>
              <w:bottom w:val="nil"/>
              <w:right w:val="nil"/>
            </w:tcBorders>
            <w:tcMar>
              <w:top w:w="0" w:type="dxa"/>
              <w:left w:w="0" w:type="dxa"/>
              <w:bottom w:w="0" w:type="dxa"/>
              <w:right w:w="0" w:type="dxa"/>
            </w:tcMar>
            <w:vAlign w:val="bottom"/>
          </w:tcPr>
          <w:p w14:paraId="5E08E7E8" w14:textId="77777777" w:rsidR="00D721A1" w:rsidRDefault="007B6925">
            <w:pPr>
              <w:rPr>
                <w:sz w:val="16"/>
                <w:szCs w:val="16"/>
              </w:rPr>
            </w:pPr>
            <w:proofErr w:type="spellStart"/>
            <w:r>
              <w:rPr>
                <w:sz w:val="16"/>
                <w:szCs w:val="16"/>
              </w:rPr>
              <w:t>Crassadoma</w:t>
            </w:r>
            <w:proofErr w:type="spellEnd"/>
            <w:r>
              <w:rPr>
                <w:sz w:val="16"/>
                <w:szCs w:val="16"/>
              </w:rPr>
              <w:t xml:space="preserve"> gigantea</w:t>
            </w:r>
          </w:p>
        </w:tc>
        <w:tc>
          <w:tcPr>
            <w:tcW w:w="2293" w:type="dxa"/>
            <w:tcBorders>
              <w:top w:val="nil"/>
              <w:left w:val="nil"/>
              <w:bottom w:val="nil"/>
              <w:right w:val="nil"/>
            </w:tcBorders>
            <w:tcMar>
              <w:top w:w="0" w:type="dxa"/>
              <w:left w:w="0" w:type="dxa"/>
              <w:bottom w:w="0" w:type="dxa"/>
              <w:right w:w="0" w:type="dxa"/>
            </w:tcMar>
            <w:vAlign w:val="bottom"/>
          </w:tcPr>
          <w:p w14:paraId="16B5A140" w14:textId="77777777" w:rsidR="00D721A1" w:rsidRDefault="007B6925">
            <w:pPr>
              <w:rPr>
                <w:sz w:val="16"/>
                <w:szCs w:val="16"/>
              </w:rPr>
            </w:pPr>
            <w:r>
              <w:rPr>
                <w:sz w:val="16"/>
                <w:szCs w:val="16"/>
              </w:rPr>
              <w:t>Purple-hinged rock scallop</w:t>
            </w:r>
          </w:p>
        </w:tc>
        <w:tc>
          <w:tcPr>
            <w:tcW w:w="917" w:type="dxa"/>
            <w:tcBorders>
              <w:top w:val="nil"/>
              <w:left w:val="nil"/>
              <w:bottom w:val="nil"/>
              <w:right w:val="nil"/>
            </w:tcBorders>
            <w:tcMar>
              <w:top w:w="0" w:type="dxa"/>
              <w:left w:w="0" w:type="dxa"/>
              <w:bottom w:w="0" w:type="dxa"/>
              <w:right w:w="0" w:type="dxa"/>
            </w:tcMar>
            <w:vAlign w:val="bottom"/>
          </w:tcPr>
          <w:p w14:paraId="50F7D24A" w14:textId="77777777" w:rsidR="00D721A1" w:rsidRDefault="007B6925">
            <w:pPr>
              <w:rPr>
                <w:sz w:val="16"/>
                <w:szCs w:val="16"/>
              </w:rPr>
            </w:pPr>
            <w:r>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4E4B4A02" w14:textId="77777777" w:rsidR="00D721A1" w:rsidRDefault="007B6925">
            <w:pPr>
              <w:rPr>
                <w:sz w:val="16"/>
                <w:szCs w:val="16"/>
              </w:rPr>
            </w:pPr>
            <w:r>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3963027F" w14:textId="77777777" w:rsidR="00D721A1" w:rsidRDefault="007B6925">
            <w:pPr>
              <w:rPr>
                <w:sz w:val="16"/>
                <w:szCs w:val="16"/>
              </w:rPr>
            </w:pPr>
            <w:r>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26639ED3" w14:textId="77777777" w:rsidR="00D721A1" w:rsidRDefault="007B6925">
            <w:pPr>
              <w:rPr>
                <w:sz w:val="16"/>
                <w:szCs w:val="16"/>
              </w:rPr>
            </w:pPr>
            <w:r>
              <w:rPr>
                <w:sz w:val="16"/>
                <w:szCs w:val="16"/>
              </w:rPr>
              <w:t>0.015 (0.004-0.041)</w:t>
            </w:r>
          </w:p>
        </w:tc>
        <w:tc>
          <w:tcPr>
            <w:tcW w:w="1525" w:type="dxa"/>
            <w:tcBorders>
              <w:top w:val="nil"/>
              <w:left w:val="nil"/>
              <w:bottom w:val="nil"/>
              <w:right w:val="nil"/>
            </w:tcBorders>
            <w:tcMar>
              <w:top w:w="0" w:type="dxa"/>
              <w:left w:w="0" w:type="dxa"/>
              <w:bottom w:w="0" w:type="dxa"/>
              <w:right w:w="0" w:type="dxa"/>
            </w:tcMar>
            <w:vAlign w:val="bottom"/>
          </w:tcPr>
          <w:p w14:paraId="56D0D294" w14:textId="77777777" w:rsidR="00D721A1" w:rsidRDefault="007B6925">
            <w:pPr>
              <w:rPr>
                <w:sz w:val="16"/>
                <w:szCs w:val="16"/>
              </w:rPr>
            </w:pPr>
            <w:r>
              <w:rPr>
                <w:sz w:val="16"/>
                <w:szCs w:val="16"/>
              </w:rPr>
              <w:t>0.045 (0.013-0.115)</w:t>
            </w:r>
          </w:p>
        </w:tc>
      </w:tr>
      <w:tr w:rsidR="00D721A1" w14:paraId="51ED308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C5C7F31" w14:textId="77777777" w:rsidR="00D721A1" w:rsidRDefault="007B6925">
            <w:pPr>
              <w:rPr>
                <w:sz w:val="16"/>
                <w:szCs w:val="16"/>
              </w:rPr>
            </w:pPr>
            <w:proofErr w:type="spellStart"/>
            <w:r>
              <w:rPr>
                <w:sz w:val="16"/>
                <w:szCs w:val="16"/>
              </w:rPr>
              <w:t>Pectinida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738833D2" w14:textId="77777777" w:rsidR="00D721A1" w:rsidRDefault="007B6925">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4B38E1E5" w14:textId="77777777" w:rsidR="00D721A1" w:rsidRDefault="007B6925">
            <w:pPr>
              <w:rPr>
                <w:sz w:val="16"/>
                <w:szCs w:val="16"/>
              </w:rPr>
            </w:pPr>
            <w:proofErr w:type="spellStart"/>
            <w:r>
              <w:rPr>
                <w:sz w:val="16"/>
                <w:szCs w:val="16"/>
              </w:rPr>
              <w:t>Mimachlamys</w:t>
            </w:r>
            <w:proofErr w:type="spellEnd"/>
          </w:p>
        </w:tc>
        <w:tc>
          <w:tcPr>
            <w:tcW w:w="2112" w:type="dxa"/>
            <w:tcBorders>
              <w:top w:val="nil"/>
              <w:left w:val="nil"/>
              <w:bottom w:val="nil"/>
              <w:right w:val="nil"/>
            </w:tcBorders>
            <w:tcMar>
              <w:top w:w="0" w:type="dxa"/>
              <w:left w:w="0" w:type="dxa"/>
              <w:bottom w:w="0" w:type="dxa"/>
              <w:right w:w="0" w:type="dxa"/>
            </w:tcMar>
            <w:vAlign w:val="bottom"/>
          </w:tcPr>
          <w:p w14:paraId="603EE987" w14:textId="77777777" w:rsidR="00D721A1" w:rsidRDefault="007B6925">
            <w:pPr>
              <w:rPr>
                <w:sz w:val="16"/>
                <w:szCs w:val="16"/>
              </w:rPr>
            </w:pPr>
            <w:proofErr w:type="spellStart"/>
            <w:r>
              <w:rPr>
                <w:sz w:val="16"/>
                <w:szCs w:val="16"/>
              </w:rPr>
              <w:t>Mimachlamys</w:t>
            </w:r>
            <w:proofErr w:type="spellEnd"/>
            <w:r>
              <w:rPr>
                <w:sz w:val="16"/>
                <w:szCs w:val="16"/>
              </w:rPr>
              <w:t xml:space="preserve"> </w:t>
            </w:r>
            <w:proofErr w:type="spellStart"/>
            <w:r>
              <w:rPr>
                <w:sz w:val="16"/>
                <w:szCs w:val="16"/>
              </w:rPr>
              <w:t>crassicostata</w:t>
            </w:r>
            <w:proofErr w:type="spellEnd"/>
          </w:p>
        </w:tc>
        <w:tc>
          <w:tcPr>
            <w:tcW w:w="2293" w:type="dxa"/>
            <w:tcBorders>
              <w:top w:val="nil"/>
              <w:left w:val="nil"/>
              <w:bottom w:val="nil"/>
              <w:right w:val="nil"/>
            </w:tcBorders>
            <w:tcMar>
              <w:top w:w="0" w:type="dxa"/>
              <w:left w:w="0" w:type="dxa"/>
              <w:bottom w:w="0" w:type="dxa"/>
              <w:right w:w="0" w:type="dxa"/>
            </w:tcMar>
            <w:vAlign w:val="bottom"/>
          </w:tcPr>
          <w:p w14:paraId="6891C9FD" w14:textId="77777777" w:rsidR="00D721A1" w:rsidRDefault="007B6925">
            <w:pPr>
              <w:rPr>
                <w:sz w:val="16"/>
                <w:szCs w:val="16"/>
              </w:rPr>
            </w:pPr>
            <w:r>
              <w:rPr>
                <w:sz w:val="16"/>
                <w:szCs w:val="16"/>
              </w:rPr>
              <w:t>Noble scallop</w:t>
            </w:r>
          </w:p>
        </w:tc>
        <w:tc>
          <w:tcPr>
            <w:tcW w:w="917" w:type="dxa"/>
            <w:tcBorders>
              <w:top w:val="nil"/>
              <w:left w:val="nil"/>
              <w:bottom w:val="nil"/>
              <w:right w:val="nil"/>
            </w:tcBorders>
            <w:tcMar>
              <w:top w:w="0" w:type="dxa"/>
              <w:left w:w="0" w:type="dxa"/>
              <w:bottom w:w="0" w:type="dxa"/>
              <w:right w:w="0" w:type="dxa"/>
            </w:tcMar>
            <w:vAlign w:val="bottom"/>
          </w:tcPr>
          <w:p w14:paraId="3BFEE8F8" w14:textId="77777777" w:rsidR="00D721A1" w:rsidRDefault="007B6925">
            <w:pPr>
              <w:rPr>
                <w:sz w:val="16"/>
                <w:szCs w:val="16"/>
              </w:rPr>
            </w:pPr>
            <w:r>
              <w:rPr>
                <w:sz w:val="16"/>
                <w:szCs w:val="16"/>
              </w:rPr>
              <w:t>9.49</w:t>
            </w:r>
          </w:p>
        </w:tc>
        <w:tc>
          <w:tcPr>
            <w:tcW w:w="608" w:type="dxa"/>
            <w:tcBorders>
              <w:top w:val="nil"/>
              <w:left w:val="nil"/>
              <w:bottom w:val="nil"/>
              <w:right w:val="nil"/>
            </w:tcBorders>
            <w:tcMar>
              <w:top w:w="0" w:type="dxa"/>
              <w:left w:w="0" w:type="dxa"/>
              <w:bottom w:w="0" w:type="dxa"/>
              <w:right w:w="0" w:type="dxa"/>
            </w:tcMar>
            <w:vAlign w:val="bottom"/>
          </w:tcPr>
          <w:p w14:paraId="3D3C47D0" w14:textId="77777777" w:rsidR="00D721A1" w:rsidRDefault="007B6925">
            <w:pPr>
              <w:rPr>
                <w:sz w:val="16"/>
                <w:szCs w:val="16"/>
              </w:rPr>
            </w:pPr>
            <w:r>
              <w:rPr>
                <w:sz w:val="16"/>
                <w:szCs w:val="16"/>
              </w:rPr>
              <w:t>0.6626</w:t>
            </w:r>
          </w:p>
        </w:tc>
        <w:tc>
          <w:tcPr>
            <w:tcW w:w="778" w:type="dxa"/>
            <w:tcBorders>
              <w:top w:val="nil"/>
              <w:left w:val="nil"/>
              <w:bottom w:val="nil"/>
              <w:right w:val="nil"/>
            </w:tcBorders>
            <w:tcMar>
              <w:top w:w="0" w:type="dxa"/>
              <w:left w:w="0" w:type="dxa"/>
              <w:bottom w:w="0" w:type="dxa"/>
              <w:right w:w="0" w:type="dxa"/>
            </w:tcMar>
            <w:vAlign w:val="bottom"/>
          </w:tcPr>
          <w:p w14:paraId="4C9BC89C" w14:textId="77777777" w:rsidR="00D721A1" w:rsidRDefault="007B6925">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0F6BDE8B" w14:textId="77777777" w:rsidR="00D721A1" w:rsidRDefault="007B6925">
            <w:pPr>
              <w:rPr>
                <w:sz w:val="16"/>
                <w:szCs w:val="16"/>
              </w:rPr>
            </w:pPr>
            <w:r>
              <w:rPr>
                <w:sz w:val="16"/>
                <w:szCs w:val="16"/>
              </w:rPr>
              <w:t>0.197 (0.03-0.666)</w:t>
            </w:r>
          </w:p>
        </w:tc>
        <w:tc>
          <w:tcPr>
            <w:tcW w:w="1525" w:type="dxa"/>
            <w:tcBorders>
              <w:top w:val="nil"/>
              <w:left w:val="nil"/>
              <w:bottom w:val="nil"/>
              <w:right w:val="nil"/>
            </w:tcBorders>
            <w:tcMar>
              <w:top w:w="0" w:type="dxa"/>
              <w:left w:w="0" w:type="dxa"/>
              <w:bottom w:w="0" w:type="dxa"/>
              <w:right w:w="0" w:type="dxa"/>
            </w:tcMar>
            <w:vAlign w:val="bottom"/>
          </w:tcPr>
          <w:p w14:paraId="3845341E" w14:textId="77777777" w:rsidR="00D721A1" w:rsidRDefault="007B6925">
            <w:pPr>
              <w:rPr>
                <w:sz w:val="16"/>
                <w:szCs w:val="16"/>
              </w:rPr>
            </w:pPr>
            <w:r>
              <w:rPr>
                <w:sz w:val="16"/>
                <w:szCs w:val="16"/>
              </w:rPr>
              <w:t>0.589 (0.094-1.955)</w:t>
            </w:r>
          </w:p>
        </w:tc>
      </w:tr>
      <w:tr w:rsidR="00D721A1" w14:paraId="4F378DEF"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36B656A" w14:textId="77777777" w:rsidR="00D721A1" w:rsidRDefault="007B6925">
            <w:pPr>
              <w:rPr>
                <w:sz w:val="16"/>
                <w:szCs w:val="16"/>
              </w:rPr>
            </w:pPr>
            <w:proofErr w:type="spellStart"/>
            <w:r>
              <w:rPr>
                <w:sz w:val="16"/>
                <w:szCs w:val="16"/>
              </w:rPr>
              <w:t>Pectinida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A1E5A18" w14:textId="77777777" w:rsidR="00D721A1" w:rsidRDefault="007B6925">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1973023E" w14:textId="77777777" w:rsidR="00D721A1" w:rsidRDefault="007B6925">
            <w:pPr>
              <w:rPr>
                <w:sz w:val="16"/>
                <w:szCs w:val="16"/>
              </w:rPr>
            </w:pPr>
            <w:proofErr w:type="spellStart"/>
            <w:r>
              <w:rPr>
                <w:sz w:val="16"/>
                <w:szCs w:val="16"/>
              </w:rPr>
              <w:t>Mizuhopecten</w:t>
            </w:r>
            <w:proofErr w:type="spellEnd"/>
          </w:p>
        </w:tc>
        <w:tc>
          <w:tcPr>
            <w:tcW w:w="2112" w:type="dxa"/>
            <w:tcBorders>
              <w:top w:val="nil"/>
              <w:left w:val="nil"/>
              <w:bottom w:val="nil"/>
              <w:right w:val="nil"/>
            </w:tcBorders>
            <w:tcMar>
              <w:top w:w="0" w:type="dxa"/>
              <w:left w:w="0" w:type="dxa"/>
              <w:bottom w:w="0" w:type="dxa"/>
              <w:right w:w="0" w:type="dxa"/>
            </w:tcMar>
            <w:vAlign w:val="bottom"/>
          </w:tcPr>
          <w:p w14:paraId="6C29CEDA" w14:textId="77777777" w:rsidR="00D721A1" w:rsidRDefault="007B6925">
            <w:pPr>
              <w:rPr>
                <w:sz w:val="16"/>
                <w:szCs w:val="16"/>
              </w:rPr>
            </w:pPr>
            <w:proofErr w:type="spellStart"/>
            <w:r>
              <w:rPr>
                <w:sz w:val="16"/>
                <w:szCs w:val="16"/>
              </w:rPr>
              <w:t>Mizuhopecten</w:t>
            </w:r>
            <w:proofErr w:type="spellEnd"/>
            <w:r>
              <w:rPr>
                <w:sz w:val="16"/>
                <w:szCs w:val="16"/>
              </w:rPr>
              <w:t xml:space="preserve"> </w:t>
            </w:r>
            <w:proofErr w:type="spellStart"/>
            <w:r>
              <w:rPr>
                <w:sz w:val="16"/>
                <w:szCs w:val="16"/>
              </w:rPr>
              <w:t>yessoensis</w:t>
            </w:r>
            <w:proofErr w:type="spellEnd"/>
          </w:p>
        </w:tc>
        <w:tc>
          <w:tcPr>
            <w:tcW w:w="2293" w:type="dxa"/>
            <w:tcBorders>
              <w:top w:val="nil"/>
              <w:left w:val="nil"/>
              <w:bottom w:val="nil"/>
              <w:right w:val="nil"/>
            </w:tcBorders>
            <w:tcMar>
              <w:top w:w="0" w:type="dxa"/>
              <w:left w:w="0" w:type="dxa"/>
              <w:bottom w:w="0" w:type="dxa"/>
              <w:right w:w="0" w:type="dxa"/>
            </w:tcMar>
            <w:vAlign w:val="bottom"/>
          </w:tcPr>
          <w:p w14:paraId="1AF1623B" w14:textId="77777777" w:rsidR="00D721A1" w:rsidRDefault="007B6925">
            <w:pPr>
              <w:rPr>
                <w:sz w:val="16"/>
                <w:szCs w:val="16"/>
              </w:rPr>
            </w:pPr>
            <w:r>
              <w:rPr>
                <w:sz w:val="16"/>
                <w:szCs w:val="16"/>
              </w:rPr>
              <w:t>Japanese scallop</w:t>
            </w:r>
          </w:p>
        </w:tc>
        <w:tc>
          <w:tcPr>
            <w:tcW w:w="917" w:type="dxa"/>
            <w:tcBorders>
              <w:top w:val="nil"/>
              <w:left w:val="nil"/>
              <w:bottom w:val="nil"/>
              <w:right w:val="nil"/>
            </w:tcBorders>
            <w:tcMar>
              <w:top w:w="0" w:type="dxa"/>
              <w:left w:w="0" w:type="dxa"/>
              <w:bottom w:w="0" w:type="dxa"/>
              <w:right w:w="0" w:type="dxa"/>
            </w:tcMar>
            <w:vAlign w:val="bottom"/>
          </w:tcPr>
          <w:p w14:paraId="39522D9A" w14:textId="77777777" w:rsidR="00D721A1" w:rsidRDefault="007B6925">
            <w:pPr>
              <w:rPr>
                <w:sz w:val="16"/>
                <w:szCs w:val="16"/>
              </w:rPr>
            </w:pPr>
            <w:r>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20AC4151" w14:textId="77777777" w:rsidR="00D721A1" w:rsidRDefault="007B6925">
            <w:pPr>
              <w:rPr>
                <w:sz w:val="16"/>
                <w:szCs w:val="16"/>
              </w:rPr>
            </w:pPr>
            <w:r>
              <w:rPr>
                <w:sz w:val="16"/>
                <w:szCs w:val="16"/>
              </w:rPr>
              <w:t>0.925</w:t>
            </w:r>
          </w:p>
        </w:tc>
        <w:tc>
          <w:tcPr>
            <w:tcW w:w="778" w:type="dxa"/>
            <w:tcBorders>
              <w:top w:val="nil"/>
              <w:left w:val="nil"/>
              <w:bottom w:val="nil"/>
              <w:right w:val="nil"/>
            </w:tcBorders>
            <w:tcMar>
              <w:top w:w="0" w:type="dxa"/>
              <w:left w:w="0" w:type="dxa"/>
              <w:bottom w:w="0" w:type="dxa"/>
              <w:right w:w="0" w:type="dxa"/>
            </w:tcMar>
            <w:vAlign w:val="bottom"/>
          </w:tcPr>
          <w:p w14:paraId="0B528823" w14:textId="77777777" w:rsidR="00D721A1" w:rsidRDefault="007B6925">
            <w:pPr>
              <w:rPr>
                <w:sz w:val="16"/>
                <w:szCs w:val="16"/>
              </w:rPr>
            </w:pPr>
            <w:r>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783D53AB" w14:textId="77777777" w:rsidR="00D721A1" w:rsidRDefault="007B6925">
            <w:pPr>
              <w:rPr>
                <w:sz w:val="16"/>
                <w:szCs w:val="16"/>
              </w:rPr>
            </w:pPr>
            <w:r>
              <w:rPr>
                <w:sz w:val="16"/>
                <w:szCs w:val="16"/>
              </w:rPr>
              <w:t>0.029 (0.012-0.06)</w:t>
            </w:r>
          </w:p>
        </w:tc>
        <w:tc>
          <w:tcPr>
            <w:tcW w:w="1525" w:type="dxa"/>
            <w:tcBorders>
              <w:top w:val="nil"/>
              <w:left w:val="nil"/>
              <w:bottom w:val="nil"/>
              <w:right w:val="nil"/>
            </w:tcBorders>
            <w:tcMar>
              <w:top w:w="0" w:type="dxa"/>
              <w:left w:w="0" w:type="dxa"/>
              <w:bottom w:w="0" w:type="dxa"/>
              <w:right w:w="0" w:type="dxa"/>
            </w:tcMar>
            <w:vAlign w:val="bottom"/>
          </w:tcPr>
          <w:p w14:paraId="63BFC6B9" w14:textId="77777777" w:rsidR="00D721A1" w:rsidRDefault="007B6925">
            <w:pPr>
              <w:rPr>
                <w:sz w:val="16"/>
                <w:szCs w:val="16"/>
              </w:rPr>
            </w:pPr>
            <w:r>
              <w:rPr>
                <w:sz w:val="16"/>
                <w:szCs w:val="16"/>
              </w:rPr>
              <w:t>0.09 (0.036-0.186)</w:t>
            </w:r>
          </w:p>
        </w:tc>
      </w:tr>
      <w:tr w:rsidR="00D721A1" w14:paraId="003940A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14CE4CA" w14:textId="77777777" w:rsidR="00D721A1" w:rsidRDefault="007B6925">
            <w:pPr>
              <w:rPr>
                <w:sz w:val="16"/>
                <w:szCs w:val="16"/>
              </w:rPr>
            </w:pPr>
            <w:proofErr w:type="spellStart"/>
            <w:r>
              <w:rPr>
                <w:sz w:val="16"/>
                <w:szCs w:val="16"/>
              </w:rPr>
              <w:t>Pectinida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DF1E07E" w14:textId="77777777" w:rsidR="00D721A1" w:rsidRDefault="007B6925">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633E03B5" w14:textId="77777777" w:rsidR="00D721A1" w:rsidRDefault="007B6925">
            <w:pPr>
              <w:rPr>
                <w:sz w:val="16"/>
                <w:szCs w:val="16"/>
              </w:rPr>
            </w:pPr>
            <w:proofErr w:type="spellStart"/>
            <w:r>
              <w:rPr>
                <w:sz w:val="16"/>
                <w:szCs w:val="16"/>
              </w:rPr>
              <w:t>Nodipecten</w:t>
            </w:r>
            <w:proofErr w:type="spellEnd"/>
          </w:p>
        </w:tc>
        <w:tc>
          <w:tcPr>
            <w:tcW w:w="2112" w:type="dxa"/>
            <w:tcBorders>
              <w:top w:val="nil"/>
              <w:left w:val="nil"/>
              <w:bottom w:val="nil"/>
              <w:right w:val="nil"/>
            </w:tcBorders>
            <w:tcMar>
              <w:top w:w="0" w:type="dxa"/>
              <w:left w:w="0" w:type="dxa"/>
              <w:bottom w:w="0" w:type="dxa"/>
              <w:right w:w="0" w:type="dxa"/>
            </w:tcMar>
            <w:vAlign w:val="bottom"/>
          </w:tcPr>
          <w:p w14:paraId="5D2130F6" w14:textId="77777777" w:rsidR="00D721A1" w:rsidRDefault="007B6925">
            <w:pPr>
              <w:rPr>
                <w:sz w:val="16"/>
                <w:szCs w:val="16"/>
              </w:rPr>
            </w:pPr>
            <w:proofErr w:type="spellStart"/>
            <w:r>
              <w:rPr>
                <w:sz w:val="16"/>
                <w:szCs w:val="16"/>
              </w:rPr>
              <w:t>Nodipecten</w:t>
            </w:r>
            <w:proofErr w:type="spellEnd"/>
            <w:r>
              <w:rPr>
                <w:sz w:val="16"/>
                <w:szCs w:val="16"/>
              </w:rPr>
              <w:t xml:space="preserve"> </w:t>
            </w:r>
            <w:proofErr w:type="spellStart"/>
            <w:r>
              <w:rPr>
                <w:sz w:val="16"/>
                <w:szCs w:val="16"/>
              </w:rPr>
              <w:t>subnodosus</w:t>
            </w:r>
            <w:proofErr w:type="spellEnd"/>
          </w:p>
        </w:tc>
        <w:tc>
          <w:tcPr>
            <w:tcW w:w="2293" w:type="dxa"/>
            <w:tcBorders>
              <w:top w:val="nil"/>
              <w:left w:val="nil"/>
              <w:bottom w:val="nil"/>
              <w:right w:val="nil"/>
            </w:tcBorders>
            <w:tcMar>
              <w:top w:w="0" w:type="dxa"/>
              <w:left w:w="0" w:type="dxa"/>
              <w:bottom w:w="0" w:type="dxa"/>
              <w:right w:w="0" w:type="dxa"/>
            </w:tcMar>
            <w:vAlign w:val="bottom"/>
          </w:tcPr>
          <w:p w14:paraId="5D603105" w14:textId="77777777" w:rsidR="00D721A1" w:rsidRDefault="007B6925">
            <w:pPr>
              <w:rPr>
                <w:sz w:val="16"/>
                <w:szCs w:val="16"/>
              </w:rPr>
            </w:pPr>
            <w:r>
              <w:rPr>
                <w:sz w:val="16"/>
                <w:szCs w:val="16"/>
              </w:rPr>
              <w:t>Pacific giant lions-paw scallop</w:t>
            </w:r>
          </w:p>
        </w:tc>
        <w:tc>
          <w:tcPr>
            <w:tcW w:w="917" w:type="dxa"/>
            <w:tcBorders>
              <w:top w:val="nil"/>
              <w:left w:val="nil"/>
              <w:bottom w:val="nil"/>
              <w:right w:val="nil"/>
            </w:tcBorders>
            <w:tcMar>
              <w:top w:w="0" w:type="dxa"/>
              <w:left w:w="0" w:type="dxa"/>
              <w:bottom w:w="0" w:type="dxa"/>
              <w:right w:w="0" w:type="dxa"/>
            </w:tcMar>
            <w:vAlign w:val="bottom"/>
          </w:tcPr>
          <w:p w14:paraId="4E457CFC" w14:textId="77777777" w:rsidR="00D721A1" w:rsidRDefault="007B6925">
            <w:pPr>
              <w:rPr>
                <w:sz w:val="16"/>
                <w:szCs w:val="16"/>
              </w:rPr>
            </w:pPr>
            <w:r>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5AD8A62A" w14:textId="77777777" w:rsidR="00D721A1" w:rsidRDefault="007B6925">
            <w:pPr>
              <w:rPr>
                <w:sz w:val="16"/>
                <w:szCs w:val="16"/>
              </w:rPr>
            </w:pPr>
            <w:r>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446B7233" w14:textId="77777777" w:rsidR="00D721A1" w:rsidRDefault="007B6925">
            <w:pPr>
              <w:rPr>
                <w:sz w:val="16"/>
                <w:szCs w:val="16"/>
              </w:rPr>
            </w:pPr>
            <w:r>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6908D94E" w14:textId="77777777" w:rsidR="00D721A1" w:rsidRDefault="007B6925">
            <w:pPr>
              <w:rPr>
                <w:sz w:val="16"/>
                <w:szCs w:val="16"/>
              </w:rPr>
            </w:pPr>
            <w:r>
              <w:rPr>
                <w:sz w:val="16"/>
                <w:szCs w:val="16"/>
              </w:rPr>
              <w:t>0.039 (0.005-0.149)</w:t>
            </w:r>
          </w:p>
        </w:tc>
        <w:tc>
          <w:tcPr>
            <w:tcW w:w="1525" w:type="dxa"/>
            <w:tcBorders>
              <w:top w:val="nil"/>
              <w:left w:val="nil"/>
              <w:bottom w:val="nil"/>
              <w:right w:val="nil"/>
            </w:tcBorders>
            <w:tcMar>
              <w:top w:w="0" w:type="dxa"/>
              <w:left w:w="0" w:type="dxa"/>
              <w:bottom w:w="0" w:type="dxa"/>
              <w:right w:w="0" w:type="dxa"/>
            </w:tcMar>
            <w:vAlign w:val="bottom"/>
          </w:tcPr>
          <w:p w14:paraId="138569D1" w14:textId="77777777" w:rsidR="00D721A1" w:rsidRDefault="007B6925">
            <w:pPr>
              <w:rPr>
                <w:sz w:val="16"/>
                <w:szCs w:val="16"/>
              </w:rPr>
            </w:pPr>
            <w:r>
              <w:rPr>
                <w:sz w:val="16"/>
                <w:szCs w:val="16"/>
              </w:rPr>
              <w:t>0.116 (0.018-0.413)</w:t>
            </w:r>
          </w:p>
        </w:tc>
      </w:tr>
      <w:tr w:rsidR="00D721A1" w14:paraId="3B9519A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F723CAE" w14:textId="77777777" w:rsidR="00D721A1" w:rsidRDefault="007B6925">
            <w:pPr>
              <w:rPr>
                <w:sz w:val="16"/>
                <w:szCs w:val="16"/>
              </w:rPr>
            </w:pPr>
            <w:proofErr w:type="spellStart"/>
            <w:r>
              <w:rPr>
                <w:sz w:val="16"/>
                <w:szCs w:val="16"/>
              </w:rPr>
              <w:t>Pectinida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4C8EBC46" w14:textId="77777777" w:rsidR="00D721A1" w:rsidRDefault="007B6925">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1AD9A239" w14:textId="77777777" w:rsidR="00D721A1" w:rsidRDefault="007B6925">
            <w:pPr>
              <w:rPr>
                <w:sz w:val="16"/>
                <w:szCs w:val="16"/>
              </w:rPr>
            </w:pPr>
            <w:proofErr w:type="spellStart"/>
            <w:r>
              <w:rPr>
                <w:sz w:val="16"/>
                <w:szCs w:val="16"/>
              </w:rPr>
              <w:t>Placopecten</w:t>
            </w:r>
            <w:proofErr w:type="spellEnd"/>
          </w:p>
        </w:tc>
        <w:tc>
          <w:tcPr>
            <w:tcW w:w="2112" w:type="dxa"/>
            <w:tcBorders>
              <w:top w:val="nil"/>
              <w:left w:val="nil"/>
              <w:bottom w:val="nil"/>
              <w:right w:val="nil"/>
            </w:tcBorders>
            <w:tcMar>
              <w:top w:w="0" w:type="dxa"/>
              <w:left w:w="0" w:type="dxa"/>
              <w:bottom w:w="0" w:type="dxa"/>
              <w:right w:w="0" w:type="dxa"/>
            </w:tcMar>
            <w:vAlign w:val="bottom"/>
          </w:tcPr>
          <w:p w14:paraId="2A31218D" w14:textId="77777777" w:rsidR="00D721A1" w:rsidRDefault="007B6925">
            <w:pPr>
              <w:rPr>
                <w:sz w:val="16"/>
                <w:szCs w:val="16"/>
              </w:rPr>
            </w:pPr>
            <w:proofErr w:type="spellStart"/>
            <w:r>
              <w:rPr>
                <w:sz w:val="16"/>
                <w:szCs w:val="16"/>
              </w:rPr>
              <w:t>Placopecten</w:t>
            </w:r>
            <w:proofErr w:type="spellEnd"/>
            <w:r>
              <w:rPr>
                <w:sz w:val="16"/>
                <w:szCs w:val="16"/>
              </w:rPr>
              <w:t xml:space="preserve"> </w:t>
            </w:r>
            <w:proofErr w:type="spellStart"/>
            <w:r>
              <w:rPr>
                <w:sz w:val="16"/>
                <w:szCs w:val="16"/>
              </w:rPr>
              <w:t>magellanicus</w:t>
            </w:r>
            <w:proofErr w:type="spellEnd"/>
          </w:p>
        </w:tc>
        <w:tc>
          <w:tcPr>
            <w:tcW w:w="2293" w:type="dxa"/>
            <w:tcBorders>
              <w:top w:val="nil"/>
              <w:left w:val="nil"/>
              <w:bottom w:val="nil"/>
              <w:right w:val="nil"/>
            </w:tcBorders>
            <w:tcMar>
              <w:top w:w="0" w:type="dxa"/>
              <w:left w:w="0" w:type="dxa"/>
              <w:bottom w:w="0" w:type="dxa"/>
              <w:right w:w="0" w:type="dxa"/>
            </w:tcMar>
            <w:vAlign w:val="bottom"/>
          </w:tcPr>
          <w:p w14:paraId="39E0E495" w14:textId="77777777" w:rsidR="00D721A1" w:rsidRDefault="007B6925">
            <w:pPr>
              <w:rPr>
                <w:sz w:val="16"/>
                <w:szCs w:val="16"/>
              </w:rPr>
            </w:pPr>
            <w:r>
              <w:rPr>
                <w:sz w:val="16"/>
                <w:szCs w:val="16"/>
              </w:rPr>
              <w:t>Atlantic sea scallop</w:t>
            </w:r>
          </w:p>
        </w:tc>
        <w:tc>
          <w:tcPr>
            <w:tcW w:w="917" w:type="dxa"/>
            <w:tcBorders>
              <w:top w:val="nil"/>
              <w:left w:val="nil"/>
              <w:bottom w:val="nil"/>
              <w:right w:val="nil"/>
            </w:tcBorders>
            <w:tcMar>
              <w:top w:w="0" w:type="dxa"/>
              <w:left w:w="0" w:type="dxa"/>
              <w:bottom w:w="0" w:type="dxa"/>
              <w:right w:w="0" w:type="dxa"/>
            </w:tcMar>
            <w:vAlign w:val="bottom"/>
          </w:tcPr>
          <w:p w14:paraId="03ADF11D" w14:textId="77777777" w:rsidR="00D721A1" w:rsidRDefault="007B6925">
            <w:pPr>
              <w:rPr>
                <w:sz w:val="16"/>
                <w:szCs w:val="16"/>
              </w:rPr>
            </w:pPr>
            <w:r>
              <w:rPr>
                <w:sz w:val="16"/>
                <w:szCs w:val="16"/>
              </w:rPr>
              <w:t>20</w:t>
            </w:r>
          </w:p>
        </w:tc>
        <w:tc>
          <w:tcPr>
            <w:tcW w:w="608" w:type="dxa"/>
            <w:tcBorders>
              <w:top w:val="nil"/>
              <w:left w:val="nil"/>
              <w:bottom w:val="nil"/>
              <w:right w:val="nil"/>
            </w:tcBorders>
            <w:tcMar>
              <w:top w:w="0" w:type="dxa"/>
              <w:left w:w="0" w:type="dxa"/>
              <w:bottom w:w="0" w:type="dxa"/>
              <w:right w:w="0" w:type="dxa"/>
            </w:tcMar>
            <w:vAlign w:val="bottom"/>
          </w:tcPr>
          <w:p w14:paraId="430795DD" w14:textId="77777777" w:rsidR="00D721A1" w:rsidRDefault="007B6925">
            <w:pPr>
              <w:rPr>
                <w:sz w:val="16"/>
                <w:szCs w:val="16"/>
              </w:rPr>
            </w:pPr>
            <w:r>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150D1F32" w14:textId="77777777" w:rsidR="00D721A1" w:rsidRDefault="007B6925">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337287D3" w14:textId="77777777" w:rsidR="00D721A1" w:rsidRDefault="007B6925">
            <w:pPr>
              <w:rPr>
                <w:sz w:val="16"/>
                <w:szCs w:val="16"/>
              </w:rPr>
            </w:pPr>
            <w:r>
              <w:rPr>
                <w:sz w:val="16"/>
                <w:szCs w:val="16"/>
              </w:rPr>
              <w:t>0.01 (0.005-0.018)</w:t>
            </w:r>
          </w:p>
        </w:tc>
        <w:tc>
          <w:tcPr>
            <w:tcW w:w="1525" w:type="dxa"/>
            <w:tcBorders>
              <w:top w:val="nil"/>
              <w:left w:val="nil"/>
              <w:bottom w:val="nil"/>
              <w:right w:val="nil"/>
            </w:tcBorders>
            <w:tcMar>
              <w:top w:w="0" w:type="dxa"/>
              <w:left w:w="0" w:type="dxa"/>
              <w:bottom w:w="0" w:type="dxa"/>
              <w:right w:w="0" w:type="dxa"/>
            </w:tcMar>
            <w:vAlign w:val="bottom"/>
          </w:tcPr>
          <w:p w14:paraId="4BD16824" w14:textId="77777777" w:rsidR="00D721A1" w:rsidRDefault="007B6925">
            <w:pPr>
              <w:rPr>
                <w:sz w:val="16"/>
                <w:szCs w:val="16"/>
              </w:rPr>
            </w:pPr>
            <w:r>
              <w:rPr>
                <w:sz w:val="16"/>
                <w:szCs w:val="16"/>
              </w:rPr>
              <w:t>0.031 (0.012-0.065)</w:t>
            </w:r>
          </w:p>
        </w:tc>
      </w:tr>
      <w:tr w:rsidR="00D721A1" w14:paraId="7CDF7DA1"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205D6B6"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150AE30E" w14:textId="77777777" w:rsidR="00D721A1" w:rsidRDefault="007B6925">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DB548E1" w14:textId="77777777" w:rsidR="00D721A1" w:rsidRDefault="007B6925">
            <w:pPr>
              <w:rPr>
                <w:sz w:val="16"/>
                <w:szCs w:val="16"/>
              </w:rPr>
            </w:pPr>
            <w:r>
              <w:rPr>
                <w:sz w:val="16"/>
                <w:szCs w:val="16"/>
              </w:rPr>
              <w:t>Callista</w:t>
            </w:r>
          </w:p>
        </w:tc>
        <w:tc>
          <w:tcPr>
            <w:tcW w:w="2112" w:type="dxa"/>
            <w:tcBorders>
              <w:top w:val="nil"/>
              <w:left w:val="nil"/>
              <w:bottom w:val="nil"/>
              <w:right w:val="nil"/>
            </w:tcBorders>
            <w:tcMar>
              <w:top w:w="0" w:type="dxa"/>
              <w:left w:w="0" w:type="dxa"/>
              <w:bottom w:w="0" w:type="dxa"/>
              <w:right w:w="0" w:type="dxa"/>
            </w:tcMar>
            <w:vAlign w:val="bottom"/>
          </w:tcPr>
          <w:p w14:paraId="0EB9D3CE" w14:textId="77777777" w:rsidR="00D721A1" w:rsidRDefault="007B6925">
            <w:pPr>
              <w:rPr>
                <w:sz w:val="16"/>
                <w:szCs w:val="16"/>
              </w:rPr>
            </w:pPr>
            <w:r>
              <w:rPr>
                <w:sz w:val="16"/>
                <w:szCs w:val="16"/>
              </w:rPr>
              <w:t xml:space="preserve">Callista </w:t>
            </w:r>
            <w:proofErr w:type="spellStart"/>
            <w:r>
              <w:rPr>
                <w:sz w:val="16"/>
                <w:szCs w:val="16"/>
              </w:rPr>
              <w:t>chione</w:t>
            </w:r>
            <w:proofErr w:type="spellEnd"/>
          </w:p>
        </w:tc>
        <w:tc>
          <w:tcPr>
            <w:tcW w:w="2293" w:type="dxa"/>
            <w:tcBorders>
              <w:top w:val="nil"/>
              <w:left w:val="nil"/>
              <w:bottom w:val="nil"/>
              <w:right w:val="nil"/>
            </w:tcBorders>
            <w:tcMar>
              <w:top w:w="0" w:type="dxa"/>
              <w:left w:w="0" w:type="dxa"/>
              <w:bottom w:w="0" w:type="dxa"/>
              <w:right w:w="0" w:type="dxa"/>
            </w:tcMar>
            <w:vAlign w:val="bottom"/>
          </w:tcPr>
          <w:p w14:paraId="09FF472D" w14:textId="77777777" w:rsidR="00D721A1" w:rsidRDefault="007B6925">
            <w:pPr>
              <w:rPr>
                <w:sz w:val="16"/>
                <w:szCs w:val="16"/>
              </w:rPr>
            </w:pPr>
            <w:r>
              <w:rPr>
                <w:sz w:val="16"/>
                <w:szCs w:val="16"/>
              </w:rPr>
              <w:t>Smooth clam</w:t>
            </w:r>
          </w:p>
        </w:tc>
        <w:tc>
          <w:tcPr>
            <w:tcW w:w="917" w:type="dxa"/>
            <w:tcBorders>
              <w:top w:val="nil"/>
              <w:left w:val="nil"/>
              <w:bottom w:val="nil"/>
              <w:right w:val="nil"/>
            </w:tcBorders>
            <w:tcMar>
              <w:top w:w="0" w:type="dxa"/>
              <w:left w:w="0" w:type="dxa"/>
              <w:bottom w:w="0" w:type="dxa"/>
              <w:right w:w="0" w:type="dxa"/>
            </w:tcMar>
            <w:vAlign w:val="bottom"/>
          </w:tcPr>
          <w:p w14:paraId="215A4BD0" w14:textId="77777777" w:rsidR="00D721A1" w:rsidRDefault="007B6925">
            <w:pPr>
              <w:rPr>
                <w:sz w:val="16"/>
                <w:szCs w:val="16"/>
              </w:rPr>
            </w:pPr>
            <w:r>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201B2276" w14:textId="77777777" w:rsidR="00D721A1" w:rsidRDefault="007B6925">
            <w:pPr>
              <w:rPr>
                <w:sz w:val="16"/>
                <w:szCs w:val="16"/>
              </w:rPr>
            </w:pPr>
            <w:r>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4C05CFAD" w14:textId="77777777" w:rsidR="00D721A1" w:rsidRDefault="007B6925">
            <w:pPr>
              <w:rPr>
                <w:sz w:val="16"/>
                <w:szCs w:val="16"/>
              </w:rPr>
            </w:pPr>
            <w:r>
              <w:rPr>
                <w:sz w:val="16"/>
                <w:szCs w:val="16"/>
              </w:rPr>
              <w:t>12</w:t>
            </w:r>
          </w:p>
        </w:tc>
        <w:tc>
          <w:tcPr>
            <w:tcW w:w="1525" w:type="dxa"/>
            <w:tcBorders>
              <w:top w:val="nil"/>
              <w:left w:val="nil"/>
              <w:bottom w:val="nil"/>
              <w:right w:val="nil"/>
            </w:tcBorders>
            <w:tcMar>
              <w:top w:w="0" w:type="dxa"/>
              <w:left w:w="0" w:type="dxa"/>
              <w:bottom w:w="0" w:type="dxa"/>
              <w:right w:w="0" w:type="dxa"/>
            </w:tcMar>
            <w:vAlign w:val="bottom"/>
          </w:tcPr>
          <w:p w14:paraId="15FCEC47" w14:textId="77777777" w:rsidR="00D721A1" w:rsidRDefault="007B6925">
            <w:pPr>
              <w:rPr>
                <w:sz w:val="16"/>
                <w:szCs w:val="16"/>
              </w:rPr>
            </w:pPr>
            <w:r>
              <w:rPr>
                <w:sz w:val="16"/>
                <w:szCs w:val="16"/>
              </w:rPr>
              <w:t>0.001 (0-0.004)</w:t>
            </w:r>
          </w:p>
        </w:tc>
        <w:tc>
          <w:tcPr>
            <w:tcW w:w="1525" w:type="dxa"/>
            <w:tcBorders>
              <w:top w:val="nil"/>
              <w:left w:val="nil"/>
              <w:bottom w:val="nil"/>
              <w:right w:val="nil"/>
            </w:tcBorders>
            <w:tcMar>
              <w:top w:w="0" w:type="dxa"/>
              <w:left w:w="0" w:type="dxa"/>
              <w:bottom w:w="0" w:type="dxa"/>
              <w:right w:w="0" w:type="dxa"/>
            </w:tcMar>
            <w:vAlign w:val="bottom"/>
          </w:tcPr>
          <w:p w14:paraId="23011DC3" w14:textId="77777777" w:rsidR="00D721A1" w:rsidRDefault="007B6925">
            <w:pPr>
              <w:rPr>
                <w:sz w:val="16"/>
                <w:szCs w:val="16"/>
              </w:rPr>
            </w:pPr>
            <w:r>
              <w:rPr>
                <w:sz w:val="16"/>
                <w:szCs w:val="16"/>
              </w:rPr>
              <w:t>0.003 (0-0.012)</w:t>
            </w:r>
          </w:p>
        </w:tc>
      </w:tr>
      <w:tr w:rsidR="00D721A1" w14:paraId="6DD9020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4E387BF"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47DB6069" w14:textId="77777777" w:rsidR="00D721A1" w:rsidRDefault="007B6925">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460E748F" w14:textId="77777777" w:rsidR="00D721A1" w:rsidRDefault="007B6925">
            <w:pPr>
              <w:rPr>
                <w:sz w:val="16"/>
                <w:szCs w:val="16"/>
              </w:rPr>
            </w:pPr>
            <w:r>
              <w:rPr>
                <w:sz w:val="16"/>
                <w:szCs w:val="16"/>
              </w:rPr>
              <w:t>Chamelea</w:t>
            </w:r>
          </w:p>
        </w:tc>
        <w:tc>
          <w:tcPr>
            <w:tcW w:w="2112" w:type="dxa"/>
            <w:tcBorders>
              <w:top w:val="nil"/>
              <w:left w:val="nil"/>
              <w:bottom w:val="nil"/>
              <w:right w:val="nil"/>
            </w:tcBorders>
            <w:tcMar>
              <w:top w:w="0" w:type="dxa"/>
              <w:left w:w="0" w:type="dxa"/>
              <w:bottom w:w="0" w:type="dxa"/>
              <w:right w:w="0" w:type="dxa"/>
            </w:tcMar>
            <w:vAlign w:val="bottom"/>
          </w:tcPr>
          <w:p w14:paraId="339A78AD" w14:textId="77777777" w:rsidR="00D721A1" w:rsidRDefault="007B6925">
            <w:pPr>
              <w:rPr>
                <w:sz w:val="16"/>
                <w:szCs w:val="16"/>
              </w:rPr>
            </w:pPr>
            <w:r>
              <w:rPr>
                <w:sz w:val="16"/>
                <w:szCs w:val="16"/>
              </w:rPr>
              <w:t xml:space="preserve">Chamelea </w:t>
            </w:r>
            <w:proofErr w:type="spellStart"/>
            <w:r>
              <w:rPr>
                <w:sz w:val="16"/>
                <w:szCs w:val="16"/>
              </w:rPr>
              <w:t>gallina</w:t>
            </w:r>
            <w:proofErr w:type="spellEnd"/>
          </w:p>
        </w:tc>
        <w:tc>
          <w:tcPr>
            <w:tcW w:w="2293" w:type="dxa"/>
            <w:tcBorders>
              <w:top w:val="nil"/>
              <w:left w:val="nil"/>
              <w:bottom w:val="nil"/>
              <w:right w:val="nil"/>
            </w:tcBorders>
            <w:tcMar>
              <w:top w:w="0" w:type="dxa"/>
              <w:left w:w="0" w:type="dxa"/>
              <w:bottom w:w="0" w:type="dxa"/>
              <w:right w:w="0" w:type="dxa"/>
            </w:tcMar>
            <w:vAlign w:val="bottom"/>
          </w:tcPr>
          <w:p w14:paraId="48145FCF" w14:textId="77777777" w:rsidR="00D721A1" w:rsidRDefault="007B6925">
            <w:pPr>
              <w:rPr>
                <w:sz w:val="16"/>
                <w:szCs w:val="16"/>
              </w:rPr>
            </w:pPr>
            <w:r>
              <w:rPr>
                <w:sz w:val="16"/>
                <w:szCs w:val="16"/>
              </w:rPr>
              <w:t xml:space="preserve">Warty </w:t>
            </w:r>
            <w:proofErr w:type="spellStart"/>
            <w:r>
              <w:rPr>
                <w:sz w:val="16"/>
                <w:szCs w:val="16"/>
              </w:rPr>
              <w:t>venus</w:t>
            </w:r>
            <w:proofErr w:type="spellEnd"/>
          </w:p>
        </w:tc>
        <w:tc>
          <w:tcPr>
            <w:tcW w:w="917" w:type="dxa"/>
            <w:tcBorders>
              <w:top w:val="nil"/>
              <w:left w:val="nil"/>
              <w:bottom w:val="nil"/>
              <w:right w:val="nil"/>
            </w:tcBorders>
            <w:tcMar>
              <w:top w:w="0" w:type="dxa"/>
              <w:left w:w="0" w:type="dxa"/>
              <w:bottom w:w="0" w:type="dxa"/>
              <w:right w:w="0" w:type="dxa"/>
            </w:tcMar>
            <w:vAlign w:val="bottom"/>
          </w:tcPr>
          <w:p w14:paraId="50AC75AB" w14:textId="77777777" w:rsidR="00D721A1" w:rsidRDefault="007B6925">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032B096D" w14:textId="77777777" w:rsidR="00D721A1" w:rsidRDefault="007B6925">
            <w:pPr>
              <w:rPr>
                <w:sz w:val="16"/>
                <w:szCs w:val="16"/>
              </w:rPr>
            </w:pPr>
            <w:r>
              <w:rPr>
                <w:sz w:val="16"/>
                <w:szCs w:val="16"/>
              </w:rPr>
              <w:t>0.415</w:t>
            </w:r>
          </w:p>
        </w:tc>
        <w:tc>
          <w:tcPr>
            <w:tcW w:w="778" w:type="dxa"/>
            <w:tcBorders>
              <w:top w:val="nil"/>
              <w:left w:val="nil"/>
              <w:bottom w:val="nil"/>
              <w:right w:val="nil"/>
            </w:tcBorders>
            <w:tcMar>
              <w:top w:w="0" w:type="dxa"/>
              <w:left w:w="0" w:type="dxa"/>
              <w:bottom w:w="0" w:type="dxa"/>
              <w:right w:w="0" w:type="dxa"/>
            </w:tcMar>
            <w:vAlign w:val="bottom"/>
          </w:tcPr>
          <w:p w14:paraId="25154815" w14:textId="77777777" w:rsidR="00D721A1" w:rsidRDefault="007B6925">
            <w:pPr>
              <w:rPr>
                <w:sz w:val="16"/>
                <w:szCs w:val="16"/>
              </w:rPr>
            </w:pPr>
            <w:r>
              <w:rPr>
                <w:sz w:val="16"/>
                <w:szCs w:val="16"/>
              </w:rPr>
              <w:t>14</w:t>
            </w:r>
          </w:p>
        </w:tc>
        <w:tc>
          <w:tcPr>
            <w:tcW w:w="1525" w:type="dxa"/>
            <w:tcBorders>
              <w:top w:val="nil"/>
              <w:left w:val="nil"/>
              <w:bottom w:val="nil"/>
              <w:right w:val="nil"/>
            </w:tcBorders>
            <w:tcMar>
              <w:top w:w="0" w:type="dxa"/>
              <w:left w:w="0" w:type="dxa"/>
              <w:bottom w:w="0" w:type="dxa"/>
              <w:right w:w="0" w:type="dxa"/>
            </w:tcMar>
            <w:vAlign w:val="bottom"/>
          </w:tcPr>
          <w:p w14:paraId="3C7B0AEC" w14:textId="77777777" w:rsidR="00D721A1" w:rsidRDefault="007B6925">
            <w:pPr>
              <w:rPr>
                <w:sz w:val="16"/>
                <w:szCs w:val="16"/>
              </w:rPr>
            </w:pPr>
            <w:r>
              <w:rPr>
                <w:sz w:val="16"/>
                <w:szCs w:val="16"/>
              </w:rPr>
              <w:t>0.003 (0-0.011)</w:t>
            </w:r>
          </w:p>
        </w:tc>
        <w:tc>
          <w:tcPr>
            <w:tcW w:w="1525" w:type="dxa"/>
            <w:tcBorders>
              <w:top w:val="nil"/>
              <w:left w:val="nil"/>
              <w:bottom w:val="nil"/>
              <w:right w:val="nil"/>
            </w:tcBorders>
            <w:tcMar>
              <w:top w:w="0" w:type="dxa"/>
              <w:left w:w="0" w:type="dxa"/>
              <w:bottom w:w="0" w:type="dxa"/>
              <w:right w:w="0" w:type="dxa"/>
            </w:tcMar>
            <w:vAlign w:val="bottom"/>
          </w:tcPr>
          <w:p w14:paraId="575EE08A" w14:textId="77777777" w:rsidR="00D721A1" w:rsidRDefault="007B6925">
            <w:pPr>
              <w:rPr>
                <w:sz w:val="16"/>
                <w:szCs w:val="16"/>
              </w:rPr>
            </w:pPr>
            <w:r>
              <w:rPr>
                <w:sz w:val="16"/>
                <w:szCs w:val="16"/>
              </w:rPr>
              <w:t>0.009 (0.001-0.034)</w:t>
            </w:r>
          </w:p>
        </w:tc>
      </w:tr>
      <w:tr w:rsidR="00D721A1" w14:paraId="7730091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9306020"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0FE4767B" w14:textId="77777777" w:rsidR="00D721A1" w:rsidRDefault="007B6925">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4AA211C4" w14:textId="77777777" w:rsidR="00D721A1" w:rsidRDefault="007B6925">
            <w:pPr>
              <w:rPr>
                <w:sz w:val="16"/>
                <w:szCs w:val="16"/>
              </w:rPr>
            </w:pPr>
            <w:r>
              <w:rPr>
                <w:sz w:val="16"/>
                <w:szCs w:val="16"/>
              </w:rPr>
              <w:t>Mercenaria</w:t>
            </w:r>
          </w:p>
        </w:tc>
        <w:tc>
          <w:tcPr>
            <w:tcW w:w="2112" w:type="dxa"/>
            <w:tcBorders>
              <w:top w:val="nil"/>
              <w:left w:val="nil"/>
              <w:bottom w:val="nil"/>
              <w:right w:val="nil"/>
            </w:tcBorders>
            <w:tcMar>
              <w:top w:w="0" w:type="dxa"/>
              <w:left w:w="0" w:type="dxa"/>
              <w:bottom w:w="0" w:type="dxa"/>
              <w:right w:w="0" w:type="dxa"/>
            </w:tcMar>
            <w:vAlign w:val="bottom"/>
          </w:tcPr>
          <w:p w14:paraId="4690782D" w14:textId="77777777" w:rsidR="00D721A1" w:rsidRDefault="007B6925">
            <w:pPr>
              <w:rPr>
                <w:sz w:val="16"/>
                <w:szCs w:val="16"/>
              </w:rPr>
            </w:pPr>
            <w:r>
              <w:rPr>
                <w:sz w:val="16"/>
                <w:szCs w:val="16"/>
              </w:rPr>
              <w:t xml:space="preserve">Mercenaria </w:t>
            </w:r>
            <w:proofErr w:type="spellStart"/>
            <w:r>
              <w:rPr>
                <w:sz w:val="16"/>
                <w:szCs w:val="16"/>
              </w:rPr>
              <w:t>mercenaria</w:t>
            </w:r>
            <w:proofErr w:type="spellEnd"/>
          </w:p>
        </w:tc>
        <w:tc>
          <w:tcPr>
            <w:tcW w:w="2293" w:type="dxa"/>
            <w:tcBorders>
              <w:top w:val="nil"/>
              <w:left w:val="nil"/>
              <w:bottom w:val="nil"/>
              <w:right w:val="nil"/>
            </w:tcBorders>
            <w:tcMar>
              <w:top w:w="0" w:type="dxa"/>
              <w:left w:w="0" w:type="dxa"/>
              <w:bottom w:w="0" w:type="dxa"/>
              <w:right w:w="0" w:type="dxa"/>
            </w:tcMar>
            <w:vAlign w:val="bottom"/>
          </w:tcPr>
          <w:p w14:paraId="2F5F265F" w14:textId="77777777" w:rsidR="00D721A1" w:rsidRDefault="007B6925">
            <w:pPr>
              <w:rPr>
                <w:sz w:val="16"/>
                <w:szCs w:val="16"/>
              </w:rPr>
            </w:pPr>
            <w:r>
              <w:rPr>
                <w:sz w:val="16"/>
                <w:szCs w:val="16"/>
              </w:rPr>
              <w:t>Northern quahog</w:t>
            </w:r>
          </w:p>
        </w:tc>
        <w:tc>
          <w:tcPr>
            <w:tcW w:w="917" w:type="dxa"/>
            <w:tcBorders>
              <w:top w:val="nil"/>
              <w:left w:val="nil"/>
              <w:bottom w:val="nil"/>
              <w:right w:val="nil"/>
            </w:tcBorders>
            <w:tcMar>
              <w:top w:w="0" w:type="dxa"/>
              <w:left w:w="0" w:type="dxa"/>
              <w:bottom w:w="0" w:type="dxa"/>
              <w:right w:w="0" w:type="dxa"/>
            </w:tcMar>
            <w:vAlign w:val="bottom"/>
          </w:tcPr>
          <w:p w14:paraId="704FE40C" w14:textId="77777777" w:rsidR="00D721A1" w:rsidRDefault="007B6925">
            <w:pPr>
              <w:rPr>
                <w:sz w:val="16"/>
                <w:szCs w:val="16"/>
              </w:rPr>
            </w:pPr>
            <w:r>
              <w:rPr>
                <w:sz w:val="16"/>
                <w:szCs w:val="16"/>
              </w:rPr>
              <w:t>13</w:t>
            </w:r>
          </w:p>
        </w:tc>
        <w:tc>
          <w:tcPr>
            <w:tcW w:w="608" w:type="dxa"/>
            <w:tcBorders>
              <w:top w:val="nil"/>
              <w:left w:val="nil"/>
              <w:bottom w:val="nil"/>
              <w:right w:val="nil"/>
            </w:tcBorders>
            <w:tcMar>
              <w:top w:w="0" w:type="dxa"/>
              <w:left w:w="0" w:type="dxa"/>
              <w:bottom w:w="0" w:type="dxa"/>
              <w:right w:w="0" w:type="dxa"/>
            </w:tcMar>
            <w:vAlign w:val="bottom"/>
          </w:tcPr>
          <w:p w14:paraId="43ECA2E2" w14:textId="77777777" w:rsidR="00D721A1" w:rsidRDefault="007B6925">
            <w:pPr>
              <w:rPr>
                <w:sz w:val="16"/>
                <w:szCs w:val="16"/>
              </w:rPr>
            </w:pPr>
            <w:r>
              <w:rPr>
                <w:sz w:val="16"/>
                <w:szCs w:val="16"/>
              </w:rPr>
              <w:t>0.3257</w:t>
            </w:r>
          </w:p>
        </w:tc>
        <w:tc>
          <w:tcPr>
            <w:tcW w:w="778" w:type="dxa"/>
            <w:tcBorders>
              <w:top w:val="nil"/>
              <w:left w:val="nil"/>
              <w:bottom w:val="nil"/>
              <w:right w:val="nil"/>
            </w:tcBorders>
            <w:tcMar>
              <w:top w:w="0" w:type="dxa"/>
              <w:left w:w="0" w:type="dxa"/>
              <w:bottom w:w="0" w:type="dxa"/>
              <w:right w:w="0" w:type="dxa"/>
            </w:tcMar>
            <w:vAlign w:val="bottom"/>
          </w:tcPr>
          <w:p w14:paraId="6831A21F" w14:textId="77777777" w:rsidR="00D721A1" w:rsidRDefault="007B6925">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5325804A" w14:textId="77777777" w:rsidR="00D721A1" w:rsidRDefault="007B6925">
            <w:pPr>
              <w:rPr>
                <w:sz w:val="16"/>
                <w:szCs w:val="16"/>
              </w:rPr>
            </w:pPr>
            <w:r>
              <w:rPr>
                <w:sz w:val="16"/>
                <w:szCs w:val="16"/>
              </w:rPr>
              <w:t>0.06 (0.021-0.135)</w:t>
            </w:r>
          </w:p>
        </w:tc>
        <w:tc>
          <w:tcPr>
            <w:tcW w:w="1525" w:type="dxa"/>
            <w:tcBorders>
              <w:top w:val="nil"/>
              <w:left w:val="nil"/>
              <w:bottom w:val="nil"/>
              <w:right w:val="nil"/>
            </w:tcBorders>
            <w:tcMar>
              <w:top w:w="0" w:type="dxa"/>
              <w:left w:w="0" w:type="dxa"/>
              <w:bottom w:w="0" w:type="dxa"/>
              <w:right w:w="0" w:type="dxa"/>
            </w:tcMar>
            <w:vAlign w:val="bottom"/>
          </w:tcPr>
          <w:p w14:paraId="60B7687A" w14:textId="77777777" w:rsidR="00D721A1" w:rsidRDefault="007B6925">
            <w:pPr>
              <w:rPr>
                <w:sz w:val="16"/>
                <w:szCs w:val="16"/>
              </w:rPr>
            </w:pPr>
            <w:r>
              <w:rPr>
                <w:sz w:val="16"/>
                <w:szCs w:val="16"/>
              </w:rPr>
              <w:t>0.178 (0.074-0.353)</w:t>
            </w:r>
          </w:p>
        </w:tc>
      </w:tr>
      <w:tr w:rsidR="00D721A1" w14:paraId="5340AC8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08DA2329"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338380FC" w14:textId="77777777" w:rsidR="00D721A1" w:rsidRDefault="007B6925">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6F81A03" w14:textId="77777777" w:rsidR="00D721A1" w:rsidRDefault="007B6925">
            <w:pPr>
              <w:rPr>
                <w:sz w:val="16"/>
                <w:szCs w:val="16"/>
              </w:rPr>
            </w:pPr>
            <w:proofErr w:type="spellStart"/>
            <w:r>
              <w:rPr>
                <w:sz w:val="16"/>
                <w:szCs w:val="16"/>
              </w:rPr>
              <w:t>Ruditapes</w:t>
            </w:r>
            <w:proofErr w:type="spellEnd"/>
          </w:p>
        </w:tc>
        <w:tc>
          <w:tcPr>
            <w:tcW w:w="2112" w:type="dxa"/>
            <w:tcBorders>
              <w:top w:val="nil"/>
              <w:left w:val="nil"/>
              <w:bottom w:val="nil"/>
              <w:right w:val="nil"/>
            </w:tcBorders>
            <w:tcMar>
              <w:top w:w="0" w:type="dxa"/>
              <w:left w:w="0" w:type="dxa"/>
              <w:bottom w:w="0" w:type="dxa"/>
              <w:right w:w="0" w:type="dxa"/>
            </w:tcMar>
            <w:vAlign w:val="bottom"/>
          </w:tcPr>
          <w:p w14:paraId="070AD676" w14:textId="77777777" w:rsidR="00D721A1" w:rsidRDefault="007B6925">
            <w:pPr>
              <w:rPr>
                <w:sz w:val="16"/>
                <w:szCs w:val="16"/>
              </w:rPr>
            </w:pPr>
            <w:proofErr w:type="spellStart"/>
            <w:r>
              <w:rPr>
                <w:sz w:val="16"/>
                <w:szCs w:val="16"/>
              </w:rPr>
              <w:t>Ruditapes</w:t>
            </w:r>
            <w:proofErr w:type="spellEnd"/>
            <w:r>
              <w:rPr>
                <w:sz w:val="16"/>
                <w:szCs w:val="16"/>
              </w:rPr>
              <w:t xml:space="preserve"> </w:t>
            </w:r>
            <w:proofErr w:type="spellStart"/>
            <w:r>
              <w:rPr>
                <w:sz w:val="16"/>
                <w:szCs w:val="16"/>
              </w:rPr>
              <w:t>decussatus</w:t>
            </w:r>
            <w:proofErr w:type="spellEnd"/>
          </w:p>
        </w:tc>
        <w:tc>
          <w:tcPr>
            <w:tcW w:w="2293" w:type="dxa"/>
            <w:tcBorders>
              <w:top w:val="nil"/>
              <w:left w:val="nil"/>
              <w:bottom w:val="nil"/>
              <w:right w:val="nil"/>
            </w:tcBorders>
            <w:tcMar>
              <w:top w:w="0" w:type="dxa"/>
              <w:left w:w="0" w:type="dxa"/>
              <w:bottom w:w="0" w:type="dxa"/>
              <w:right w:w="0" w:type="dxa"/>
            </w:tcMar>
            <w:vAlign w:val="bottom"/>
          </w:tcPr>
          <w:p w14:paraId="45D21986" w14:textId="77777777" w:rsidR="00D721A1" w:rsidRDefault="007B6925">
            <w:pPr>
              <w:rPr>
                <w:sz w:val="16"/>
                <w:szCs w:val="16"/>
              </w:rPr>
            </w:pPr>
            <w:r>
              <w:rPr>
                <w:sz w:val="16"/>
                <w:szCs w:val="16"/>
              </w:rPr>
              <w:t>Grooved carpet shell</w:t>
            </w:r>
          </w:p>
        </w:tc>
        <w:tc>
          <w:tcPr>
            <w:tcW w:w="917" w:type="dxa"/>
            <w:tcBorders>
              <w:top w:val="nil"/>
              <w:left w:val="nil"/>
              <w:bottom w:val="nil"/>
              <w:right w:val="nil"/>
            </w:tcBorders>
            <w:tcMar>
              <w:top w:w="0" w:type="dxa"/>
              <w:left w:w="0" w:type="dxa"/>
              <w:bottom w:w="0" w:type="dxa"/>
              <w:right w:w="0" w:type="dxa"/>
            </w:tcMar>
            <w:vAlign w:val="bottom"/>
          </w:tcPr>
          <w:p w14:paraId="282A0D69" w14:textId="77777777" w:rsidR="00D721A1" w:rsidRDefault="007B6925">
            <w:pPr>
              <w:rPr>
                <w:sz w:val="16"/>
                <w:szCs w:val="16"/>
              </w:rPr>
            </w:pPr>
            <w:r>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705145EA" w14:textId="77777777" w:rsidR="00D721A1" w:rsidRDefault="007B6925">
            <w:pPr>
              <w:rPr>
                <w:sz w:val="16"/>
                <w:szCs w:val="16"/>
              </w:rPr>
            </w:pPr>
            <w:r>
              <w:rPr>
                <w:sz w:val="16"/>
                <w:szCs w:val="16"/>
              </w:rPr>
              <w:t>0.48</w:t>
            </w:r>
          </w:p>
        </w:tc>
        <w:tc>
          <w:tcPr>
            <w:tcW w:w="778" w:type="dxa"/>
            <w:tcBorders>
              <w:top w:val="nil"/>
              <w:left w:val="nil"/>
              <w:bottom w:val="nil"/>
              <w:right w:val="nil"/>
            </w:tcBorders>
            <w:tcMar>
              <w:top w:w="0" w:type="dxa"/>
              <w:left w:w="0" w:type="dxa"/>
              <w:bottom w:w="0" w:type="dxa"/>
              <w:right w:w="0" w:type="dxa"/>
            </w:tcMar>
            <w:vAlign w:val="bottom"/>
          </w:tcPr>
          <w:p w14:paraId="78F41ADD" w14:textId="77777777" w:rsidR="00D721A1" w:rsidRDefault="007B6925">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47B7900A" w14:textId="77777777" w:rsidR="00D721A1" w:rsidRDefault="007B6925">
            <w:pPr>
              <w:rPr>
                <w:sz w:val="16"/>
                <w:szCs w:val="16"/>
              </w:rPr>
            </w:pPr>
            <w:r>
              <w:rPr>
                <w:sz w:val="16"/>
                <w:szCs w:val="16"/>
              </w:rPr>
              <w:t>0.034 (0.005-0.107)</w:t>
            </w:r>
          </w:p>
        </w:tc>
        <w:tc>
          <w:tcPr>
            <w:tcW w:w="1525" w:type="dxa"/>
            <w:tcBorders>
              <w:top w:val="nil"/>
              <w:left w:val="nil"/>
              <w:bottom w:val="nil"/>
              <w:right w:val="nil"/>
            </w:tcBorders>
            <w:tcMar>
              <w:top w:w="0" w:type="dxa"/>
              <w:left w:w="0" w:type="dxa"/>
              <w:bottom w:w="0" w:type="dxa"/>
              <w:right w:w="0" w:type="dxa"/>
            </w:tcMar>
            <w:vAlign w:val="bottom"/>
          </w:tcPr>
          <w:p w14:paraId="681D9DEE" w14:textId="77777777" w:rsidR="00D721A1" w:rsidRDefault="007B6925">
            <w:pPr>
              <w:rPr>
                <w:sz w:val="16"/>
                <w:szCs w:val="16"/>
              </w:rPr>
            </w:pPr>
            <w:r>
              <w:rPr>
                <w:sz w:val="16"/>
                <w:szCs w:val="16"/>
              </w:rPr>
              <w:t>0.1 (0.018-0.298)</w:t>
            </w:r>
          </w:p>
        </w:tc>
      </w:tr>
      <w:tr w:rsidR="00D721A1" w14:paraId="2CA78740"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3283EB6"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69FAD3BC" w14:textId="77777777" w:rsidR="00D721A1" w:rsidRDefault="007B6925">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699CACE" w14:textId="77777777" w:rsidR="00D721A1" w:rsidRDefault="007B6925">
            <w:pPr>
              <w:rPr>
                <w:sz w:val="16"/>
                <w:szCs w:val="16"/>
              </w:rPr>
            </w:pPr>
            <w:proofErr w:type="spellStart"/>
            <w:r>
              <w:rPr>
                <w:sz w:val="16"/>
                <w:szCs w:val="16"/>
              </w:rPr>
              <w:t>Ruditapes</w:t>
            </w:r>
            <w:proofErr w:type="spellEnd"/>
          </w:p>
        </w:tc>
        <w:tc>
          <w:tcPr>
            <w:tcW w:w="2112" w:type="dxa"/>
            <w:tcBorders>
              <w:top w:val="nil"/>
              <w:left w:val="nil"/>
              <w:bottom w:val="nil"/>
              <w:right w:val="nil"/>
            </w:tcBorders>
            <w:tcMar>
              <w:top w:w="0" w:type="dxa"/>
              <w:left w:w="0" w:type="dxa"/>
              <w:bottom w:w="0" w:type="dxa"/>
              <w:right w:w="0" w:type="dxa"/>
            </w:tcMar>
            <w:vAlign w:val="bottom"/>
          </w:tcPr>
          <w:p w14:paraId="6506362C" w14:textId="77777777" w:rsidR="00D721A1" w:rsidRDefault="007B6925">
            <w:pPr>
              <w:rPr>
                <w:sz w:val="16"/>
                <w:szCs w:val="16"/>
              </w:rPr>
            </w:pPr>
            <w:proofErr w:type="spellStart"/>
            <w:r>
              <w:rPr>
                <w:sz w:val="16"/>
                <w:szCs w:val="16"/>
              </w:rPr>
              <w:t>Ruditapes</w:t>
            </w:r>
            <w:proofErr w:type="spellEnd"/>
            <w:r>
              <w:rPr>
                <w:sz w:val="16"/>
                <w:szCs w:val="16"/>
              </w:rPr>
              <w:t xml:space="preserve"> </w:t>
            </w:r>
            <w:proofErr w:type="spellStart"/>
            <w:r>
              <w:rPr>
                <w:sz w:val="16"/>
                <w:szCs w:val="16"/>
              </w:rPr>
              <w:t>philippinarum</w:t>
            </w:r>
            <w:proofErr w:type="spellEnd"/>
          </w:p>
        </w:tc>
        <w:tc>
          <w:tcPr>
            <w:tcW w:w="2293" w:type="dxa"/>
            <w:tcBorders>
              <w:top w:val="nil"/>
              <w:left w:val="nil"/>
              <w:bottom w:val="nil"/>
              <w:right w:val="nil"/>
            </w:tcBorders>
            <w:tcMar>
              <w:top w:w="0" w:type="dxa"/>
              <w:left w:w="0" w:type="dxa"/>
              <w:bottom w:w="0" w:type="dxa"/>
              <w:right w:w="0" w:type="dxa"/>
            </w:tcMar>
            <w:vAlign w:val="bottom"/>
          </w:tcPr>
          <w:p w14:paraId="3A59210F" w14:textId="77777777" w:rsidR="00D721A1" w:rsidRDefault="007B6925">
            <w:pPr>
              <w:rPr>
                <w:sz w:val="16"/>
                <w:szCs w:val="16"/>
              </w:rPr>
            </w:pPr>
            <w:r>
              <w:rPr>
                <w:sz w:val="16"/>
                <w:szCs w:val="16"/>
              </w:rPr>
              <w:t>Manila clam</w:t>
            </w:r>
          </w:p>
        </w:tc>
        <w:tc>
          <w:tcPr>
            <w:tcW w:w="917" w:type="dxa"/>
            <w:tcBorders>
              <w:top w:val="nil"/>
              <w:left w:val="nil"/>
              <w:bottom w:val="nil"/>
              <w:right w:val="nil"/>
            </w:tcBorders>
            <w:tcMar>
              <w:top w:w="0" w:type="dxa"/>
              <w:left w:w="0" w:type="dxa"/>
              <w:bottom w:w="0" w:type="dxa"/>
              <w:right w:w="0" w:type="dxa"/>
            </w:tcMar>
            <w:vAlign w:val="bottom"/>
          </w:tcPr>
          <w:p w14:paraId="08560595" w14:textId="77777777" w:rsidR="00D721A1" w:rsidRDefault="007B6925">
            <w:pPr>
              <w:rPr>
                <w:sz w:val="16"/>
                <w:szCs w:val="16"/>
              </w:rPr>
            </w:pPr>
            <w:r>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6720E364" w14:textId="77777777" w:rsidR="00D721A1" w:rsidRDefault="007B6925">
            <w:pPr>
              <w:rPr>
                <w:sz w:val="16"/>
                <w:szCs w:val="16"/>
              </w:rPr>
            </w:pPr>
            <w:r>
              <w:rPr>
                <w:sz w:val="16"/>
                <w:szCs w:val="16"/>
              </w:rPr>
              <w:t>0.52</w:t>
            </w:r>
          </w:p>
        </w:tc>
        <w:tc>
          <w:tcPr>
            <w:tcW w:w="778" w:type="dxa"/>
            <w:tcBorders>
              <w:top w:val="nil"/>
              <w:left w:val="nil"/>
              <w:bottom w:val="nil"/>
              <w:right w:val="nil"/>
            </w:tcBorders>
            <w:tcMar>
              <w:top w:w="0" w:type="dxa"/>
              <w:left w:w="0" w:type="dxa"/>
              <w:bottom w:w="0" w:type="dxa"/>
              <w:right w:w="0" w:type="dxa"/>
            </w:tcMar>
            <w:vAlign w:val="bottom"/>
          </w:tcPr>
          <w:p w14:paraId="73C0715B" w14:textId="77777777" w:rsidR="00D721A1" w:rsidRDefault="007B6925">
            <w:pPr>
              <w:rPr>
                <w:sz w:val="16"/>
                <w:szCs w:val="16"/>
              </w:rPr>
            </w:pPr>
            <w:r>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38C99DD4" w14:textId="77777777" w:rsidR="00D721A1" w:rsidRDefault="007B6925">
            <w:pPr>
              <w:rPr>
                <w:sz w:val="16"/>
                <w:szCs w:val="16"/>
              </w:rPr>
            </w:pPr>
            <w:r>
              <w:rPr>
                <w:sz w:val="16"/>
                <w:szCs w:val="16"/>
              </w:rPr>
              <w:t>0.048 (0.009-0.161)</w:t>
            </w:r>
          </w:p>
        </w:tc>
        <w:tc>
          <w:tcPr>
            <w:tcW w:w="1525" w:type="dxa"/>
            <w:tcBorders>
              <w:top w:val="nil"/>
              <w:left w:val="nil"/>
              <w:bottom w:val="nil"/>
              <w:right w:val="nil"/>
            </w:tcBorders>
            <w:tcMar>
              <w:top w:w="0" w:type="dxa"/>
              <w:left w:w="0" w:type="dxa"/>
              <w:bottom w:w="0" w:type="dxa"/>
              <w:right w:w="0" w:type="dxa"/>
            </w:tcMar>
            <w:vAlign w:val="bottom"/>
          </w:tcPr>
          <w:p w14:paraId="29B8ABE7" w14:textId="77777777" w:rsidR="00D721A1" w:rsidRDefault="007B6925">
            <w:pPr>
              <w:rPr>
                <w:sz w:val="16"/>
                <w:szCs w:val="16"/>
              </w:rPr>
            </w:pPr>
            <w:r>
              <w:rPr>
                <w:sz w:val="16"/>
                <w:szCs w:val="16"/>
              </w:rPr>
              <w:t>0.14 (0.029-0.443)</w:t>
            </w:r>
          </w:p>
        </w:tc>
      </w:tr>
      <w:tr w:rsidR="00D721A1" w14:paraId="5C01E53C"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1FC5CEC" w14:textId="77777777" w:rsidR="00D721A1" w:rsidRDefault="007B6925">
            <w:pPr>
              <w:rPr>
                <w:sz w:val="16"/>
                <w:szCs w:val="16"/>
              </w:rPr>
            </w:pPr>
            <w:proofErr w:type="spellStart"/>
            <w:r>
              <w:rPr>
                <w:sz w:val="16"/>
                <w:szCs w:val="16"/>
              </w:rPr>
              <w:t>Venerida</w:t>
            </w:r>
            <w:proofErr w:type="spellEnd"/>
          </w:p>
        </w:tc>
        <w:tc>
          <w:tcPr>
            <w:tcW w:w="1152" w:type="dxa"/>
            <w:tcBorders>
              <w:top w:val="nil"/>
              <w:left w:val="nil"/>
              <w:bottom w:val="nil"/>
              <w:right w:val="nil"/>
            </w:tcBorders>
            <w:tcMar>
              <w:top w:w="0" w:type="dxa"/>
              <w:left w:w="0" w:type="dxa"/>
              <w:bottom w:w="0" w:type="dxa"/>
              <w:right w:w="0" w:type="dxa"/>
            </w:tcMar>
            <w:vAlign w:val="bottom"/>
          </w:tcPr>
          <w:p w14:paraId="398585D4" w14:textId="77777777" w:rsidR="00D721A1" w:rsidRDefault="007B6925">
            <w:pPr>
              <w:rPr>
                <w:sz w:val="16"/>
                <w:szCs w:val="16"/>
              </w:rPr>
            </w:pPr>
            <w:proofErr w:type="spellStart"/>
            <w:r>
              <w:rPr>
                <w:sz w:val="16"/>
                <w:szCs w:val="16"/>
              </w:rPr>
              <w:t>Mactridae</w:t>
            </w:r>
            <w:proofErr w:type="spellEnd"/>
          </w:p>
        </w:tc>
        <w:tc>
          <w:tcPr>
            <w:tcW w:w="1109" w:type="dxa"/>
            <w:tcBorders>
              <w:top w:val="nil"/>
              <w:left w:val="nil"/>
              <w:bottom w:val="nil"/>
              <w:right w:val="nil"/>
            </w:tcBorders>
            <w:tcMar>
              <w:top w:w="0" w:type="dxa"/>
              <w:left w:w="0" w:type="dxa"/>
              <w:bottom w:w="0" w:type="dxa"/>
              <w:right w:w="0" w:type="dxa"/>
            </w:tcMar>
            <w:vAlign w:val="bottom"/>
          </w:tcPr>
          <w:p w14:paraId="526BE36A" w14:textId="77777777" w:rsidR="00D721A1" w:rsidRDefault="007B6925">
            <w:pPr>
              <w:rPr>
                <w:sz w:val="16"/>
                <w:szCs w:val="16"/>
              </w:rPr>
            </w:pPr>
            <w:proofErr w:type="spellStart"/>
            <w:r>
              <w:rPr>
                <w:sz w:val="16"/>
                <w:szCs w:val="16"/>
              </w:rPr>
              <w:t>Spisula</w:t>
            </w:r>
            <w:proofErr w:type="spellEnd"/>
          </w:p>
        </w:tc>
        <w:tc>
          <w:tcPr>
            <w:tcW w:w="2112" w:type="dxa"/>
            <w:tcBorders>
              <w:top w:val="nil"/>
              <w:left w:val="nil"/>
              <w:bottom w:val="nil"/>
              <w:right w:val="nil"/>
            </w:tcBorders>
            <w:tcMar>
              <w:top w:w="0" w:type="dxa"/>
              <w:left w:w="0" w:type="dxa"/>
              <w:bottom w:w="0" w:type="dxa"/>
              <w:right w:w="0" w:type="dxa"/>
            </w:tcMar>
            <w:vAlign w:val="bottom"/>
          </w:tcPr>
          <w:p w14:paraId="10004BB4" w14:textId="77777777" w:rsidR="00D721A1" w:rsidRDefault="007B6925">
            <w:pPr>
              <w:rPr>
                <w:sz w:val="16"/>
                <w:szCs w:val="16"/>
              </w:rPr>
            </w:pPr>
            <w:proofErr w:type="spellStart"/>
            <w:r>
              <w:rPr>
                <w:sz w:val="16"/>
                <w:szCs w:val="16"/>
              </w:rPr>
              <w:t>Spisula</w:t>
            </w:r>
            <w:proofErr w:type="spellEnd"/>
            <w:r>
              <w:rPr>
                <w:sz w:val="16"/>
                <w:szCs w:val="16"/>
              </w:rPr>
              <w:t xml:space="preserve"> </w:t>
            </w:r>
            <w:proofErr w:type="spellStart"/>
            <w:r>
              <w:rPr>
                <w:sz w:val="16"/>
                <w:szCs w:val="16"/>
              </w:rPr>
              <w:t>solida</w:t>
            </w:r>
            <w:proofErr w:type="spellEnd"/>
          </w:p>
        </w:tc>
        <w:tc>
          <w:tcPr>
            <w:tcW w:w="2293" w:type="dxa"/>
            <w:tcBorders>
              <w:top w:val="nil"/>
              <w:left w:val="nil"/>
              <w:bottom w:val="nil"/>
              <w:right w:val="nil"/>
            </w:tcBorders>
            <w:tcMar>
              <w:top w:w="0" w:type="dxa"/>
              <w:left w:w="0" w:type="dxa"/>
              <w:bottom w:w="0" w:type="dxa"/>
              <w:right w:w="0" w:type="dxa"/>
            </w:tcMar>
            <w:vAlign w:val="bottom"/>
          </w:tcPr>
          <w:p w14:paraId="7664E4F8" w14:textId="77777777" w:rsidR="00D721A1" w:rsidRDefault="007B6925">
            <w:pPr>
              <w:rPr>
                <w:sz w:val="16"/>
                <w:szCs w:val="16"/>
              </w:rPr>
            </w:pPr>
            <w:r>
              <w:rPr>
                <w:sz w:val="16"/>
                <w:szCs w:val="16"/>
              </w:rPr>
              <w:t>Surf clam</w:t>
            </w:r>
          </w:p>
        </w:tc>
        <w:tc>
          <w:tcPr>
            <w:tcW w:w="917" w:type="dxa"/>
            <w:tcBorders>
              <w:top w:val="nil"/>
              <w:left w:val="nil"/>
              <w:bottom w:val="nil"/>
              <w:right w:val="nil"/>
            </w:tcBorders>
            <w:tcMar>
              <w:top w:w="0" w:type="dxa"/>
              <w:left w:w="0" w:type="dxa"/>
              <w:bottom w:w="0" w:type="dxa"/>
              <w:right w:w="0" w:type="dxa"/>
            </w:tcMar>
            <w:vAlign w:val="bottom"/>
          </w:tcPr>
          <w:p w14:paraId="17B10139" w14:textId="77777777" w:rsidR="00D721A1" w:rsidRDefault="007B6925">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7C889662" w14:textId="77777777" w:rsidR="00D721A1" w:rsidRDefault="007B6925">
            <w:pPr>
              <w:rPr>
                <w:sz w:val="16"/>
                <w:szCs w:val="16"/>
              </w:rPr>
            </w:pPr>
            <w:r>
              <w:rPr>
                <w:sz w:val="16"/>
                <w:szCs w:val="16"/>
              </w:rPr>
              <w:t>0.3307</w:t>
            </w:r>
          </w:p>
        </w:tc>
        <w:tc>
          <w:tcPr>
            <w:tcW w:w="778" w:type="dxa"/>
            <w:tcBorders>
              <w:top w:val="nil"/>
              <w:left w:val="nil"/>
              <w:bottom w:val="nil"/>
              <w:right w:val="nil"/>
            </w:tcBorders>
            <w:tcMar>
              <w:top w:w="0" w:type="dxa"/>
              <w:left w:w="0" w:type="dxa"/>
              <w:bottom w:w="0" w:type="dxa"/>
              <w:right w:w="0" w:type="dxa"/>
            </w:tcMar>
            <w:vAlign w:val="bottom"/>
          </w:tcPr>
          <w:p w14:paraId="1EFE3406" w14:textId="77777777" w:rsidR="00D721A1" w:rsidRDefault="007B6925">
            <w:pPr>
              <w:rPr>
                <w:sz w:val="16"/>
                <w:szCs w:val="16"/>
              </w:rPr>
            </w:pPr>
            <w:r>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191E9EED" w14:textId="77777777" w:rsidR="00D721A1" w:rsidRDefault="007B6925">
            <w:pPr>
              <w:rPr>
                <w:sz w:val="16"/>
                <w:szCs w:val="16"/>
              </w:rPr>
            </w:pPr>
            <w:r>
              <w:rPr>
                <w:sz w:val="16"/>
                <w:szCs w:val="16"/>
              </w:rPr>
              <w:t>0.007 (0.002-0.015)</w:t>
            </w:r>
          </w:p>
        </w:tc>
        <w:tc>
          <w:tcPr>
            <w:tcW w:w="1525" w:type="dxa"/>
            <w:tcBorders>
              <w:top w:val="nil"/>
              <w:left w:val="nil"/>
              <w:bottom w:val="nil"/>
              <w:right w:val="nil"/>
            </w:tcBorders>
            <w:tcMar>
              <w:top w:w="0" w:type="dxa"/>
              <w:left w:w="0" w:type="dxa"/>
              <w:bottom w:w="0" w:type="dxa"/>
              <w:right w:w="0" w:type="dxa"/>
            </w:tcMar>
            <w:vAlign w:val="bottom"/>
          </w:tcPr>
          <w:p w14:paraId="46C3AE48" w14:textId="77777777" w:rsidR="00D721A1" w:rsidRDefault="007B6925">
            <w:pPr>
              <w:rPr>
                <w:sz w:val="16"/>
                <w:szCs w:val="16"/>
              </w:rPr>
            </w:pPr>
            <w:r>
              <w:rPr>
                <w:sz w:val="16"/>
                <w:szCs w:val="16"/>
              </w:rPr>
              <w:t>0.02 (0.008-0.042)</w:t>
            </w:r>
          </w:p>
        </w:tc>
      </w:tr>
    </w:tbl>
    <w:p w14:paraId="4FC409E9" w14:textId="77777777" w:rsidR="00D721A1" w:rsidRDefault="00D721A1"/>
    <w:p w14:paraId="2EBD04B1" w14:textId="77777777" w:rsidR="00D721A1" w:rsidRDefault="007B6925">
      <w:pPr>
        <w:rPr>
          <w:b/>
          <w:bCs/>
        </w:rPr>
      </w:pPr>
      <w:r>
        <w:br w:type="page"/>
      </w:r>
    </w:p>
    <w:p w14:paraId="2469B3FF" w14:textId="77777777" w:rsidR="00D721A1" w:rsidRDefault="007B6925">
      <w:r>
        <w:rPr>
          <w:b/>
          <w:bCs/>
        </w:rPr>
        <w:lastRenderedPageBreak/>
        <w:t xml:space="preserve">Table S7.  </w:t>
      </w:r>
      <w:r>
        <w:t>Field- and lab-based paralytic shellfish toxin depuration rates predicted by the best performing regression model for all harvested bivalve species along with the required predictor variables.</w:t>
      </w:r>
    </w:p>
    <w:p w14:paraId="062B123C" w14:textId="77777777" w:rsidR="00D721A1" w:rsidRDefault="00D721A1"/>
    <w:tbl>
      <w:tblPr>
        <w:tblStyle w:val="a6"/>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1"/>
        <w:gridCol w:w="1282"/>
        <w:gridCol w:w="1086"/>
        <w:gridCol w:w="1986"/>
        <w:gridCol w:w="2307"/>
        <w:gridCol w:w="724"/>
        <w:gridCol w:w="651"/>
        <w:gridCol w:w="610"/>
        <w:gridCol w:w="1655"/>
        <w:gridCol w:w="1748"/>
      </w:tblGrid>
      <w:tr w:rsidR="00D721A1" w14:paraId="60AB64FF" w14:textId="77777777">
        <w:trPr>
          <w:trHeight w:val="144"/>
        </w:trPr>
        <w:tc>
          <w:tcPr>
            <w:tcW w:w="9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D673E0C" w14:textId="77777777" w:rsidR="00D721A1" w:rsidRDefault="007B6925">
            <w:pPr>
              <w:rPr>
                <w:b/>
                <w:bCs/>
                <w:sz w:val="16"/>
                <w:szCs w:val="16"/>
              </w:rPr>
            </w:pPr>
            <w:r>
              <w:rPr>
                <w:b/>
                <w:bCs/>
                <w:sz w:val="16"/>
                <w:szCs w:val="16"/>
              </w:rPr>
              <w:t>Order</w:t>
            </w:r>
          </w:p>
        </w:tc>
        <w:tc>
          <w:tcPr>
            <w:tcW w:w="1282" w:type="dxa"/>
            <w:tcBorders>
              <w:top w:val="single" w:sz="3" w:space="0" w:color="000000"/>
              <w:left w:val="nil"/>
              <w:bottom w:val="single" w:sz="15" w:space="0" w:color="000000"/>
              <w:right w:val="nil"/>
            </w:tcBorders>
            <w:tcMar>
              <w:top w:w="0" w:type="dxa"/>
              <w:left w:w="0" w:type="dxa"/>
              <w:bottom w:w="0" w:type="dxa"/>
              <w:right w:w="0" w:type="dxa"/>
            </w:tcMar>
            <w:vAlign w:val="bottom"/>
          </w:tcPr>
          <w:p w14:paraId="3CC41951" w14:textId="77777777" w:rsidR="00D721A1" w:rsidRDefault="007B6925">
            <w:pPr>
              <w:rPr>
                <w:sz w:val="16"/>
                <w:szCs w:val="16"/>
              </w:rPr>
            </w:pPr>
            <w:r>
              <w:rPr>
                <w:b/>
                <w:bCs/>
                <w:sz w:val="16"/>
                <w:szCs w:val="16"/>
              </w:rPr>
              <w:t>Family</w:t>
            </w:r>
          </w:p>
        </w:tc>
        <w:tc>
          <w:tcPr>
            <w:tcW w:w="1086" w:type="dxa"/>
            <w:tcBorders>
              <w:top w:val="single" w:sz="3" w:space="0" w:color="000000"/>
              <w:left w:val="nil"/>
              <w:bottom w:val="single" w:sz="15" w:space="0" w:color="000000"/>
              <w:right w:val="nil"/>
            </w:tcBorders>
            <w:tcMar>
              <w:top w:w="0" w:type="dxa"/>
              <w:left w:w="0" w:type="dxa"/>
              <w:bottom w:w="0" w:type="dxa"/>
              <w:right w:w="0" w:type="dxa"/>
            </w:tcMar>
            <w:vAlign w:val="bottom"/>
          </w:tcPr>
          <w:p w14:paraId="4A0C12CA" w14:textId="77777777" w:rsidR="00D721A1" w:rsidRDefault="007B6925">
            <w:pPr>
              <w:rPr>
                <w:sz w:val="16"/>
                <w:szCs w:val="16"/>
              </w:rPr>
            </w:pPr>
            <w:r>
              <w:rPr>
                <w:b/>
                <w:bCs/>
                <w:sz w:val="16"/>
                <w:szCs w:val="16"/>
              </w:rPr>
              <w:t>Genus</w:t>
            </w:r>
          </w:p>
        </w:tc>
        <w:tc>
          <w:tcPr>
            <w:tcW w:w="1985" w:type="dxa"/>
            <w:tcBorders>
              <w:top w:val="single" w:sz="3" w:space="0" w:color="000000"/>
              <w:left w:val="nil"/>
              <w:bottom w:val="single" w:sz="15" w:space="0" w:color="000000"/>
              <w:right w:val="nil"/>
            </w:tcBorders>
            <w:tcMar>
              <w:top w:w="0" w:type="dxa"/>
              <w:left w:w="0" w:type="dxa"/>
              <w:bottom w:w="0" w:type="dxa"/>
              <w:right w:w="0" w:type="dxa"/>
            </w:tcMar>
            <w:vAlign w:val="bottom"/>
          </w:tcPr>
          <w:p w14:paraId="4C39AB78" w14:textId="77777777" w:rsidR="00D721A1" w:rsidRDefault="007B6925">
            <w:pPr>
              <w:widowControl w:val="0"/>
              <w:pBdr>
                <w:top w:val="nil"/>
                <w:left w:val="nil"/>
                <w:bottom w:val="nil"/>
                <w:right w:val="nil"/>
                <w:between w:val="nil"/>
              </w:pBdr>
              <w:rPr>
                <w:sz w:val="16"/>
                <w:szCs w:val="16"/>
              </w:rPr>
            </w:pPr>
            <w:r>
              <w:rPr>
                <w:b/>
                <w:bCs/>
                <w:sz w:val="16"/>
                <w:szCs w:val="16"/>
              </w:rPr>
              <w:t>Scientific name</w:t>
            </w:r>
          </w:p>
        </w:tc>
        <w:tc>
          <w:tcPr>
            <w:tcW w:w="2306" w:type="dxa"/>
            <w:tcBorders>
              <w:top w:val="single" w:sz="3" w:space="0" w:color="000000"/>
              <w:left w:val="nil"/>
              <w:bottom w:val="single" w:sz="15" w:space="0" w:color="000000"/>
              <w:right w:val="nil"/>
            </w:tcBorders>
            <w:tcMar>
              <w:top w:w="0" w:type="dxa"/>
              <w:left w:w="0" w:type="dxa"/>
              <w:bottom w:w="0" w:type="dxa"/>
              <w:right w:w="0" w:type="dxa"/>
            </w:tcMar>
            <w:vAlign w:val="bottom"/>
          </w:tcPr>
          <w:p w14:paraId="5B73FD7F" w14:textId="77777777" w:rsidR="00D721A1" w:rsidRDefault="007B6925">
            <w:pPr>
              <w:widowControl w:val="0"/>
              <w:pBdr>
                <w:top w:val="nil"/>
                <w:left w:val="nil"/>
                <w:bottom w:val="nil"/>
                <w:right w:val="nil"/>
                <w:between w:val="nil"/>
              </w:pBdr>
              <w:rPr>
                <w:sz w:val="16"/>
                <w:szCs w:val="16"/>
              </w:rPr>
            </w:pPr>
            <w:r>
              <w:rPr>
                <w:b/>
                <w:bCs/>
                <w:sz w:val="16"/>
                <w:szCs w:val="16"/>
              </w:rPr>
              <w:t>Common name</w:t>
            </w:r>
          </w:p>
        </w:tc>
        <w:tc>
          <w:tcPr>
            <w:tcW w:w="724" w:type="dxa"/>
            <w:tcBorders>
              <w:top w:val="single" w:sz="3" w:space="0" w:color="000000"/>
              <w:left w:val="nil"/>
              <w:bottom w:val="single" w:sz="15" w:space="0" w:color="000000"/>
              <w:right w:val="nil"/>
            </w:tcBorders>
            <w:tcMar>
              <w:top w:w="0" w:type="dxa"/>
              <w:left w:w="0" w:type="dxa"/>
              <w:bottom w:w="0" w:type="dxa"/>
              <w:right w:w="0" w:type="dxa"/>
            </w:tcMar>
            <w:vAlign w:val="bottom"/>
          </w:tcPr>
          <w:p w14:paraId="0BD0E85A" w14:textId="77777777" w:rsidR="00D721A1" w:rsidRDefault="007B6925">
            <w:pPr>
              <w:widowControl w:val="0"/>
              <w:pBdr>
                <w:top w:val="nil"/>
                <w:left w:val="nil"/>
                <w:bottom w:val="nil"/>
                <w:right w:val="nil"/>
                <w:between w:val="nil"/>
              </w:pBdr>
              <w:rPr>
                <w:b/>
                <w:bCs/>
                <w:sz w:val="16"/>
                <w:szCs w:val="16"/>
              </w:rPr>
            </w:pPr>
            <w:r>
              <w:rPr>
                <w:b/>
                <w:bCs/>
                <w:sz w:val="16"/>
                <w:szCs w:val="16"/>
              </w:rPr>
              <w:t>Length</w:t>
            </w:r>
          </w:p>
          <w:p w14:paraId="686E77CB" w14:textId="77777777" w:rsidR="00D721A1" w:rsidRDefault="007B6925">
            <w:pPr>
              <w:widowControl w:val="0"/>
              <w:pBdr>
                <w:top w:val="nil"/>
                <w:left w:val="nil"/>
                <w:bottom w:val="nil"/>
                <w:right w:val="nil"/>
                <w:between w:val="nil"/>
              </w:pBdr>
              <w:rPr>
                <w:sz w:val="16"/>
                <w:szCs w:val="16"/>
              </w:rPr>
            </w:pPr>
            <w:r>
              <w:rPr>
                <w:b/>
                <w:bCs/>
                <w:sz w:val="16"/>
                <w:szCs w:val="16"/>
              </w:rPr>
              <w:t>(cm)</w:t>
            </w:r>
          </w:p>
        </w:tc>
        <w:tc>
          <w:tcPr>
            <w:tcW w:w="651" w:type="dxa"/>
            <w:tcBorders>
              <w:top w:val="single" w:sz="3" w:space="0" w:color="000000"/>
              <w:left w:val="nil"/>
              <w:bottom w:val="single" w:sz="15" w:space="0" w:color="000000"/>
              <w:right w:val="nil"/>
            </w:tcBorders>
            <w:tcMar>
              <w:top w:w="0" w:type="dxa"/>
              <w:left w:w="0" w:type="dxa"/>
              <w:bottom w:w="0" w:type="dxa"/>
              <w:right w:w="0" w:type="dxa"/>
            </w:tcMar>
            <w:vAlign w:val="bottom"/>
          </w:tcPr>
          <w:p w14:paraId="70F6A24D" w14:textId="77777777" w:rsidR="00D721A1" w:rsidRDefault="007B6925">
            <w:pPr>
              <w:widowControl w:val="0"/>
              <w:pBdr>
                <w:top w:val="nil"/>
                <w:left w:val="nil"/>
                <w:bottom w:val="nil"/>
                <w:right w:val="nil"/>
                <w:between w:val="nil"/>
              </w:pBdr>
              <w:rPr>
                <w:b/>
                <w:bCs/>
                <w:sz w:val="16"/>
                <w:szCs w:val="16"/>
              </w:rPr>
            </w:pPr>
            <w:r>
              <w:rPr>
                <w:b/>
                <w:bCs/>
                <w:sz w:val="16"/>
                <w:szCs w:val="16"/>
              </w:rPr>
              <w:t xml:space="preserve">K </w:t>
            </w:r>
          </w:p>
          <w:p w14:paraId="40BD51F8" w14:textId="77777777" w:rsidR="00D721A1" w:rsidRDefault="007B6925">
            <w:pPr>
              <w:widowControl w:val="0"/>
              <w:pBdr>
                <w:top w:val="nil"/>
                <w:left w:val="nil"/>
                <w:bottom w:val="nil"/>
                <w:right w:val="nil"/>
                <w:between w:val="nil"/>
              </w:pBdr>
              <w:rPr>
                <w:sz w:val="16"/>
                <w:szCs w:val="16"/>
              </w:rPr>
            </w:pPr>
            <w:r>
              <w:rPr>
                <w:b/>
                <w:bCs/>
                <w:sz w:val="16"/>
                <w:szCs w:val="16"/>
              </w:rPr>
              <w:t>(1/yr)</w:t>
            </w:r>
          </w:p>
        </w:tc>
        <w:tc>
          <w:tcPr>
            <w:tcW w:w="6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9FE6372" w14:textId="77777777" w:rsidR="00D721A1" w:rsidRDefault="007B6925">
            <w:pPr>
              <w:widowControl w:val="0"/>
              <w:pBdr>
                <w:top w:val="nil"/>
                <w:left w:val="nil"/>
                <w:bottom w:val="nil"/>
                <w:right w:val="nil"/>
                <w:between w:val="nil"/>
              </w:pBdr>
              <w:rPr>
                <w:sz w:val="16"/>
                <w:szCs w:val="16"/>
              </w:rPr>
            </w:pPr>
            <w:r>
              <w:rPr>
                <w:b/>
                <w:bCs/>
                <w:sz w:val="16"/>
                <w:szCs w:val="16"/>
              </w:rPr>
              <w:t>Temp (°C)</w:t>
            </w:r>
          </w:p>
        </w:tc>
        <w:tc>
          <w:tcPr>
            <w:tcW w:w="1654" w:type="dxa"/>
            <w:tcBorders>
              <w:top w:val="single" w:sz="3" w:space="0" w:color="000000"/>
              <w:left w:val="nil"/>
              <w:bottom w:val="single" w:sz="15" w:space="0" w:color="000000"/>
              <w:right w:val="nil"/>
            </w:tcBorders>
            <w:tcMar>
              <w:top w:w="0" w:type="dxa"/>
              <w:left w:w="0" w:type="dxa"/>
              <w:bottom w:w="0" w:type="dxa"/>
              <w:right w:w="0" w:type="dxa"/>
            </w:tcMar>
            <w:vAlign w:val="bottom"/>
          </w:tcPr>
          <w:p w14:paraId="6F39E9C6" w14:textId="77777777" w:rsidR="00D721A1" w:rsidRDefault="007B6925">
            <w:pPr>
              <w:widowControl w:val="0"/>
              <w:pBdr>
                <w:top w:val="nil"/>
                <w:left w:val="nil"/>
                <w:bottom w:val="nil"/>
                <w:right w:val="nil"/>
                <w:between w:val="nil"/>
              </w:pBdr>
              <w:rPr>
                <w:b/>
                <w:bCs/>
                <w:sz w:val="16"/>
                <w:szCs w:val="16"/>
              </w:rPr>
            </w:pPr>
            <w:r>
              <w:rPr>
                <w:b/>
                <w:bCs/>
                <w:sz w:val="16"/>
                <w:szCs w:val="16"/>
              </w:rPr>
              <w:t xml:space="preserve">Field </w:t>
            </w:r>
          </w:p>
          <w:p w14:paraId="1BCA3736" w14:textId="77777777" w:rsidR="00D721A1" w:rsidRDefault="007B6925">
            <w:pPr>
              <w:widowControl w:val="0"/>
              <w:pBdr>
                <w:top w:val="nil"/>
                <w:left w:val="nil"/>
                <w:bottom w:val="nil"/>
                <w:right w:val="nil"/>
                <w:between w:val="nil"/>
              </w:pBdr>
              <w:rPr>
                <w:sz w:val="16"/>
                <w:szCs w:val="16"/>
              </w:rPr>
            </w:pPr>
            <w:r>
              <w:rPr>
                <w:b/>
                <w:bCs/>
                <w:sz w:val="16"/>
                <w:szCs w:val="16"/>
              </w:rPr>
              <w:t>(95% CI)</w:t>
            </w:r>
          </w:p>
        </w:tc>
        <w:tc>
          <w:tcPr>
            <w:tcW w:w="1747" w:type="dxa"/>
            <w:tcBorders>
              <w:top w:val="single" w:sz="3" w:space="0" w:color="000000"/>
              <w:left w:val="nil"/>
              <w:bottom w:val="single" w:sz="15" w:space="0" w:color="000000"/>
              <w:right w:val="nil"/>
            </w:tcBorders>
            <w:tcMar>
              <w:top w:w="0" w:type="dxa"/>
              <w:left w:w="0" w:type="dxa"/>
              <w:bottom w:w="0" w:type="dxa"/>
              <w:right w:w="0" w:type="dxa"/>
            </w:tcMar>
            <w:vAlign w:val="bottom"/>
          </w:tcPr>
          <w:p w14:paraId="37B4C3D9" w14:textId="77777777" w:rsidR="00D721A1" w:rsidRDefault="007B6925">
            <w:pPr>
              <w:widowControl w:val="0"/>
              <w:pBdr>
                <w:top w:val="nil"/>
                <w:left w:val="nil"/>
                <w:bottom w:val="nil"/>
                <w:right w:val="nil"/>
                <w:between w:val="nil"/>
              </w:pBdr>
              <w:rPr>
                <w:b/>
                <w:bCs/>
                <w:sz w:val="16"/>
                <w:szCs w:val="16"/>
              </w:rPr>
            </w:pPr>
            <w:r>
              <w:rPr>
                <w:b/>
                <w:bCs/>
                <w:sz w:val="16"/>
                <w:szCs w:val="16"/>
              </w:rPr>
              <w:t xml:space="preserve">Lab </w:t>
            </w:r>
          </w:p>
          <w:p w14:paraId="2CCA1C46" w14:textId="77777777" w:rsidR="00D721A1" w:rsidRDefault="007B6925">
            <w:pPr>
              <w:widowControl w:val="0"/>
              <w:pBdr>
                <w:top w:val="nil"/>
                <w:left w:val="nil"/>
                <w:bottom w:val="nil"/>
                <w:right w:val="nil"/>
                <w:between w:val="nil"/>
              </w:pBdr>
              <w:rPr>
                <w:sz w:val="16"/>
                <w:szCs w:val="16"/>
              </w:rPr>
            </w:pPr>
            <w:r>
              <w:rPr>
                <w:b/>
                <w:bCs/>
                <w:sz w:val="16"/>
                <w:szCs w:val="16"/>
              </w:rPr>
              <w:t>(95% CI)</w:t>
            </w:r>
          </w:p>
        </w:tc>
      </w:tr>
      <w:tr w:rsidR="00D721A1" w14:paraId="2C36E72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A4E73FD"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1EC47339" w14:textId="77777777" w:rsidR="00D721A1" w:rsidRDefault="007B6925">
            <w:pPr>
              <w:rPr>
                <w:sz w:val="16"/>
                <w:szCs w:val="16"/>
              </w:rPr>
            </w:pPr>
            <w:proofErr w:type="spellStart"/>
            <w:r>
              <w:rPr>
                <w:sz w:val="16"/>
                <w:szCs w:val="16"/>
              </w:rPr>
              <w:t>Hiatellidae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1852207" w14:textId="77777777" w:rsidR="00D721A1" w:rsidRDefault="007B6925">
            <w:pPr>
              <w:rPr>
                <w:sz w:val="16"/>
                <w:szCs w:val="16"/>
              </w:rPr>
            </w:pPr>
            <w:proofErr w:type="spellStart"/>
            <w:r>
              <w:rPr>
                <w:sz w:val="16"/>
                <w:szCs w:val="16"/>
              </w:rPr>
              <w:t>Cyrtodaria</w:t>
            </w:r>
            <w:proofErr w:type="spellEnd"/>
          </w:p>
        </w:tc>
        <w:tc>
          <w:tcPr>
            <w:tcW w:w="1985" w:type="dxa"/>
            <w:tcBorders>
              <w:top w:val="nil"/>
              <w:left w:val="nil"/>
              <w:bottom w:val="nil"/>
              <w:right w:val="nil"/>
            </w:tcBorders>
            <w:tcMar>
              <w:top w:w="0" w:type="dxa"/>
              <w:left w:w="0" w:type="dxa"/>
              <w:bottom w:w="0" w:type="dxa"/>
              <w:right w:w="0" w:type="dxa"/>
            </w:tcMar>
            <w:vAlign w:val="bottom"/>
          </w:tcPr>
          <w:p w14:paraId="1B775BF5" w14:textId="77777777" w:rsidR="00D721A1" w:rsidRDefault="007B6925">
            <w:pPr>
              <w:rPr>
                <w:sz w:val="16"/>
                <w:szCs w:val="16"/>
              </w:rPr>
            </w:pPr>
            <w:proofErr w:type="spellStart"/>
            <w:r>
              <w:rPr>
                <w:sz w:val="16"/>
                <w:szCs w:val="16"/>
              </w:rPr>
              <w:t>Cyrtodaria</w:t>
            </w:r>
            <w:proofErr w:type="spellEnd"/>
            <w:r>
              <w:rPr>
                <w:sz w:val="16"/>
                <w:szCs w:val="16"/>
              </w:rPr>
              <w:t xml:space="preserve"> siliqua</w:t>
            </w:r>
          </w:p>
        </w:tc>
        <w:tc>
          <w:tcPr>
            <w:tcW w:w="2306" w:type="dxa"/>
            <w:tcBorders>
              <w:top w:val="nil"/>
              <w:left w:val="nil"/>
              <w:bottom w:val="nil"/>
              <w:right w:val="nil"/>
            </w:tcBorders>
            <w:tcMar>
              <w:top w:w="0" w:type="dxa"/>
              <w:left w:w="0" w:type="dxa"/>
              <w:bottom w:w="0" w:type="dxa"/>
              <w:right w:w="0" w:type="dxa"/>
            </w:tcMar>
            <w:vAlign w:val="bottom"/>
          </w:tcPr>
          <w:p w14:paraId="4D0F91C2" w14:textId="77777777" w:rsidR="00D721A1" w:rsidRDefault="007B6925">
            <w:pPr>
              <w:rPr>
                <w:sz w:val="16"/>
                <w:szCs w:val="16"/>
              </w:rPr>
            </w:pPr>
            <w:r>
              <w:rPr>
                <w:sz w:val="16"/>
                <w:szCs w:val="16"/>
              </w:rPr>
              <w:t xml:space="preserve">Northern </w:t>
            </w:r>
            <w:proofErr w:type="spellStart"/>
            <w:r>
              <w:rPr>
                <w:sz w:val="16"/>
                <w:szCs w:val="16"/>
              </w:rPr>
              <w:t>propellerclam</w:t>
            </w:r>
            <w:proofErr w:type="spellEnd"/>
          </w:p>
        </w:tc>
        <w:tc>
          <w:tcPr>
            <w:tcW w:w="724" w:type="dxa"/>
            <w:tcBorders>
              <w:top w:val="nil"/>
              <w:left w:val="nil"/>
              <w:bottom w:val="nil"/>
              <w:right w:val="nil"/>
            </w:tcBorders>
            <w:tcMar>
              <w:top w:w="0" w:type="dxa"/>
              <w:left w:w="0" w:type="dxa"/>
              <w:bottom w:w="0" w:type="dxa"/>
              <w:right w:w="0" w:type="dxa"/>
            </w:tcMar>
            <w:vAlign w:val="bottom"/>
          </w:tcPr>
          <w:p w14:paraId="69578B74"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E8DC205" w14:textId="77777777" w:rsidR="00D721A1" w:rsidRDefault="007B6925">
            <w:pPr>
              <w:rPr>
                <w:sz w:val="16"/>
                <w:szCs w:val="16"/>
              </w:rPr>
            </w:pPr>
            <w:r>
              <w:rPr>
                <w:sz w:val="16"/>
                <w:szCs w:val="16"/>
              </w:rPr>
              <w:t>0.07</w:t>
            </w:r>
          </w:p>
        </w:tc>
        <w:tc>
          <w:tcPr>
            <w:tcW w:w="610" w:type="dxa"/>
            <w:tcBorders>
              <w:top w:val="nil"/>
              <w:left w:val="nil"/>
              <w:bottom w:val="nil"/>
              <w:right w:val="nil"/>
            </w:tcBorders>
            <w:tcMar>
              <w:top w:w="0" w:type="dxa"/>
              <w:left w:w="0" w:type="dxa"/>
              <w:bottom w:w="0" w:type="dxa"/>
              <w:right w:w="0" w:type="dxa"/>
            </w:tcMar>
            <w:vAlign w:val="bottom"/>
          </w:tcPr>
          <w:p w14:paraId="7F5934B2"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C478CAC" w14:textId="77777777" w:rsidR="00D721A1" w:rsidRDefault="007B6925">
            <w:pPr>
              <w:rPr>
                <w:sz w:val="16"/>
                <w:szCs w:val="16"/>
              </w:rPr>
            </w:pPr>
            <w:r>
              <w:rPr>
                <w:sz w:val="16"/>
                <w:szCs w:val="16"/>
              </w:rPr>
              <w:t>0.09 (0.001-0.56)</w:t>
            </w:r>
          </w:p>
        </w:tc>
        <w:tc>
          <w:tcPr>
            <w:tcW w:w="1747" w:type="dxa"/>
            <w:tcBorders>
              <w:top w:val="nil"/>
              <w:left w:val="nil"/>
              <w:bottom w:val="nil"/>
              <w:right w:val="nil"/>
            </w:tcBorders>
            <w:tcMar>
              <w:top w:w="0" w:type="dxa"/>
              <w:left w:w="0" w:type="dxa"/>
              <w:bottom w:w="0" w:type="dxa"/>
              <w:right w:w="0" w:type="dxa"/>
            </w:tcMar>
            <w:vAlign w:val="bottom"/>
          </w:tcPr>
          <w:p w14:paraId="7FEC6DA2" w14:textId="77777777" w:rsidR="00D721A1" w:rsidRDefault="007B6925">
            <w:pPr>
              <w:rPr>
                <w:sz w:val="16"/>
                <w:szCs w:val="16"/>
              </w:rPr>
            </w:pPr>
            <w:r>
              <w:rPr>
                <w:sz w:val="16"/>
                <w:szCs w:val="16"/>
              </w:rPr>
              <w:t>0.268 (0.002-1.619)</w:t>
            </w:r>
          </w:p>
        </w:tc>
      </w:tr>
      <w:tr w:rsidR="00D721A1" w14:paraId="4D163F8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14F5E9F"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6CEDD938"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BB322EA" w14:textId="77777777" w:rsidR="00D721A1" w:rsidRDefault="007B6925">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224F68AA" w14:textId="77777777" w:rsidR="00D721A1" w:rsidRDefault="007B6925">
            <w:pPr>
              <w:rPr>
                <w:sz w:val="16"/>
                <w:szCs w:val="16"/>
              </w:rPr>
            </w:pPr>
            <w:r>
              <w:rPr>
                <w:sz w:val="16"/>
                <w:szCs w:val="16"/>
              </w:rPr>
              <w:t xml:space="preserve">Ensis </w:t>
            </w:r>
            <w:proofErr w:type="spellStart"/>
            <w:r>
              <w:rPr>
                <w:sz w:val="16"/>
                <w:szCs w:val="16"/>
              </w:rPr>
              <w:t>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5B6F0CC2" w14:textId="77777777" w:rsidR="00D721A1" w:rsidRDefault="007B6925">
            <w:pPr>
              <w:rPr>
                <w:sz w:val="16"/>
                <w:szCs w:val="16"/>
              </w:rPr>
            </w:pPr>
            <w:r>
              <w:rPr>
                <w:sz w:val="16"/>
                <w:szCs w:val="16"/>
              </w:rPr>
              <w:t>Pod razor shell</w:t>
            </w:r>
          </w:p>
        </w:tc>
        <w:tc>
          <w:tcPr>
            <w:tcW w:w="724" w:type="dxa"/>
            <w:tcBorders>
              <w:top w:val="nil"/>
              <w:left w:val="nil"/>
              <w:bottom w:val="nil"/>
              <w:right w:val="nil"/>
            </w:tcBorders>
            <w:tcMar>
              <w:top w:w="0" w:type="dxa"/>
              <w:left w:w="0" w:type="dxa"/>
              <w:bottom w:w="0" w:type="dxa"/>
              <w:right w:w="0" w:type="dxa"/>
            </w:tcMar>
            <w:vAlign w:val="bottom"/>
          </w:tcPr>
          <w:p w14:paraId="4E4967DC" w14:textId="77777777" w:rsidR="00D721A1" w:rsidRDefault="007B6925">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712246A6" w14:textId="77777777" w:rsidR="00D721A1" w:rsidRDefault="007B6925">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4AFD4571"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715DD2B2" w14:textId="77777777" w:rsidR="00D721A1" w:rsidRDefault="007B6925">
            <w:pPr>
              <w:rPr>
                <w:sz w:val="16"/>
                <w:szCs w:val="16"/>
              </w:rPr>
            </w:pPr>
            <w:r>
              <w:rPr>
                <w:sz w:val="16"/>
                <w:szCs w:val="16"/>
              </w:rPr>
              <w:t>0.104 (0.006-0.462)</w:t>
            </w:r>
          </w:p>
        </w:tc>
        <w:tc>
          <w:tcPr>
            <w:tcW w:w="1747" w:type="dxa"/>
            <w:tcBorders>
              <w:top w:val="nil"/>
              <w:left w:val="nil"/>
              <w:bottom w:val="nil"/>
              <w:right w:val="nil"/>
            </w:tcBorders>
            <w:tcMar>
              <w:top w:w="0" w:type="dxa"/>
              <w:left w:w="0" w:type="dxa"/>
              <w:bottom w:w="0" w:type="dxa"/>
              <w:right w:w="0" w:type="dxa"/>
            </w:tcMar>
            <w:vAlign w:val="bottom"/>
          </w:tcPr>
          <w:p w14:paraId="3768DDEB" w14:textId="77777777" w:rsidR="00D721A1" w:rsidRDefault="007B6925">
            <w:pPr>
              <w:rPr>
                <w:sz w:val="16"/>
                <w:szCs w:val="16"/>
              </w:rPr>
            </w:pPr>
            <w:r>
              <w:rPr>
                <w:sz w:val="16"/>
                <w:szCs w:val="16"/>
              </w:rPr>
              <w:t>0.321 (0.016-1.443)</w:t>
            </w:r>
          </w:p>
        </w:tc>
      </w:tr>
      <w:tr w:rsidR="00D721A1" w14:paraId="06D3419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9904954"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5F59FE32"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A79A679" w14:textId="77777777" w:rsidR="00D721A1" w:rsidRDefault="007B6925">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47F42F6C" w14:textId="77777777" w:rsidR="00D721A1" w:rsidRDefault="007B6925">
            <w:pPr>
              <w:rPr>
                <w:sz w:val="16"/>
                <w:szCs w:val="16"/>
              </w:rPr>
            </w:pPr>
            <w:r>
              <w:rPr>
                <w:sz w:val="16"/>
                <w:szCs w:val="16"/>
              </w:rPr>
              <w:t xml:space="preserve">Ensis </w:t>
            </w:r>
            <w:proofErr w:type="spellStart"/>
            <w:r>
              <w:rPr>
                <w:sz w:val="16"/>
                <w:szCs w:val="16"/>
              </w:rPr>
              <w:t>leei</w:t>
            </w:r>
            <w:proofErr w:type="spellEnd"/>
          </w:p>
        </w:tc>
        <w:tc>
          <w:tcPr>
            <w:tcW w:w="2306" w:type="dxa"/>
            <w:tcBorders>
              <w:top w:val="nil"/>
              <w:left w:val="nil"/>
              <w:bottom w:val="nil"/>
              <w:right w:val="nil"/>
            </w:tcBorders>
            <w:tcMar>
              <w:top w:w="0" w:type="dxa"/>
              <w:left w:w="0" w:type="dxa"/>
              <w:bottom w:w="0" w:type="dxa"/>
              <w:right w:w="0" w:type="dxa"/>
            </w:tcMar>
            <w:vAlign w:val="bottom"/>
          </w:tcPr>
          <w:p w14:paraId="7DCC164D" w14:textId="77777777" w:rsidR="00D721A1" w:rsidRDefault="007B6925">
            <w:pPr>
              <w:rPr>
                <w:sz w:val="16"/>
                <w:szCs w:val="16"/>
              </w:rPr>
            </w:pPr>
            <w:proofErr w:type="spellStart"/>
            <w:r>
              <w:rPr>
                <w:sz w:val="16"/>
                <w:szCs w:val="16"/>
              </w:rPr>
              <w:t>Atl.jackknife</w:t>
            </w:r>
            <w:proofErr w:type="spellEnd"/>
            <w:r>
              <w:rPr>
                <w:sz w:val="16"/>
                <w:szCs w:val="16"/>
              </w:rPr>
              <w:t>(=</w:t>
            </w:r>
            <w:proofErr w:type="spellStart"/>
            <w:r>
              <w:rPr>
                <w:sz w:val="16"/>
                <w:szCs w:val="16"/>
              </w:rPr>
              <w:t>Atl.razor</w:t>
            </w:r>
            <w:proofErr w:type="spellEnd"/>
            <w:r>
              <w:rPr>
                <w:sz w:val="16"/>
                <w:szCs w:val="16"/>
              </w:rPr>
              <w:t xml:space="preserve"> clam)</w:t>
            </w:r>
          </w:p>
        </w:tc>
        <w:tc>
          <w:tcPr>
            <w:tcW w:w="724" w:type="dxa"/>
            <w:tcBorders>
              <w:top w:val="nil"/>
              <w:left w:val="nil"/>
              <w:bottom w:val="nil"/>
              <w:right w:val="nil"/>
            </w:tcBorders>
            <w:tcMar>
              <w:top w:w="0" w:type="dxa"/>
              <w:left w:w="0" w:type="dxa"/>
              <w:bottom w:w="0" w:type="dxa"/>
              <w:right w:w="0" w:type="dxa"/>
            </w:tcMar>
            <w:vAlign w:val="bottom"/>
          </w:tcPr>
          <w:p w14:paraId="19808089" w14:textId="77777777" w:rsidR="00D721A1" w:rsidRDefault="007B6925">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71CFC548" w14:textId="77777777" w:rsidR="00D721A1" w:rsidRDefault="007B6925">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4AD0603B"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370881B0" w14:textId="77777777" w:rsidR="00D721A1" w:rsidRDefault="007B6925">
            <w:pPr>
              <w:rPr>
                <w:sz w:val="16"/>
                <w:szCs w:val="16"/>
              </w:rPr>
            </w:pPr>
            <w:r>
              <w:rPr>
                <w:sz w:val="16"/>
                <w:szCs w:val="16"/>
              </w:rPr>
              <w:t>0.101 (0.006-0.436)</w:t>
            </w:r>
          </w:p>
        </w:tc>
        <w:tc>
          <w:tcPr>
            <w:tcW w:w="1747" w:type="dxa"/>
            <w:tcBorders>
              <w:top w:val="nil"/>
              <w:left w:val="nil"/>
              <w:bottom w:val="nil"/>
              <w:right w:val="nil"/>
            </w:tcBorders>
            <w:tcMar>
              <w:top w:w="0" w:type="dxa"/>
              <w:left w:w="0" w:type="dxa"/>
              <w:bottom w:w="0" w:type="dxa"/>
              <w:right w:w="0" w:type="dxa"/>
            </w:tcMar>
            <w:vAlign w:val="bottom"/>
          </w:tcPr>
          <w:p w14:paraId="5C641700" w14:textId="77777777" w:rsidR="00D721A1" w:rsidRDefault="007B6925">
            <w:pPr>
              <w:rPr>
                <w:sz w:val="16"/>
                <w:szCs w:val="16"/>
              </w:rPr>
            </w:pPr>
            <w:r>
              <w:rPr>
                <w:sz w:val="16"/>
                <w:szCs w:val="16"/>
              </w:rPr>
              <w:t>0.307 (0.016-1.393)</w:t>
            </w:r>
          </w:p>
        </w:tc>
      </w:tr>
      <w:tr w:rsidR="00D721A1" w14:paraId="6BAD0E1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18797CA"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79D71618"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4B777E58" w14:textId="77777777" w:rsidR="00D721A1" w:rsidRDefault="007B6925">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4236D7E6" w14:textId="77777777" w:rsidR="00D721A1" w:rsidRDefault="007B6925">
            <w:pPr>
              <w:rPr>
                <w:sz w:val="16"/>
                <w:szCs w:val="16"/>
              </w:rPr>
            </w:pPr>
            <w:r>
              <w:rPr>
                <w:sz w:val="16"/>
                <w:szCs w:val="16"/>
              </w:rPr>
              <w:t xml:space="preserve">Ensis </w:t>
            </w:r>
            <w:proofErr w:type="spellStart"/>
            <w:r>
              <w:rPr>
                <w:sz w:val="16"/>
                <w:szCs w:val="16"/>
              </w:rPr>
              <w:t>macha</w:t>
            </w:r>
            <w:proofErr w:type="spellEnd"/>
          </w:p>
        </w:tc>
        <w:tc>
          <w:tcPr>
            <w:tcW w:w="2306" w:type="dxa"/>
            <w:tcBorders>
              <w:top w:val="nil"/>
              <w:left w:val="nil"/>
              <w:bottom w:val="nil"/>
              <w:right w:val="nil"/>
            </w:tcBorders>
            <w:tcMar>
              <w:top w:w="0" w:type="dxa"/>
              <w:left w:w="0" w:type="dxa"/>
              <w:bottom w:w="0" w:type="dxa"/>
              <w:right w:w="0" w:type="dxa"/>
            </w:tcMar>
            <w:vAlign w:val="bottom"/>
          </w:tcPr>
          <w:p w14:paraId="4D057BE7" w14:textId="77777777" w:rsidR="00D721A1" w:rsidRDefault="007B6925">
            <w:pPr>
              <w:rPr>
                <w:sz w:val="16"/>
                <w:szCs w:val="16"/>
              </w:rPr>
            </w:pPr>
            <w:r>
              <w:rPr>
                <w:sz w:val="16"/>
                <w:szCs w:val="16"/>
              </w:rPr>
              <w:t>Giant jackknife</w:t>
            </w:r>
          </w:p>
        </w:tc>
        <w:tc>
          <w:tcPr>
            <w:tcW w:w="724" w:type="dxa"/>
            <w:tcBorders>
              <w:top w:val="nil"/>
              <w:left w:val="nil"/>
              <w:bottom w:val="nil"/>
              <w:right w:val="nil"/>
            </w:tcBorders>
            <w:tcMar>
              <w:top w:w="0" w:type="dxa"/>
              <w:left w:w="0" w:type="dxa"/>
              <w:bottom w:w="0" w:type="dxa"/>
              <w:right w:w="0" w:type="dxa"/>
            </w:tcMar>
            <w:vAlign w:val="bottom"/>
          </w:tcPr>
          <w:p w14:paraId="666F3597" w14:textId="77777777" w:rsidR="00D721A1" w:rsidRDefault="007B6925">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5367D88B" w14:textId="77777777" w:rsidR="00D721A1" w:rsidRDefault="007B6925">
            <w:pPr>
              <w:rPr>
                <w:sz w:val="16"/>
                <w:szCs w:val="16"/>
              </w:rPr>
            </w:pPr>
            <w:r>
              <w:rPr>
                <w:sz w:val="16"/>
                <w:szCs w:val="16"/>
              </w:rPr>
              <w:t>0.225</w:t>
            </w:r>
          </w:p>
        </w:tc>
        <w:tc>
          <w:tcPr>
            <w:tcW w:w="610" w:type="dxa"/>
            <w:tcBorders>
              <w:top w:val="nil"/>
              <w:left w:val="nil"/>
              <w:bottom w:val="nil"/>
              <w:right w:val="nil"/>
            </w:tcBorders>
            <w:tcMar>
              <w:top w:w="0" w:type="dxa"/>
              <w:left w:w="0" w:type="dxa"/>
              <w:bottom w:w="0" w:type="dxa"/>
              <w:right w:w="0" w:type="dxa"/>
            </w:tcMar>
            <w:vAlign w:val="bottom"/>
          </w:tcPr>
          <w:p w14:paraId="51EB1B8B"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438C9589" w14:textId="77777777" w:rsidR="00D721A1" w:rsidRDefault="007B6925">
            <w:pPr>
              <w:rPr>
                <w:sz w:val="16"/>
                <w:szCs w:val="16"/>
              </w:rPr>
            </w:pPr>
            <w:r>
              <w:rPr>
                <w:sz w:val="16"/>
                <w:szCs w:val="16"/>
              </w:rPr>
              <w:t>0.07 (0.01-0.248)</w:t>
            </w:r>
          </w:p>
        </w:tc>
        <w:tc>
          <w:tcPr>
            <w:tcW w:w="1747" w:type="dxa"/>
            <w:tcBorders>
              <w:top w:val="nil"/>
              <w:left w:val="nil"/>
              <w:bottom w:val="nil"/>
              <w:right w:val="nil"/>
            </w:tcBorders>
            <w:tcMar>
              <w:top w:w="0" w:type="dxa"/>
              <w:left w:w="0" w:type="dxa"/>
              <w:bottom w:w="0" w:type="dxa"/>
              <w:right w:w="0" w:type="dxa"/>
            </w:tcMar>
            <w:vAlign w:val="bottom"/>
          </w:tcPr>
          <w:p w14:paraId="03519425" w14:textId="77777777" w:rsidR="00D721A1" w:rsidRDefault="007B6925">
            <w:pPr>
              <w:rPr>
                <w:sz w:val="16"/>
                <w:szCs w:val="16"/>
              </w:rPr>
            </w:pPr>
            <w:r>
              <w:rPr>
                <w:sz w:val="16"/>
                <w:szCs w:val="16"/>
              </w:rPr>
              <w:t>0.217 (0.028-0.811)</w:t>
            </w:r>
          </w:p>
        </w:tc>
      </w:tr>
      <w:tr w:rsidR="00D721A1" w14:paraId="488B8AB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9020FC6"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0F240F1A"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56408B2" w14:textId="77777777" w:rsidR="00D721A1" w:rsidRDefault="007B6925">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19AE93F8" w14:textId="77777777" w:rsidR="00D721A1" w:rsidRDefault="007B6925">
            <w:pPr>
              <w:rPr>
                <w:sz w:val="16"/>
                <w:szCs w:val="16"/>
              </w:rPr>
            </w:pPr>
            <w:r>
              <w:rPr>
                <w:sz w:val="16"/>
                <w:szCs w:val="16"/>
              </w:rPr>
              <w:t>Ensis magnus</w:t>
            </w:r>
          </w:p>
        </w:tc>
        <w:tc>
          <w:tcPr>
            <w:tcW w:w="2306" w:type="dxa"/>
            <w:tcBorders>
              <w:top w:val="nil"/>
              <w:left w:val="nil"/>
              <w:bottom w:val="nil"/>
              <w:right w:val="nil"/>
            </w:tcBorders>
            <w:tcMar>
              <w:top w:w="0" w:type="dxa"/>
              <w:left w:w="0" w:type="dxa"/>
              <w:bottom w:w="0" w:type="dxa"/>
              <w:right w:w="0" w:type="dxa"/>
            </w:tcMar>
            <w:vAlign w:val="bottom"/>
          </w:tcPr>
          <w:p w14:paraId="596F5BF2" w14:textId="77777777" w:rsidR="00D721A1" w:rsidRDefault="007B6925">
            <w:pPr>
              <w:rPr>
                <w:sz w:val="16"/>
                <w:szCs w:val="16"/>
              </w:rPr>
            </w:pPr>
            <w:r>
              <w:rPr>
                <w:sz w:val="16"/>
                <w:szCs w:val="16"/>
              </w:rPr>
              <w:t>Arched razor shell</w:t>
            </w:r>
          </w:p>
        </w:tc>
        <w:tc>
          <w:tcPr>
            <w:tcW w:w="724" w:type="dxa"/>
            <w:tcBorders>
              <w:top w:val="nil"/>
              <w:left w:val="nil"/>
              <w:bottom w:val="nil"/>
              <w:right w:val="nil"/>
            </w:tcBorders>
            <w:tcMar>
              <w:top w:w="0" w:type="dxa"/>
              <w:left w:w="0" w:type="dxa"/>
              <w:bottom w:w="0" w:type="dxa"/>
              <w:right w:w="0" w:type="dxa"/>
            </w:tcMar>
            <w:vAlign w:val="bottom"/>
          </w:tcPr>
          <w:p w14:paraId="20273E5D" w14:textId="77777777" w:rsidR="00D721A1" w:rsidRDefault="007B6925">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1C903B65" w14:textId="77777777" w:rsidR="00D721A1" w:rsidRDefault="007B6925">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644361B7"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08088306" w14:textId="77777777" w:rsidR="00D721A1" w:rsidRDefault="007B6925">
            <w:pPr>
              <w:rPr>
                <w:sz w:val="16"/>
                <w:szCs w:val="16"/>
              </w:rPr>
            </w:pPr>
            <w:r>
              <w:rPr>
                <w:sz w:val="16"/>
                <w:szCs w:val="16"/>
              </w:rPr>
              <w:t>0.104 (0.006-0.426)</w:t>
            </w:r>
          </w:p>
        </w:tc>
        <w:tc>
          <w:tcPr>
            <w:tcW w:w="1747" w:type="dxa"/>
            <w:tcBorders>
              <w:top w:val="nil"/>
              <w:left w:val="nil"/>
              <w:bottom w:val="nil"/>
              <w:right w:val="nil"/>
            </w:tcBorders>
            <w:tcMar>
              <w:top w:w="0" w:type="dxa"/>
              <w:left w:w="0" w:type="dxa"/>
              <w:bottom w:w="0" w:type="dxa"/>
              <w:right w:w="0" w:type="dxa"/>
            </w:tcMar>
            <w:vAlign w:val="bottom"/>
          </w:tcPr>
          <w:p w14:paraId="499732FA" w14:textId="77777777" w:rsidR="00D721A1" w:rsidRDefault="007B6925">
            <w:pPr>
              <w:rPr>
                <w:sz w:val="16"/>
                <w:szCs w:val="16"/>
              </w:rPr>
            </w:pPr>
            <w:r>
              <w:rPr>
                <w:sz w:val="16"/>
                <w:szCs w:val="16"/>
              </w:rPr>
              <w:t>0.321 (0.017-1.334)</w:t>
            </w:r>
          </w:p>
        </w:tc>
      </w:tr>
      <w:tr w:rsidR="00D721A1" w14:paraId="366E969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C549B64"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44DA252B"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FD0B44A" w14:textId="77777777" w:rsidR="00D721A1" w:rsidRDefault="007B6925">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04A17AA4" w14:textId="77777777" w:rsidR="00D721A1" w:rsidRDefault="007B6925">
            <w:pPr>
              <w:rPr>
                <w:sz w:val="16"/>
                <w:szCs w:val="16"/>
              </w:rPr>
            </w:pPr>
            <w:r>
              <w:rPr>
                <w:sz w:val="16"/>
                <w:szCs w:val="16"/>
              </w:rPr>
              <w:t>Ensis siliqua</w:t>
            </w:r>
          </w:p>
        </w:tc>
        <w:tc>
          <w:tcPr>
            <w:tcW w:w="2306" w:type="dxa"/>
            <w:tcBorders>
              <w:top w:val="nil"/>
              <w:left w:val="nil"/>
              <w:bottom w:val="nil"/>
              <w:right w:val="nil"/>
            </w:tcBorders>
            <w:tcMar>
              <w:top w:w="0" w:type="dxa"/>
              <w:left w:w="0" w:type="dxa"/>
              <w:bottom w:w="0" w:type="dxa"/>
              <w:right w:w="0" w:type="dxa"/>
            </w:tcMar>
            <w:vAlign w:val="bottom"/>
          </w:tcPr>
          <w:p w14:paraId="41EA8D84" w14:textId="77777777" w:rsidR="00D721A1" w:rsidRDefault="007B6925">
            <w:pPr>
              <w:rPr>
                <w:sz w:val="16"/>
                <w:szCs w:val="16"/>
              </w:rPr>
            </w:pPr>
            <w:r>
              <w:rPr>
                <w:sz w:val="16"/>
                <w:szCs w:val="16"/>
              </w:rPr>
              <w:t>Sword razor shell</w:t>
            </w:r>
          </w:p>
        </w:tc>
        <w:tc>
          <w:tcPr>
            <w:tcW w:w="724" w:type="dxa"/>
            <w:tcBorders>
              <w:top w:val="nil"/>
              <w:left w:val="nil"/>
              <w:bottom w:val="nil"/>
              <w:right w:val="nil"/>
            </w:tcBorders>
            <w:tcMar>
              <w:top w:w="0" w:type="dxa"/>
              <w:left w:w="0" w:type="dxa"/>
              <w:bottom w:w="0" w:type="dxa"/>
              <w:right w:w="0" w:type="dxa"/>
            </w:tcMar>
            <w:vAlign w:val="bottom"/>
          </w:tcPr>
          <w:p w14:paraId="5E43D3AC" w14:textId="77777777" w:rsidR="00D721A1" w:rsidRDefault="007B6925">
            <w:pPr>
              <w:rPr>
                <w:sz w:val="16"/>
                <w:szCs w:val="16"/>
              </w:rPr>
            </w:pPr>
            <w:r>
              <w:rPr>
                <w:sz w:val="16"/>
                <w:szCs w:val="16"/>
              </w:rPr>
              <w:t>15.5</w:t>
            </w:r>
          </w:p>
        </w:tc>
        <w:tc>
          <w:tcPr>
            <w:tcW w:w="651" w:type="dxa"/>
            <w:tcBorders>
              <w:top w:val="nil"/>
              <w:left w:val="nil"/>
              <w:bottom w:val="nil"/>
              <w:right w:val="nil"/>
            </w:tcBorders>
            <w:tcMar>
              <w:top w:w="0" w:type="dxa"/>
              <w:left w:w="0" w:type="dxa"/>
              <w:bottom w:w="0" w:type="dxa"/>
              <w:right w:w="0" w:type="dxa"/>
            </w:tcMar>
            <w:vAlign w:val="bottom"/>
          </w:tcPr>
          <w:p w14:paraId="6B1C5BB4" w14:textId="77777777" w:rsidR="00D721A1" w:rsidRDefault="007B6925">
            <w:pPr>
              <w:rPr>
                <w:sz w:val="16"/>
                <w:szCs w:val="16"/>
              </w:rPr>
            </w:pPr>
            <w:r>
              <w:rPr>
                <w:sz w:val="16"/>
                <w:szCs w:val="16"/>
              </w:rPr>
              <w:t>0.7</w:t>
            </w:r>
          </w:p>
        </w:tc>
        <w:tc>
          <w:tcPr>
            <w:tcW w:w="610" w:type="dxa"/>
            <w:tcBorders>
              <w:top w:val="nil"/>
              <w:left w:val="nil"/>
              <w:bottom w:val="nil"/>
              <w:right w:val="nil"/>
            </w:tcBorders>
            <w:tcMar>
              <w:top w:w="0" w:type="dxa"/>
              <w:left w:w="0" w:type="dxa"/>
              <w:bottom w:w="0" w:type="dxa"/>
              <w:right w:w="0" w:type="dxa"/>
            </w:tcMar>
            <w:vAlign w:val="bottom"/>
          </w:tcPr>
          <w:p w14:paraId="39F6E9A6"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06E5674" w14:textId="77777777" w:rsidR="00D721A1" w:rsidRDefault="007B6925">
            <w:pPr>
              <w:rPr>
                <w:sz w:val="16"/>
                <w:szCs w:val="16"/>
              </w:rPr>
            </w:pPr>
            <w:r>
              <w:rPr>
                <w:sz w:val="16"/>
                <w:szCs w:val="16"/>
              </w:rPr>
              <w:t>0.149 (0.007-0.734)</w:t>
            </w:r>
          </w:p>
        </w:tc>
        <w:tc>
          <w:tcPr>
            <w:tcW w:w="1747" w:type="dxa"/>
            <w:tcBorders>
              <w:top w:val="nil"/>
              <w:left w:val="nil"/>
              <w:bottom w:val="nil"/>
              <w:right w:val="nil"/>
            </w:tcBorders>
            <w:tcMar>
              <w:top w:w="0" w:type="dxa"/>
              <w:left w:w="0" w:type="dxa"/>
              <w:bottom w:w="0" w:type="dxa"/>
              <w:right w:w="0" w:type="dxa"/>
            </w:tcMar>
            <w:vAlign w:val="bottom"/>
          </w:tcPr>
          <w:p w14:paraId="33F76F1E" w14:textId="77777777" w:rsidR="00D721A1" w:rsidRDefault="007B6925">
            <w:pPr>
              <w:rPr>
                <w:sz w:val="16"/>
                <w:szCs w:val="16"/>
              </w:rPr>
            </w:pPr>
            <w:r>
              <w:rPr>
                <w:sz w:val="16"/>
                <w:szCs w:val="16"/>
              </w:rPr>
              <w:t>0.462 (0.019-2.171)</w:t>
            </w:r>
          </w:p>
        </w:tc>
      </w:tr>
      <w:tr w:rsidR="00D721A1" w14:paraId="7802745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B94A7CD"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20F6481B" w14:textId="77777777" w:rsidR="00D721A1" w:rsidRDefault="007B6925">
            <w:pPr>
              <w:rPr>
                <w:sz w:val="16"/>
                <w:szCs w:val="16"/>
              </w:rPr>
            </w:pPr>
            <w:proofErr w:type="spellStart"/>
            <w:r>
              <w:rPr>
                <w:sz w:val="16"/>
                <w:szCs w:val="16"/>
              </w:rPr>
              <w:t>Hiatellidae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338E51D" w14:textId="77777777" w:rsidR="00D721A1" w:rsidRDefault="007B6925">
            <w:pPr>
              <w:rPr>
                <w:sz w:val="16"/>
                <w:szCs w:val="16"/>
              </w:rPr>
            </w:pPr>
            <w:proofErr w:type="spellStart"/>
            <w:r>
              <w:rPr>
                <w:sz w:val="16"/>
                <w:szCs w:val="16"/>
              </w:rPr>
              <w:t>Panopea</w:t>
            </w:r>
            <w:proofErr w:type="spellEnd"/>
          </w:p>
        </w:tc>
        <w:tc>
          <w:tcPr>
            <w:tcW w:w="1985" w:type="dxa"/>
            <w:tcBorders>
              <w:top w:val="nil"/>
              <w:left w:val="nil"/>
              <w:bottom w:val="nil"/>
              <w:right w:val="nil"/>
            </w:tcBorders>
            <w:tcMar>
              <w:top w:w="0" w:type="dxa"/>
              <w:left w:w="0" w:type="dxa"/>
              <w:bottom w:w="0" w:type="dxa"/>
              <w:right w:w="0" w:type="dxa"/>
            </w:tcMar>
            <w:vAlign w:val="bottom"/>
          </w:tcPr>
          <w:p w14:paraId="58BA50F1" w14:textId="77777777" w:rsidR="00D721A1" w:rsidRDefault="007B6925">
            <w:pPr>
              <w:rPr>
                <w:sz w:val="16"/>
                <w:szCs w:val="16"/>
              </w:rPr>
            </w:pPr>
            <w:proofErr w:type="spellStart"/>
            <w:r>
              <w:rPr>
                <w:sz w:val="16"/>
                <w:szCs w:val="16"/>
              </w:rPr>
              <w:t>Panopea</w:t>
            </w:r>
            <w:proofErr w:type="spellEnd"/>
            <w:r>
              <w:rPr>
                <w:sz w:val="16"/>
                <w:szCs w:val="16"/>
              </w:rPr>
              <w:t xml:space="preserve"> </w:t>
            </w:r>
            <w:proofErr w:type="spellStart"/>
            <w:r>
              <w:rPr>
                <w:sz w:val="16"/>
                <w:szCs w:val="16"/>
              </w:rPr>
              <w:t>generosa</w:t>
            </w:r>
            <w:proofErr w:type="spellEnd"/>
          </w:p>
        </w:tc>
        <w:tc>
          <w:tcPr>
            <w:tcW w:w="2306" w:type="dxa"/>
            <w:tcBorders>
              <w:top w:val="nil"/>
              <w:left w:val="nil"/>
              <w:bottom w:val="nil"/>
              <w:right w:val="nil"/>
            </w:tcBorders>
            <w:tcMar>
              <w:top w:w="0" w:type="dxa"/>
              <w:left w:w="0" w:type="dxa"/>
              <w:bottom w:w="0" w:type="dxa"/>
              <w:right w:w="0" w:type="dxa"/>
            </w:tcMar>
            <w:vAlign w:val="bottom"/>
          </w:tcPr>
          <w:p w14:paraId="7EC00B5C" w14:textId="77777777" w:rsidR="00D721A1" w:rsidRDefault="007B6925">
            <w:pPr>
              <w:rPr>
                <w:sz w:val="16"/>
                <w:szCs w:val="16"/>
              </w:rPr>
            </w:pPr>
            <w:r>
              <w:rPr>
                <w:sz w:val="16"/>
                <w:szCs w:val="16"/>
              </w:rPr>
              <w:t>Pacific geoduck</w:t>
            </w:r>
          </w:p>
        </w:tc>
        <w:tc>
          <w:tcPr>
            <w:tcW w:w="724" w:type="dxa"/>
            <w:tcBorders>
              <w:top w:val="nil"/>
              <w:left w:val="nil"/>
              <w:bottom w:val="nil"/>
              <w:right w:val="nil"/>
            </w:tcBorders>
            <w:tcMar>
              <w:top w:w="0" w:type="dxa"/>
              <w:left w:w="0" w:type="dxa"/>
              <w:bottom w:w="0" w:type="dxa"/>
              <w:right w:w="0" w:type="dxa"/>
            </w:tcMar>
            <w:vAlign w:val="bottom"/>
          </w:tcPr>
          <w:p w14:paraId="2880B226" w14:textId="77777777" w:rsidR="00D721A1" w:rsidRDefault="007B6925">
            <w:pPr>
              <w:rPr>
                <w:sz w:val="16"/>
                <w:szCs w:val="16"/>
              </w:rPr>
            </w:pPr>
            <w:r>
              <w:rPr>
                <w:sz w:val="16"/>
                <w:szCs w:val="16"/>
              </w:rPr>
              <w:t>17.5</w:t>
            </w:r>
          </w:p>
        </w:tc>
        <w:tc>
          <w:tcPr>
            <w:tcW w:w="651" w:type="dxa"/>
            <w:tcBorders>
              <w:top w:val="nil"/>
              <w:left w:val="nil"/>
              <w:bottom w:val="nil"/>
              <w:right w:val="nil"/>
            </w:tcBorders>
            <w:tcMar>
              <w:top w:w="0" w:type="dxa"/>
              <w:left w:w="0" w:type="dxa"/>
              <w:bottom w:w="0" w:type="dxa"/>
              <w:right w:w="0" w:type="dxa"/>
            </w:tcMar>
            <w:vAlign w:val="bottom"/>
          </w:tcPr>
          <w:p w14:paraId="6C3F1AAB" w14:textId="77777777" w:rsidR="00D721A1" w:rsidRDefault="007B6925">
            <w:pPr>
              <w:rPr>
                <w:sz w:val="16"/>
                <w:szCs w:val="16"/>
              </w:rPr>
            </w:pPr>
            <w:r>
              <w:rPr>
                <w:sz w:val="16"/>
                <w:szCs w:val="16"/>
              </w:rPr>
              <w:t>0.199</w:t>
            </w:r>
          </w:p>
        </w:tc>
        <w:tc>
          <w:tcPr>
            <w:tcW w:w="610" w:type="dxa"/>
            <w:tcBorders>
              <w:top w:val="nil"/>
              <w:left w:val="nil"/>
              <w:bottom w:val="nil"/>
              <w:right w:val="nil"/>
            </w:tcBorders>
            <w:tcMar>
              <w:top w:w="0" w:type="dxa"/>
              <w:left w:w="0" w:type="dxa"/>
              <w:bottom w:w="0" w:type="dxa"/>
              <w:right w:w="0" w:type="dxa"/>
            </w:tcMar>
            <w:vAlign w:val="bottom"/>
          </w:tcPr>
          <w:p w14:paraId="4BEEFB2C"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2A2693F0" w14:textId="77777777" w:rsidR="00D721A1" w:rsidRDefault="007B6925">
            <w:pPr>
              <w:rPr>
                <w:sz w:val="16"/>
                <w:szCs w:val="16"/>
              </w:rPr>
            </w:pPr>
            <w:r>
              <w:rPr>
                <w:sz w:val="16"/>
                <w:szCs w:val="16"/>
              </w:rPr>
              <w:t>0.068 (0.005-0.272)</w:t>
            </w:r>
          </w:p>
        </w:tc>
        <w:tc>
          <w:tcPr>
            <w:tcW w:w="1747" w:type="dxa"/>
            <w:tcBorders>
              <w:top w:val="nil"/>
              <w:left w:val="nil"/>
              <w:bottom w:val="nil"/>
              <w:right w:val="nil"/>
            </w:tcBorders>
            <w:tcMar>
              <w:top w:w="0" w:type="dxa"/>
              <w:left w:w="0" w:type="dxa"/>
              <w:bottom w:w="0" w:type="dxa"/>
              <w:right w:w="0" w:type="dxa"/>
            </w:tcMar>
            <w:vAlign w:val="bottom"/>
          </w:tcPr>
          <w:p w14:paraId="25062692" w14:textId="77777777" w:rsidR="00D721A1" w:rsidRDefault="007B6925">
            <w:pPr>
              <w:rPr>
                <w:sz w:val="16"/>
                <w:szCs w:val="16"/>
              </w:rPr>
            </w:pPr>
            <w:r>
              <w:rPr>
                <w:sz w:val="16"/>
                <w:szCs w:val="16"/>
              </w:rPr>
              <w:t>0.211 (0.014-0.849)</w:t>
            </w:r>
          </w:p>
        </w:tc>
      </w:tr>
      <w:tr w:rsidR="00D721A1" w14:paraId="5D285F5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13654D9"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6C61CC7D" w14:textId="77777777" w:rsidR="00D721A1" w:rsidRDefault="007B6925">
            <w:pPr>
              <w:rPr>
                <w:sz w:val="16"/>
                <w:szCs w:val="16"/>
              </w:rPr>
            </w:pPr>
            <w:proofErr w:type="spellStart"/>
            <w:r>
              <w:rPr>
                <w:sz w:val="16"/>
                <w:szCs w:val="16"/>
              </w:rPr>
              <w:t>Hiatellidae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EEED86F" w14:textId="77777777" w:rsidR="00D721A1" w:rsidRDefault="007B6925">
            <w:pPr>
              <w:rPr>
                <w:sz w:val="16"/>
                <w:szCs w:val="16"/>
              </w:rPr>
            </w:pPr>
            <w:proofErr w:type="spellStart"/>
            <w:r>
              <w:rPr>
                <w:sz w:val="16"/>
                <w:szCs w:val="16"/>
              </w:rPr>
              <w:t>Panopea</w:t>
            </w:r>
            <w:proofErr w:type="spellEnd"/>
          </w:p>
        </w:tc>
        <w:tc>
          <w:tcPr>
            <w:tcW w:w="1985" w:type="dxa"/>
            <w:tcBorders>
              <w:top w:val="nil"/>
              <w:left w:val="nil"/>
              <w:bottom w:val="nil"/>
              <w:right w:val="nil"/>
            </w:tcBorders>
            <w:tcMar>
              <w:top w:w="0" w:type="dxa"/>
              <w:left w:w="0" w:type="dxa"/>
              <w:bottom w:w="0" w:type="dxa"/>
              <w:right w:w="0" w:type="dxa"/>
            </w:tcMar>
            <w:vAlign w:val="bottom"/>
          </w:tcPr>
          <w:p w14:paraId="2BF21270" w14:textId="77777777" w:rsidR="00D721A1" w:rsidRDefault="007B6925">
            <w:pPr>
              <w:rPr>
                <w:sz w:val="16"/>
                <w:szCs w:val="16"/>
              </w:rPr>
            </w:pPr>
            <w:proofErr w:type="spellStart"/>
            <w:r>
              <w:rPr>
                <w:sz w:val="16"/>
                <w:szCs w:val="16"/>
              </w:rPr>
              <w:t>Panopea</w:t>
            </w:r>
            <w:proofErr w:type="spellEnd"/>
            <w:r>
              <w:rPr>
                <w:sz w:val="16"/>
                <w:szCs w:val="16"/>
              </w:rPr>
              <w:t xml:space="preserve"> </w:t>
            </w:r>
            <w:proofErr w:type="spellStart"/>
            <w:r>
              <w:rPr>
                <w:sz w:val="16"/>
                <w:szCs w:val="16"/>
              </w:rPr>
              <w:t>zelandica</w:t>
            </w:r>
            <w:proofErr w:type="spellEnd"/>
          </w:p>
        </w:tc>
        <w:tc>
          <w:tcPr>
            <w:tcW w:w="2306" w:type="dxa"/>
            <w:tcBorders>
              <w:top w:val="nil"/>
              <w:left w:val="nil"/>
              <w:bottom w:val="nil"/>
              <w:right w:val="nil"/>
            </w:tcBorders>
            <w:tcMar>
              <w:top w:w="0" w:type="dxa"/>
              <w:left w:w="0" w:type="dxa"/>
              <w:bottom w:w="0" w:type="dxa"/>
              <w:right w:w="0" w:type="dxa"/>
            </w:tcMar>
            <w:vAlign w:val="bottom"/>
          </w:tcPr>
          <w:p w14:paraId="00BA0CC3" w14:textId="77777777" w:rsidR="00D721A1" w:rsidRDefault="007B6925">
            <w:pPr>
              <w:rPr>
                <w:sz w:val="16"/>
                <w:szCs w:val="16"/>
              </w:rPr>
            </w:pPr>
            <w:r>
              <w:rPr>
                <w:sz w:val="16"/>
                <w:szCs w:val="16"/>
              </w:rPr>
              <w:t>New Zealand geoduck</w:t>
            </w:r>
          </w:p>
        </w:tc>
        <w:tc>
          <w:tcPr>
            <w:tcW w:w="724" w:type="dxa"/>
            <w:tcBorders>
              <w:top w:val="nil"/>
              <w:left w:val="nil"/>
              <w:bottom w:val="nil"/>
              <w:right w:val="nil"/>
            </w:tcBorders>
            <w:tcMar>
              <w:top w:w="0" w:type="dxa"/>
              <w:left w:w="0" w:type="dxa"/>
              <w:bottom w:w="0" w:type="dxa"/>
              <w:right w:w="0" w:type="dxa"/>
            </w:tcMar>
            <w:vAlign w:val="bottom"/>
          </w:tcPr>
          <w:p w14:paraId="7C883F8C" w14:textId="77777777" w:rsidR="00D721A1" w:rsidRDefault="007B6925">
            <w:pPr>
              <w:rPr>
                <w:sz w:val="16"/>
                <w:szCs w:val="16"/>
              </w:rPr>
            </w:pPr>
            <w:r>
              <w:rPr>
                <w:sz w:val="16"/>
                <w:szCs w:val="16"/>
              </w:rPr>
              <w:t>17.5</w:t>
            </w:r>
          </w:p>
        </w:tc>
        <w:tc>
          <w:tcPr>
            <w:tcW w:w="651" w:type="dxa"/>
            <w:tcBorders>
              <w:top w:val="nil"/>
              <w:left w:val="nil"/>
              <w:bottom w:val="nil"/>
              <w:right w:val="nil"/>
            </w:tcBorders>
            <w:tcMar>
              <w:top w:w="0" w:type="dxa"/>
              <w:left w:w="0" w:type="dxa"/>
              <w:bottom w:w="0" w:type="dxa"/>
              <w:right w:w="0" w:type="dxa"/>
            </w:tcMar>
            <w:vAlign w:val="bottom"/>
          </w:tcPr>
          <w:p w14:paraId="11FACC3C" w14:textId="77777777" w:rsidR="00D721A1" w:rsidRDefault="007B6925">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5D79C7E0"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23F5D16A" w14:textId="77777777" w:rsidR="00D721A1" w:rsidRDefault="007B6925">
            <w:pPr>
              <w:rPr>
                <w:sz w:val="16"/>
                <w:szCs w:val="16"/>
              </w:rPr>
            </w:pPr>
            <w:r>
              <w:rPr>
                <w:sz w:val="16"/>
                <w:szCs w:val="16"/>
              </w:rPr>
              <w:t>0.07 (0.004-0.298)</w:t>
            </w:r>
          </w:p>
        </w:tc>
        <w:tc>
          <w:tcPr>
            <w:tcW w:w="1747" w:type="dxa"/>
            <w:tcBorders>
              <w:top w:val="nil"/>
              <w:left w:val="nil"/>
              <w:bottom w:val="nil"/>
              <w:right w:val="nil"/>
            </w:tcBorders>
            <w:tcMar>
              <w:top w:w="0" w:type="dxa"/>
              <w:left w:w="0" w:type="dxa"/>
              <w:bottom w:w="0" w:type="dxa"/>
              <w:right w:w="0" w:type="dxa"/>
            </w:tcMar>
            <w:vAlign w:val="bottom"/>
          </w:tcPr>
          <w:p w14:paraId="286F9EB5" w14:textId="77777777" w:rsidR="00D721A1" w:rsidRDefault="007B6925">
            <w:pPr>
              <w:rPr>
                <w:sz w:val="16"/>
                <w:szCs w:val="16"/>
              </w:rPr>
            </w:pPr>
            <w:r>
              <w:rPr>
                <w:sz w:val="16"/>
                <w:szCs w:val="16"/>
              </w:rPr>
              <w:t>0.217 (0.013-0.938)</w:t>
            </w:r>
          </w:p>
        </w:tc>
      </w:tr>
      <w:tr w:rsidR="00D721A1" w14:paraId="148CDFA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0DF7C47"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48AF958C"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308E91D" w14:textId="77777777" w:rsidR="00D721A1" w:rsidRDefault="007B6925">
            <w:pPr>
              <w:rPr>
                <w:sz w:val="16"/>
                <w:szCs w:val="16"/>
              </w:rPr>
            </w:pPr>
            <w:proofErr w:type="spellStart"/>
            <w:r>
              <w:rPr>
                <w:sz w:val="16"/>
                <w:szCs w:val="16"/>
              </w:rPr>
              <w:t>Pharus</w:t>
            </w:r>
            <w:proofErr w:type="spellEnd"/>
          </w:p>
        </w:tc>
        <w:tc>
          <w:tcPr>
            <w:tcW w:w="1985" w:type="dxa"/>
            <w:tcBorders>
              <w:top w:val="nil"/>
              <w:left w:val="nil"/>
              <w:bottom w:val="nil"/>
              <w:right w:val="nil"/>
            </w:tcBorders>
            <w:tcMar>
              <w:top w:w="0" w:type="dxa"/>
              <w:left w:w="0" w:type="dxa"/>
              <w:bottom w:w="0" w:type="dxa"/>
              <w:right w:w="0" w:type="dxa"/>
            </w:tcMar>
            <w:vAlign w:val="bottom"/>
          </w:tcPr>
          <w:p w14:paraId="57E3BB6D" w14:textId="77777777" w:rsidR="00D721A1" w:rsidRDefault="007B6925">
            <w:pPr>
              <w:rPr>
                <w:sz w:val="16"/>
                <w:szCs w:val="16"/>
              </w:rPr>
            </w:pPr>
            <w:proofErr w:type="spellStart"/>
            <w:r>
              <w:rPr>
                <w:sz w:val="16"/>
                <w:szCs w:val="16"/>
              </w:rPr>
              <w:t>Pharus</w:t>
            </w:r>
            <w:proofErr w:type="spellEnd"/>
            <w:r>
              <w:rPr>
                <w:sz w:val="16"/>
                <w:szCs w:val="16"/>
              </w:rPr>
              <w:t xml:space="preserve"> </w:t>
            </w:r>
            <w:proofErr w:type="spellStart"/>
            <w:r>
              <w:rPr>
                <w:sz w:val="16"/>
                <w:szCs w:val="16"/>
              </w:rPr>
              <w:t>legumen</w:t>
            </w:r>
            <w:proofErr w:type="spellEnd"/>
          </w:p>
        </w:tc>
        <w:tc>
          <w:tcPr>
            <w:tcW w:w="2306" w:type="dxa"/>
            <w:tcBorders>
              <w:top w:val="nil"/>
              <w:left w:val="nil"/>
              <w:bottom w:val="nil"/>
              <w:right w:val="nil"/>
            </w:tcBorders>
            <w:tcMar>
              <w:top w:w="0" w:type="dxa"/>
              <w:left w:w="0" w:type="dxa"/>
              <w:bottom w:w="0" w:type="dxa"/>
              <w:right w:w="0" w:type="dxa"/>
            </w:tcMar>
            <w:vAlign w:val="bottom"/>
          </w:tcPr>
          <w:p w14:paraId="569A1FC9" w14:textId="77777777" w:rsidR="00D721A1" w:rsidRDefault="007B6925">
            <w:pPr>
              <w:rPr>
                <w:sz w:val="16"/>
                <w:szCs w:val="16"/>
              </w:rPr>
            </w:pPr>
            <w:r>
              <w:rPr>
                <w:sz w:val="16"/>
                <w:szCs w:val="16"/>
              </w:rPr>
              <w:t>Bean solen</w:t>
            </w:r>
          </w:p>
        </w:tc>
        <w:tc>
          <w:tcPr>
            <w:tcW w:w="724" w:type="dxa"/>
            <w:tcBorders>
              <w:top w:val="nil"/>
              <w:left w:val="nil"/>
              <w:bottom w:val="nil"/>
              <w:right w:val="nil"/>
            </w:tcBorders>
            <w:tcMar>
              <w:top w:w="0" w:type="dxa"/>
              <w:left w:w="0" w:type="dxa"/>
              <w:bottom w:w="0" w:type="dxa"/>
              <w:right w:w="0" w:type="dxa"/>
            </w:tcMar>
            <w:vAlign w:val="bottom"/>
          </w:tcPr>
          <w:p w14:paraId="71C23E07" w14:textId="77777777" w:rsidR="00D721A1" w:rsidRDefault="007B6925">
            <w:pPr>
              <w:rPr>
                <w:sz w:val="16"/>
                <w:szCs w:val="16"/>
              </w:rPr>
            </w:pPr>
            <w:r>
              <w:rPr>
                <w:sz w:val="16"/>
                <w:szCs w:val="16"/>
              </w:rPr>
              <w:t>9.982</w:t>
            </w:r>
          </w:p>
        </w:tc>
        <w:tc>
          <w:tcPr>
            <w:tcW w:w="651" w:type="dxa"/>
            <w:tcBorders>
              <w:top w:val="nil"/>
              <w:left w:val="nil"/>
              <w:bottom w:val="nil"/>
              <w:right w:val="nil"/>
            </w:tcBorders>
            <w:tcMar>
              <w:top w:w="0" w:type="dxa"/>
              <w:left w:w="0" w:type="dxa"/>
              <w:bottom w:w="0" w:type="dxa"/>
              <w:right w:w="0" w:type="dxa"/>
            </w:tcMar>
            <w:vAlign w:val="bottom"/>
          </w:tcPr>
          <w:p w14:paraId="43D294D8" w14:textId="77777777" w:rsidR="00D721A1" w:rsidRDefault="007B6925">
            <w:pPr>
              <w:rPr>
                <w:sz w:val="16"/>
                <w:szCs w:val="16"/>
              </w:rPr>
            </w:pPr>
            <w:r>
              <w:rPr>
                <w:sz w:val="16"/>
                <w:szCs w:val="16"/>
              </w:rPr>
              <w:t>0.4075</w:t>
            </w:r>
          </w:p>
        </w:tc>
        <w:tc>
          <w:tcPr>
            <w:tcW w:w="610" w:type="dxa"/>
            <w:tcBorders>
              <w:top w:val="nil"/>
              <w:left w:val="nil"/>
              <w:bottom w:val="nil"/>
              <w:right w:val="nil"/>
            </w:tcBorders>
            <w:tcMar>
              <w:top w:w="0" w:type="dxa"/>
              <w:left w:w="0" w:type="dxa"/>
              <w:bottom w:w="0" w:type="dxa"/>
              <w:right w:w="0" w:type="dxa"/>
            </w:tcMar>
            <w:vAlign w:val="bottom"/>
          </w:tcPr>
          <w:p w14:paraId="00A4F784" w14:textId="77777777" w:rsidR="00D721A1" w:rsidRDefault="007B6925">
            <w:pPr>
              <w:rPr>
                <w:sz w:val="16"/>
                <w:szCs w:val="16"/>
              </w:rPr>
            </w:pPr>
            <w:r>
              <w:rPr>
                <w:sz w:val="16"/>
                <w:szCs w:val="16"/>
              </w:rPr>
              <w:t>9</w:t>
            </w:r>
          </w:p>
        </w:tc>
        <w:tc>
          <w:tcPr>
            <w:tcW w:w="1654" w:type="dxa"/>
            <w:tcBorders>
              <w:top w:val="nil"/>
              <w:left w:val="nil"/>
              <w:bottom w:val="nil"/>
              <w:right w:val="nil"/>
            </w:tcBorders>
            <w:tcMar>
              <w:top w:w="0" w:type="dxa"/>
              <w:left w:w="0" w:type="dxa"/>
              <w:bottom w:w="0" w:type="dxa"/>
              <w:right w:w="0" w:type="dxa"/>
            </w:tcMar>
            <w:vAlign w:val="bottom"/>
          </w:tcPr>
          <w:p w14:paraId="53B83CA6" w14:textId="77777777" w:rsidR="00D721A1" w:rsidRDefault="007B6925">
            <w:pPr>
              <w:rPr>
                <w:sz w:val="16"/>
                <w:szCs w:val="16"/>
              </w:rPr>
            </w:pPr>
            <w:r>
              <w:rPr>
                <w:sz w:val="16"/>
                <w:szCs w:val="16"/>
              </w:rPr>
              <w:t>0.117 (0.001-0.701)</w:t>
            </w:r>
          </w:p>
        </w:tc>
        <w:tc>
          <w:tcPr>
            <w:tcW w:w="1747" w:type="dxa"/>
            <w:tcBorders>
              <w:top w:val="nil"/>
              <w:left w:val="nil"/>
              <w:bottom w:val="nil"/>
              <w:right w:val="nil"/>
            </w:tcBorders>
            <w:tcMar>
              <w:top w:w="0" w:type="dxa"/>
              <w:left w:w="0" w:type="dxa"/>
              <w:bottom w:w="0" w:type="dxa"/>
              <w:right w:w="0" w:type="dxa"/>
            </w:tcMar>
            <w:vAlign w:val="bottom"/>
          </w:tcPr>
          <w:p w14:paraId="5DFB80E6" w14:textId="77777777" w:rsidR="00D721A1" w:rsidRDefault="007B6925">
            <w:pPr>
              <w:rPr>
                <w:sz w:val="16"/>
                <w:szCs w:val="16"/>
              </w:rPr>
            </w:pPr>
            <w:r>
              <w:rPr>
                <w:sz w:val="16"/>
                <w:szCs w:val="16"/>
              </w:rPr>
              <w:t>0.35 (0.004-2.12)</w:t>
            </w:r>
          </w:p>
        </w:tc>
      </w:tr>
      <w:tr w:rsidR="00D721A1" w14:paraId="4B028A5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6C08CA"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7A9A1D66"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566C12D" w14:textId="77777777" w:rsidR="00D721A1" w:rsidRDefault="007B6925">
            <w:pPr>
              <w:rPr>
                <w:sz w:val="16"/>
                <w:szCs w:val="16"/>
              </w:rPr>
            </w:pPr>
            <w:r>
              <w:rPr>
                <w:sz w:val="16"/>
                <w:szCs w:val="16"/>
              </w:rPr>
              <w:t>Siliqua</w:t>
            </w:r>
          </w:p>
        </w:tc>
        <w:tc>
          <w:tcPr>
            <w:tcW w:w="1985" w:type="dxa"/>
            <w:tcBorders>
              <w:top w:val="nil"/>
              <w:left w:val="nil"/>
              <w:bottom w:val="nil"/>
              <w:right w:val="nil"/>
            </w:tcBorders>
            <w:tcMar>
              <w:top w:w="0" w:type="dxa"/>
              <w:left w:w="0" w:type="dxa"/>
              <w:bottom w:w="0" w:type="dxa"/>
              <w:right w:w="0" w:type="dxa"/>
            </w:tcMar>
            <w:vAlign w:val="bottom"/>
          </w:tcPr>
          <w:p w14:paraId="520D9D35" w14:textId="77777777" w:rsidR="00D721A1" w:rsidRDefault="007B6925">
            <w:pPr>
              <w:rPr>
                <w:sz w:val="16"/>
                <w:szCs w:val="16"/>
              </w:rPr>
            </w:pPr>
            <w:r>
              <w:rPr>
                <w:sz w:val="16"/>
                <w:szCs w:val="16"/>
              </w:rPr>
              <w:t xml:space="preserve">Siliqua </w:t>
            </w:r>
            <w:proofErr w:type="spellStart"/>
            <w:r>
              <w:rPr>
                <w:sz w:val="16"/>
                <w:szCs w:val="16"/>
              </w:rPr>
              <w:t>patula</w:t>
            </w:r>
            <w:proofErr w:type="spellEnd"/>
          </w:p>
        </w:tc>
        <w:tc>
          <w:tcPr>
            <w:tcW w:w="2306" w:type="dxa"/>
            <w:tcBorders>
              <w:top w:val="nil"/>
              <w:left w:val="nil"/>
              <w:bottom w:val="nil"/>
              <w:right w:val="nil"/>
            </w:tcBorders>
            <w:tcMar>
              <w:top w:w="0" w:type="dxa"/>
              <w:left w:w="0" w:type="dxa"/>
              <w:bottom w:w="0" w:type="dxa"/>
              <w:right w:w="0" w:type="dxa"/>
            </w:tcMar>
            <w:vAlign w:val="bottom"/>
          </w:tcPr>
          <w:p w14:paraId="6F54ED7E" w14:textId="77777777" w:rsidR="00D721A1" w:rsidRDefault="007B6925">
            <w:pPr>
              <w:rPr>
                <w:sz w:val="16"/>
                <w:szCs w:val="16"/>
              </w:rPr>
            </w:pPr>
            <w:r>
              <w:rPr>
                <w:sz w:val="16"/>
                <w:szCs w:val="16"/>
              </w:rPr>
              <w:t>Pacific razor clam</w:t>
            </w:r>
          </w:p>
        </w:tc>
        <w:tc>
          <w:tcPr>
            <w:tcW w:w="724" w:type="dxa"/>
            <w:tcBorders>
              <w:top w:val="nil"/>
              <w:left w:val="nil"/>
              <w:bottom w:val="nil"/>
              <w:right w:val="nil"/>
            </w:tcBorders>
            <w:tcMar>
              <w:top w:w="0" w:type="dxa"/>
              <w:left w:w="0" w:type="dxa"/>
              <w:bottom w:w="0" w:type="dxa"/>
              <w:right w:w="0" w:type="dxa"/>
            </w:tcMar>
            <w:vAlign w:val="bottom"/>
          </w:tcPr>
          <w:p w14:paraId="2827E28D" w14:textId="77777777" w:rsidR="00D721A1" w:rsidRDefault="007B6925">
            <w:pPr>
              <w:rPr>
                <w:sz w:val="16"/>
                <w:szCs w:val="16"/>
              </w:rPr>
            </w:pPr>
            <w:r>
              <w:rPr>
                <w:sz w:val="16"/>
                <w:szCs w:val="16"/>
              </w:rPr>
              <w:t>18</w:t>
            </w:r>
          </w:p>
        </w:tc>
        <w:tc>
          <w:tcPr>
            <w:tcW w:w="651" w:type="dxa"/>
            <w:tcBorders>
              <w:top w:val="nil"/>
              <w:left w:val="nil"/>
              <w:bottom w:val="nil"/>
              <w:right w:val="nil"/>
            </w:tcBorders>
            <w:tcMar>
              <w:top w:w="0" w:type="dxa"/>
              <w:left w:w="0" w:type="dxa"/>
              <w:bottom w:w="0" w:type="dxa"/>
              <w:right w:w="0" w:type="dxa"/>
            </w:tcMar>
            <w:vAlign w:val="bottom"/>
          </w:tcPr>
          <w:p w14:paraId="1D2B04BB" w14:textId="77777777" w:rsidR="00D721A1" w:rsidRDefault="007B6925">
            <w:pPr>
              <w:rPr>
                <w:sz w:val="16"/>
                <w:szCs w:val="16"/>
              </w:rPr>
            </w:pPr>
            <w:r>
              <w:rPr>
                <w:sz w:val="16"/>
                <w:szCs w:val="16"/>
              </w:rPr>
              <w:t>0.59</w:t>
            </w:r>
          </w:p>
        </w:tc>
        <w:tc>
          <w:tcPr>
            <w:tcW w:w="610" w:type="dxa"/>
            <w:tcBorders>
              <w:top w:val="nil"/>
              <w:left w:val="nil"/>
              <w:bottom w:val="nil"/>
              <w:right w:val="nil"/>
            </w:tcBorders>
            <w:tcMar>
              <w:top w:w="0" w:type="dxa"/>
              <w:left w:w="0" w:type="dxa"/>
              <w:bottom w:w="0" w:type="dxa"/>
              <w:right w:w="0" w:type="dxa"/>
            </w:tcMar>
            <w:vAlign w:val="bottom"/>
          </w:tcPr>
          <w:p w14:paraId="166134AE" w14:textId="77777777" w:rsidR="00D721A1" w:rsidRDefault="007B6925">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2A2EBA46" w14:textId="77777777" w:rsidR="00D721A1" w:rsidRDefault="007B6925">
            <w:pPr>
              <w:rPr>
                <w:sz w:val="16"/>
                <w:szCs w:val="16"/>
              </w:rPr>
            </w:pPr>
            <w:r>
              <w:rPr>
                <w:sz w:val="16"/>
                <w:szCs w:val="16"/>
              </w:rPr>
              <w:t>0.145 (0.002-0.917)</w:t>
            </w:r>
          </w:p>
        </w:tc>
        <w:tc>
          <w:tcPr>
            <w:tcW w:w="1747" w:type="dxa"/>
            <w:tcBorders>
              <w:top w:val="nil"/>
              <w:left w:val="nil"/>
              <w:bottom w:val="nil"/>
              <w:right w:val="nil"/>
            </w:tcBorders>
            <w:tcMar>
              <w:top w:w="0" w:type="dxa"/>
              <w:left w:w="0" w:type="dxa"/>
              <w:bottom w:w="0" w:type="dxa"/>
              <w:right w:w="0" w:type="dxa"/>
            </w:tcMar>
            <w:vAlign w:val="bottom"/>
          </w:tcPr>
          <w:p w14:paraId="5DACD8B5" w14:textId="77777777" w:rsidR="00D721A1" w:rsidRDefault="007B6925">
            <w:pPr>
              <w:rPr>
                <w:sz w:val="16"/>
                <w:szCs w:val="16"/>
              </w:rPr>
            </w:pPr>
            <w:r>
              <w:rPr>
                <w:sz w:val="16"/>
                <w:szCs w:val="16"/>
              </w:rPr>
              <w:t>0.441 (0.004-2.818)</w:t>
            </w:r>
          </w:p>
        </w:tc>
      </w:tr>
      <w:tr w:rsidR="00D721A1" w14:paraId="1F77590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813B37"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67C97522" w14:textId="77777777" w:rsidR="00D721A1" w:rsidRDefault="007B6925">
            <w:pPr>
              <w:rPr>
                <w:sz w:val="16"/>
                <w:szCs w:val="16"/>
              </w:rPr>
            </w:pPr>
            <w:proofErr w:type="spellStart"/>
            <w:r>
              <w:rPr>
                <w:sz w:val="16"/>
                <w:szCs w:val="16"/>
              </w:rPr>
              <w:t>Pharidae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69F967C" w14:textId="77777777" w:rsidR="00D721A1" w:rsidRDefault="007B6925">
            <w:pPr>
              <w:rPr>
                <w:sz w:val="16"/>
                <w:szCs w:val="16"/>
              </w:rPr>
            </w:pPr>
            <w:proofErr w:type="spellStart"/>
            <w:r>
              <w:rPr>
                <w:sz w:val="16"/>
                <w:szCs w:val="16"/>
              </w:rPr>
              <w:t>Sinonovacula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235CD390" w14:textId="77777777" w:rsidR="00D721A1" w:rsidRDefault="007B6925">
            <w:pPr>
              <w:rPr>
                <w:sz w:val="16"/>
                <w:szCs w:val="16"/>
              </w:rPr>
            </w:pPr>
            <w:proofErr w:type="spellStart"/>
            <w:r>
              <w:rPr>
                <w:sz w:val="16"/>
                <w:szCs w:val="16"/>
              </w:rPr>
              <w:t>Sinonovacula</w:t>
            </w:r>
            <w:proofErr w:type="spellEnd"/>
            <w:r>
              <w:rPr>
                <w:sz w:val="16"/>
                <w:szCs w:val="16"/>
              </w:rPr>
              <w:t xml:space="preserve"> </w:t>
            </w:r>
            <w:proofErr w:type="spellStart"/>
            <w:r>
              <w:rPr>
                <w:sz w:val="16"/>
                <w:szCs w:val="16"/>
              </w:rPr>
              <w:t>constricta</w:t>
            </w:r>
            <w:proofErr w:type="spellEnd"/>
          </w:p>
        </w:tc>
        <w:tc>
          <w:tcPr>
            <w:tcW w:w="2306" w:type="dxa"/>
            <w:tcBorders>
              <w:top w:val="nil"/>
              <w:left w:val="nil"/>
              <w:bottom w:val="nil"/>
              <w:right w:val="nil"/>
            </w:tcBorders>
            <w:tcMar>
              <w:top w:w="0" w:type="dxa"/>
              <w:left w:w="0" w:type="dxa"/>
              <w:bottom w:w="0" w:type="dxa"/>
              <w:right w:w="0" w:type="dxa"/>
            </w:tcMar>
            <w:vAlign w:val="bottom"/>
          </w:tcPr>
          <w:p w14:paraId="3B2CFDD9" w14:textId="77777777" w:rsidR="00D721A1" w:rsidRDefault="007B6925">
            <w:pPr>
              <w:rPr>
                <w:sz w:val="16"/>
                <w:szCs w:val="16"/>
              </w:rPr>
            </w:pPr>
            <w:r>
              <w:rPr>
                <w:sz w:val="16"/>
                <w:szCs w:val="16"/>
              </w:rPr>
              <w:t xml:space="preserve">Constricted </w:t>
            </w:r>
            <w:proofErr w:type="spellStart"/>
            <w:r>
              <w:rPr>
                <w:sz w:val="16"/>
                <w:szCs w:val="16"/>
              </w:rPr>
              <w:t>tagelus</w:t>
            </w:r>
            <w:proofErr w:type="spellEnd"/>
          </w:p>
        </w:tc>
        <w:tc>
          <w:tcPr>
            <w:tcW w:w="724" w:type="dxa"/>
            <w:tcBorders>
              <w:top w:val="nil"/>
              <w:left w:val="nil"/>
              <w:bottom w:val="nil"/>
              <w:right w:val="nil"/>
            </w:tcBorders>
            <w:tcMar>
              <w:top w:w="0" w:type="dxa"/>
              <w:left w:w="0" w:type="dxa"/>
              <w:bottom w:w="0" w:type="dxa"/>
              <w:right w:w="0" w:type="dxa"/>
            </w:tcMar>
            <w:vAlign w:val="bottom"/>
          </w:tcPr>
          <w:p w14:paraId="4813530F" w14:textId="77777777" w:rsidR="00D721A1" w:rsidRDefault="007B6925">
            <w:pPr>
              <w:rPr>
                <w:sz w:val="16"/>
                <w:szCs w:val="16"/>
              </w:rPr>
            </w:pPr>
            <w:r>
              <w:rPr>
                <w:sz w:val="16"/>
                <w:szCs w:val="16"/>
              </w:rPr>
              <w:t>15.5</w:t>
            </w:r>
          </w:p>
        </w:tc>
        <w:tc>
          <w:tcPr>
            <w:tcW w:w="651" w:type="dxa"/>
            <w:tcBorders>
              <w:top w:val="nil"/>
              <w:left w:val="nil"/>
              <w:bottom w:val="nil"/>
              <w:right w:val="nil"/>
            </w:tcBorders>
            <w:tcMar>
              <w:top w:w="0" w:type="dxa"/>
              <w:left w:w="0" w:type="dxa"/>
              <w:bottom w:w="0" w:type="dxa"/>
              <w:right w:w="0" w:type="dxa"/>
            </w:tcMar>
            <w:vAlign w:val="bottom"/>
          </w:tcPr>
          <w:p w14:paraId="28664F80" w14:textId="77777777" w:rsidR="00D721A1" w:rsidRDefault="007B6925">
            <w:pPr>
              <w:rPr>
                <w:sz w:val="16"/>
                <w:szCs w:val="16"/>
              </w:rPr>
            </w:pPr>
            <w:r>
              <w:rPr>
                <w:sz w:val="16"/>
                <w:szCs w:val="16"/>
              </w:rPr>
              <w:t>0.4075</w:t>
            </w:r>
          </w:p>
        </w:tc>
        <w:tc>
          <w:tcPr>
            <w:tcW w:w="610" w:type="dxa"/>
            <w:tcBorders>
              <w:top w:val="nil"/>
              <w:left w:val="nil"/>
              <w:bottom w:val="nil"/>
              <w:right w:val="nil"/>
            </w:tcBorders>
            <w:tcMar>
              <w:top w:w="0" w:type="dxa"/>
              <w:left w:w="0" w:type="dxa"/>
              <w:bottom w:w="0" w:type="dxa"/>
              <w:right w:w="0" w:type="dxa"/>
            </w:tcMar>
            <w:vAlign w:val="bottom"/>
          </w:tcPr>
          <w:p w14:paraId="7804AE4C" w14:textId="77777777" w:rsidR="00D721A1" w:rsidRDefault="007B6925">
            <w:pPr>
              <w:rPr>
                <w:sz w:val="16"/>
                <w:szCs w:val="16"/>
              </w:rPr>
            </w:pPr>
            <w:r>
              <w:rPr>
                <w:sz w:val="16"/>
                <w:szCs w:val="16"/>
              </w:rPr>
              <w:t>9</w:t>
            </w:r>
          </w:p>
        </w:tc>
        <w:tc>
          <w:tcPr>
            <w:tcW w:w="1654" w:type="dxa"/>
            <w:tcBorders>
              <w:top w:val="nil"/>
              <w:left w:val="nil"/>
              <w:bottom w:val="nil"/>
              <w:right w:val="nil"/>
            </w:tcBorders>
            <w:tcMar>
              <w:top w:w="0" w:type="dxa"/>
              <w:left w:w="0" w:type="dxa"/>
              <w:bottom w:w="0" w:type="dxa"/>
              <w:right w:w="0" w:type="dxa"/>
            </w:tcMar>
            <w:vAlign w:val="bottom"/>
          </w:tcPr>
          <w:p w14:paraId="669FA0C7" w14:textId="77777777" w:rsidR="00D721A1" w:rsidRDefault="007B6925">
            <w:pPr>
              <w:rPr>
                <w:sz w:val="16"/>
                <w:szCs w:val="16"/>
              </w:rPr>
            </w:pPr>
            <w:r>
              <w:rPr>
                <w:sz w:val="16"/>
                <w:szCs w:val="16"/>
              </w:rPr>
              <w:t>0.131 (0.001-0.627)</w:t>
            </w:r>
          </w:p>
        </w:tc>
        <w:tc>
          <w:tcPr>
            <w:tcW w:w="1747" w:type="dxa"/>
            <w:tcBorders>
              <w:top w:val="nil"/>
              <w:left w:val="nil"/>
              <w:bottom w:val="nil"/>
              <w:right w:val="nil"/>
            </w:tcBorders>
            <w:tcMar>
              <w:top w:w="0" w:type="dxa"/>
              <w:left w:w="0" w:type="dxa"/>
              <w:bottom w:w="0" w:type="dxa"/>
              <w:right w:w="0" w:type="dxa"/>
            </w:tcMar>
            <w:vAlign w:val="bottom"/>
          </w:tcPr>
          <w:p w14:paraId="14E7E636" w14:textId="77777777" w:rsidR="00D721A1" w:rsidRDefault="007B6925">
            <w:pPr>
              <w:rPr>
                <w:sz w:val="16"/>
                <w:szCs w:val="16"/>
              </w:rPr>
            </w:pPr>
            <w:r>
              <w:rPr>
                <w:sz w:val="16"/>
                <w:szCs w:val="16"/>
              </w:rPr>
              <w:t>0.399 (0.004-1.849)</w:t>
            </w:r>
          </w:p>
        </w:tc>
      </w:tr>
      <w:tr w:rsidR="00D721A1" w14:paraId="0C1C98C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9EDF85"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29F1CED4" w14:textId="77777777" w:rsidR="00D721A1" w:rsidRDefault="007B6925">
            <w:pPr>
              <w:rPr>
                <w:sz w:val="16"/>
                <w:szCs w:val="16"/>
              </w:rPr>
            </w:pPr>
            <w:proofErr w:type="spellStart"/>
            <w:r>
              <w:rPr>
                <w:sz w:val="16"/>
                <w:szCs w:val="16"/>
              </w:rPr>
              <w:t>Solenidae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C9868DE" w14:textId="77777777" w:rsidR="00D721A1" w:rsidRDefault="007B6925">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3DFBDBEC" w14:textId="77777777" w:rsidR="00D721A1" w:rsidRDefault="007B6925">
            <w:pPr>
              <w:rPr>
                <w:sz w:val="16"/>
                <w:szCs w:val="16"/>
              </w:rPr>
            </w:pPr>
            <w:r>
              <w:rPr>
                <w:sz w:val="16"/>
                <w:szCs w:val="16"/>
              </w:rPr>
              <w:t>Solen capensis</w:t>
            </w:r>
          </w:p>
        </w:tc>
        <w:tc>
          <w:tcPr>
            <w:tcW w:w="2306" w:type="dxa"/>
            <w:tcBorders>
              <w:top w:val="nil"/>
              <w:left w:val="nil"/>
              <w:bottom w:val="nil"/>
              <w:right w:val="nil"/>
            </w:tcBorders>
            <w:tcMar>
              <w:top w:w="0" w:type="dxa"/>
              <w:left w:w="0" w:type="dxa"/>
              <w:bottom w:w="0" w:type="dxa"/>
              <w:right w:w="0" w:type="dxa"/>
            </w:tcMar>
            <w:vAlign w:val="bottom"/>
          </w:tcPr>
          <w:p w14:paraId="0230CD52" w14:textId="77777777" w:rsidR="00D721A1" w:rsidRDefault="007B6925">
            <w:pPr>
              <w:rPr>
                <w:sz w:val="16"/>
                <w:szCs w:val="16"/>
              </w:rPr>
            </w:pPr>
            <w:r>
              <w:rPr>
                <w:sz w:val="16"/>
                <w:szCs w:val="16"/>
              </w:rPr>
              <w:t>Cape razor clam</w:t>
            </w:r>
          </w:p>
        </w:tc>
        <w:tc>
          <w:tcPr>
            <w:tcW w:w="724" w:type="dxa"/>
            <w:tcBorders>
              <w:top w:val="nil"/>
              <w:left w:val="nil"/>
              <w:bottom w:val="nil"/>
              <w:right w:val="nil"/>
            </w:tcBorders>
            <w:tcMar>
              <w:top w:w="0" w:type="dxa"/>
              <w:left w:w="0" w:type="dxa"/>
              <w:bottom w:w="0" w:type="dxa"/>
              <w:right w:w="0" w:type="dxa"/>
            </w:tcMar>
            <w:vAlign w:val="bottom"/>
          </w:tcPr>
          <w:p w14:paraId="25417B70"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C293774" w14:textId="77777777" w:rsidR="00D721A1" w:rsidRDefault="007B6925">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4413DB9" w14:textId="77777777" w:rsidR="00D721A1" w:rsidRDefault="007B6925">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45E9C137" w14:textId="77777777" w:rsidR="00D721A1" w:rsidRDefault="007B6925">
            <w:pPr>
              <w:rPr>
                <w:sz w:val="16"/>
                <w:szCs w:val="16"/>
              </w:rPr>
            </w:pPr>
            <w:r>
              <w:rPr>
                <w:sz w:val="16"/>
                <w:szCs w:val="16"/>
              </w:rPr>
              <w:t>0.061 (0.003-0.272)</w:t>
            </w:r>
          </w:p>
        </w:tc>
        <w:tc>
          <w:tcPr>
            <w:tcW w:w="1747" w:type="dxa"/>
            <w:tcBorders>
              <w:top w:val="nil"/>
              <w:left w:val="nil"/>
              <w:bottom w:val="nil"/>
              <w:right w:val="nil"/>
            </w:tcBorders>
            <w:tcMar>
              <w:top w:w="0" w:type="dxa"/>
              <w:left w:w="0" w:type="dxa"/>
              <w:bottom w:w="0" w:type="dxa"/>
              <w:right w:w="0" w:type="dxa"/>
            </w:tcMar>
            <w:vAlign w:val="bottom"/>
          </w:tcPr>
          <w:p w14:paraId="33A6411C" w14:textId="77777777" w:rsidR="00D721A1" w:rsidRDefault="007B6925">
            <w:pPr>
              <w:rPr>
                <w:sz w:val="16"/>
                <w:szCs w:val="16"/>
              </w:rPr>
            </w:pPr>
            <w:r>
              <w:rPr>
                <w:sz w:val="16"/>
                <w:szCs w:val="16"/>
              </w:rPr>
              <w:t>0.186 (0.01-0.845)</w:t>
            </w:r>
          </w:p>
        </w:tc>
      </w:tr>
      <w:tr w:rsidR="00D721A1" w14:paraId="4488A71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1CE5D3"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2FA9B4F5" w14:textId="77777777" w:rsidR="00D721A1" w:rsidRDefault="007B6925">
            <w:pPr>
              <w:rPr>
                <w:sz w:val="16"/>
                <w:szCs w:val="16"/>
              </w:rPr>
            </w:pPr>
            <w:proofErr w:type="spellStart"/>
            <w:r>
              <w:rPr>
                <w:sz w:val="16"/>
                <w:szCs w:val="16"/>
              </w:rPr>
              <w:t>Solenidae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C8FE4A9" w14:textId="77777777" w:rsidR="00D721A1" w:rsidRDefault="007B6925">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5743F013" w14:textId="77777777" w:rsidR="00D721A1" w:rsidRDefault="007B6925">
            <w:pPr>
              <w:rPr>
                <w:sz w:val="16"/>
                <w:szCs w:val="16"/>
              </w:rPr>
            </w:pPr>
            <w:r>
              <w:rPr>
                <w:sz w:val="16"/>
                <w:szCs w:val="16"/>
              </w:rPr>
              <w:t xml:space="preserve">Solen </w:t>
            </w:r>
            <w:proofErr w:type="spellStart"/>
            <w:r>
              <w:rPr>
                <w:sz w:val="16"/>
                <w:szCs w:val="16"/>
              </w:rPr>
              <w:t>lamarckii</w:t>
            </w:r>
            <w:proofErr w:type="spellEnd"/>
          </w:p>
        </w:tc>
        <w:tc>
          <w:tcPr>
            <w:tcW w:w="2306" w:type="dxa"/>
            <w:tcBorders>
              <w:top w:val="nil"/>
              <w:left w:val="nil"/>
              <w:bottom w:val="nil"/>
              <w:right w:val="nil"/>
            </w:tcBorders>
            <w:tcMar>
              <w:top w:w="0" w:type="dxa"/>
              <w:left w:w="0" w:type="dxa"/>
              <w:bottom w:w="0" w:type="dxa"/>
              <w:right w:w="0" w:type="dxa"/>
            </w:tcMar>
            <w:vAlign w:val="bottom"/>
          </w:tcPr>
          <w:p w14:paraId="645DEA15" w14:textId="77777777" w:rsidR="00D721A1" w:rsidRDefault="007B6925">
            <w:pPr>
              <w:rPr>
                <w:sz w:val="16"/>
                <w:szCs w:val="16"/>
              </w:rPr>
            </w:pPr>
            <w:r>
              <w:rPr>
                <w:sz w:val="16"/>
                <w:szCs w:val="16"/>
              </w:rPr>
              <w:t>Lamarck's razor shell</w:t>
            </w:r>
          </w:p>
        </w:tc>
        <w:tc>
          <w:tcPr>
            <w:tcW w:w="724" w:type="dxa"/>
            <w:tcBorders>
              <w:top w:val="nil"/>
              <w:left w:val="nil"/>
              <w:bottom w:val="nil"/>
              <w:right w:val="nil"/>
            </w:tcBorders>
            <w:tcMar>
              <w:top w:w="0" w:type="dxa"/>
              <w:left w:w="0" w:type="dxa"/>
              <w:bottom w:w="0" w:type="dxa"/>
              <w:right w:w="0" w:type="dxa"/>
            </w:tcMar>
            <w:vAlign w:val="bottom"/>
          </w:tcPr>
          <w:p w14:paraId="01EA1807" w14:textId="77777777" w:rsidR="00D721A1" w:rsidRDefault="007B6925">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0CA86358" w14:textId="77777777" w:rsidR="00D721A1" w:rsidRDefault="007B6925">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2F7CD30" w14:textId="77777777" w:rsidR="00D721A1" w:rsidRDefault="007B6925">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678766F8" w14:textId="77777777" w:rsidR="00D721A1" w:rsidRDefault="007B6925">
            <w:pPr>
              <w:rPr>
                <w:sz w:val="16"/>
                <w:szCs w:val="16"/>
              </w:rPr>
            </w:pPr>
            <w:r>
              <w:rPr>
                <w:sz w:val="16"/>
                <w:szCs w:val="16"/>
              </w:rPr>
              <w:t>0.06 (0.003-0.269)</w:t>
            </w:r>
          </w:p>
        </w:tc>
        <w:tc>
          <w:tcPr>
            <w:tcW w:w="1747" w:type="dxa"/>
            <w:tcBorders>
              <w:top w:val="nil"/>
              <w:left w:val="nil"/>
              <w:bottom w:val="nil"/>
              <w:right w:val="nil"/>
            </w:tcBorders>
            <w:tcMar>
              <w:top w:w="0" w:type="dxa"/>
              <w:left w:w="0" w:type="dxa"/>
              <w:bottom w:w="0" w:type="dxa"/>
              <w:right w:w="0" w:type="dxa"/>
            </w:tcMar>
            <w:vAlign w:val="bottom"/>
          </w:tcPr>
          <w:p w14:paraId="5086200E" w14:textId="77777777" w:rsidR="00D721A1" w:rsidRDefault="007B6925">
            <w:pPr>
              <w:rPr>
                <w:sz w:val="16"/>
                <w:szCs w:val="16"/>
              </w:rPr>
            </w:pPr>
            <w:r>
              <w:rPr>
                <w:sz w:val="16"/>
                <w:szCs w:val="16"/>
              </w:rPr>
              <w:t>0.186 (0.01-0.81)</w:t>
            </w:r>
          </w:p>
        </w:tc>
      </w:tr>
      <w:tr w:rsidR="00D721A1" w14:paraId="2C8C88F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97E9CFB" w14:textId="77777777" w:rsidR="00D721A1" w:rsidRDefault="007B6925">
            <w:pPr>
              <w:rPr>
                <w:sz w:val="16"/>
                <w:szCs w:val="16"/>
              </w:rPr>
            </w:pPr>
            <w:proofErr w:type="spellStart"/>
            <w:r>
              <w:rPr>
                <w:sz w:val="16"/>
                <w:szCs w:val="16"/>
              </w:rPr>
              <w:t>Adapedonta</w:t>
            </w:r>
            <w:proofErr w:type="spellEnd"/>
          </w:p>
        </w:tc>
        <w:tc>
          <w:tcPr>
            <w:tcW w:w="1282" w:type="dxa"/>
            <w:tcBorders>
              <w:top w:val="nil"/>
              <w:left w:val="nil"/>
              <w:bottom w:val="nil"/>
              <w:right w:val="nil"/>
            </w:tcBorders>
            <w:tcMar>
              <w:top w:w="0" w:type="dxa"/>
              <w:left w:w="0" w:type="dxa"/>
              <w:bottom w:w="0" w:type="dxa"/>
              <w:right w:w="0" w:type="dxa"/>
            </w:tcMar>
            <w:vAlign w:val="bottom"/>
          </w:tcPr>
          <w:p w14:paraId="1959268C" w14:textId="77777777" w:rsidR="00D721A1" w:rsidRDefault="007B6925">
            <w:pPr>
              <w:rPr>
                <w:sz w:val="16"/>
                <w:szCs w:val="16"/>
              </w:rPr>
            </w:pPr>
            <w:proofErr w:type="spellStart"/>
            <w:r>
              <w:rPr>
                <w:sz w:val="16"/>
                <w:szCs w:val="16"/>
              </w:rPr>
              <w:t>Solenidae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C2888C7" w14:textId="77777777" w:rsidR="00D721A1" w:rsidRDefault="007B6925">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0A13EB73" w14:textId="77777777" w:rsidR="00D721A1" w:rsidRDefault="007B6925">
            <w:pPr>
              <w:rPr>
                <w:sz w:val="16"/>
                <w:szCs w:val="16"/>
              </w:rPr>
            </w:pPr>
            <w:r>
              <w:rPr>
                <w:sz w:val="16"/>
                <w:szCs w:val="16"/>
              </w:rPr>
              <w:t>Solen marginatus</w:t>
            </w:r>
          </w:p>
        </w:tc>
        <w:tc>
          <w:tcPr>
            <w:tcW w:w="2306" w:type="dxa"/>
            <w:tcBorders>
              <w:top w:val="nil"/>
              <w:left w:val="nil"/>
              <w:bottom w:val="nil"/>
              <w:right w:val="nil"/>
            </w:tcBorders>
            <w:tcMar>
              <w:top w:w="0" w:type="dxa"/>
              <w:left w:w="0" w:type="dxa"/>
              <w:bottom w:w="0" w:type="dxa"/>
              <w:right w:w="0" w:type="dxa"/>
            </w:tcMar>
            <w:vAlign w:val="bottom"/>
          </w:tcPr>
          <w:p w14:paraId="393C5440" w14:textId="77777777" w:rsidR="00D721A1" w:rsidRDefault="007B6925">
            <w:pPr>
              <w:rPr>
                <w:sz w:val="16"/>
                <w:szCs w:val="16"/>
              </w:rPr>
            </w:pPr>
            <w:r>
              <w:rPr>
                <w:sz w:val="16"/>
                <w:szCs w:val="16"/>
              </w:rPr>
              <w:t>European razor clam</w:t>
            </w:r>
          </w:p>
        </w:tc>
        <w:tc>
          <w:tcPr>
            <w:tcW w:w="724" w:type="dxa"/>
            <w:tcBorders>
              <w:top w:val="nil"/>
              <w:left w:val="nil"/>
              <w:bottom w:val="nil"/>
              <w:right w:val="nil"/>
            </w:tcBorders>
            <w:tcMar>
              <w:top w:w="0" w:type="dxa"/>
              <w:left w:w="0" w:type="dxa"/>
              <w:bottom w:w="0" w:type="dxa"/>
              <w:right w:w="0" w:type="dxa"/>
            </w:tcMar>
            <w:vAlign w:val="bottom"/>
          </w:tcPr>
          <w:p w14:paraId="5A78DAF0" w14:textId="77777777" w:rsidR="00D721A1" w:rsidRDefault="007B6925">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69741229" w14:textId="77777777" w:rsidR="00D721A1" w:rsidRDefault="007B6925">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24E99B18" w14:textId="77777777" w:rsidR="00D721A1" w:rsidRDefault="007B6925">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30EFA649" w14:textId="77777777" w:rsidR="00D721A1" w:rsidRDefault="007B6925">
            <w:pPr>
              <w:rPr>
                <w:sz w:val="16"/>
                <w:szCs w:val="16"/>
              </w:rPr>
            </w:pPr>
            <w:r>
              <w:rPr>
                <w:sz w:val="16"/>
                <w:szCs w:val="16"/>
              </w:rPr>
              <w:t>0.047 (0.006-0.168)</w:t>
            </w:r>
          </w:p>
        </w:tc>
        <w:tc>
          <w:tcPr>
            <w:tcW w:w="1747" w:type="dxa"/>
            <w:tcBorders>
              <w:top w:val="nil"/>
              <w:left w:val="nil"/>
              <w:bottom w:val="nil"/>
              <w:right w:val="nil"/>
            </w:tcBorders>
            <w:tcMar>
              <w:top w:w="0" w:type="dxa"/>
              <w:left w:w="0" w:type="dxa"/>
              <w:bottom w:w="0" w:type="dxa"/>
              <w:right w:w="0" w:type="dxa"/>
            </w:tcMar>
            <w:vAlign w:val="bottom"/>
          </w:tcPr>
          <w:p w14:paraId="74CB0BB1" w14:textId="77777777" w:rsidR="00D721A1" w:rsidRDefault="007B6925">
            <w:pPr>
              <w:rPr>
                <w:sz w:val="16"/>
                <w:szCs w:val="16"/>
              </w:rPr>
            </w:pPr>
            <w:r>
              <w:rPr>
                <w:sz w:val="16"/>
                <w:szCs w:val="16"/>
              </w:rPr>
              <w:t>0.146 (0.018-0.545)</w:t>
            </w:r>
          </w:p>
        </w:tc>
      </w:tr>
      <w:tr w:rsidR="00D721A1" w14:paraId="711FC4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6EB1AA"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FA282FF"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18887257" w14:textId="77777777" w:rsidR="00D721A1" w:rsidRDefault="007B6925">
            <w:pPr>
              <w:rPr>
                <w:sz w:val="16"/>
                <w:szCs w:val="16"/>
              </w:rPr>
            </w:pPr>
            <w:proofErr w:type="spellStart"/>
            <w:r>
              <w:rPr>
                <w:sz w:val="16"/>
                <w:szCs w:val="16"/>
              </w:rPr>
              <w:t>Anadara</w:t>
            </w:r>
            <w:proofErr w:type="spellEnd"/>
          </w:p>
        </w:tc>
        <w:tc>
          <w:tcPr>
            <w:tcW w:w="1985" w:type="dxa"/>
            <w:tcBorders>
              <w:top w:val="nil"/>
              <w:left w:val="nil"/>
              <w:bottom w:val="nil"/>
              <w:right w:val="nil"/>
            </w:tcBorders>
            <w:tcMar>
              <w:top w:w="0" w:type="dxa"/>
              <w:left w:w="0" w:type="dxa"/>
              <w:bottom w:w="0" w:type="dxa"/>
              <w:right w:w="0" w:type="dxa"/>
            </w:tcMar>
            <w:vAlign w:val="bottom"/>
          </w:tcPr>
          <w:p w14:paraId="45973744" w14:textId="77777777" w:rsidR="00D721A1" w:rsidRDefault="007B6925">
            <w:pPr>
              <w:rPr>
                <w:sz w:val="16"/>
                <w:szCs w:val="16"/>
              </w:rPr>
            </w:pPr>
            <w:proofErr w:type="spellStart"/>
            <w:r>
              <w:rPr>
                <w:sz w:val="16"/>
                <w:szCs w:val="16"/>
              </w:rPr>
              <w:t>Anadara</w:t>
            </w:r>
            <w:proofErr w:type="spellEnd"/>
            <w:r>
              <w:rPr>
                <w:sz w:val="16"/>
                <w:szCs w:val="16"/>
              </w:rPr>
              <w:t xml:space="preserve"> </w:t>
            </w:r>
            <w:proofErr w:type="spellStart"/>
            <w:r>
              <w:rPr>
                <w:sz w:val="16"/>
                <w:szCs w:val="16"/>
              </w:rPr>
              <w:t>antiquata</w:t>
            </w:r>
            <w:proofErr w:type="spellEnd"/>
          </w:p>
        </w:tc>
        <w:tc>
          <w:tcPr>
            <w:tcW w:w="2306" w:type="dxa"/>
            <w:tcBorders>
              <w:top w:val="nil"/>
              <w:left w:val="nil"/>
              <w:bottom w:val="nil"/>
              <w:right w:val="nil"/>
            </w:tcBorders>
            <w:tcMar>
              <w:top w:w="0" w:type="dxa"/>
              <w:left w:w="0" w:type="dxa"/>
              <w:bottom w:w="0" w:type="dxa"/>
              <w:right w:w="0" w:type="dxa"/>
            </w:tcMar>
            <w:vAlign w:val="bottom"/>
          </w:tcPr>
          <w:p w14:paraId="5530065E" w14:textId="77777777" w:rsidR="00D721A1" w:rsidRDefault="007B6925">
            <w:pPr>
              <w:rPr>
                <w:sz w:val="16"/>
                <w:szCs w:val="16"/>
              </w:rPr>
            </w:pPr>
            <w:r>
              <w:rPr>
                <w:sz w:val="16"/>
                <w:szCs w:val="16"/>
              </w:rPr>
              <w:t>Antique ark</w:t>
            </w:r>
          </w:p>
        </w:tc>
        <w:tc>
          <w:tcPr>
            <w:tcW w:w="724" w:type="dxa"/>
            <w:tcBorders>
              <w:top w:val="nil"/>
              <w:left w:val="nil"/>
              <w:bottom w:val="nil"/>
              <w:right w:val="nil"/>
            </w:tcBorders>
            <w:tcMar>
              <w:top w:w="0" w:type="dxa"/>
              <w:left w:w="0" w:type="dxa"/>
              <w:bottom w:w="0" w:type="dxa"/>
              <w:right w:w="0" w:type="dxa"/>
            </w:tcMar>
            <w:vAlign w:val="bottom"/>
          </w:tcPr>
          <w:p w14:paraId="2E7115BF" w14:textId="77777777" w:rsidR="00D721A1" w:rsidRDefault="007B6925">
            <w:pPr>
              <w:rPr>
                <w:sz w:val="16"/>
                <w:szCs w:val="16"/>
              </w:rPr>
            </w:pPr>
            <w:r>
              <w:rPr>
                <w:sz w:val="16"/>
                <w:szCs w:val="16"/>
              </w:rPr>
              <w:t>10.5</w:t>
            </w:r>
          </w:p>
        </w:tc>
        <w:tc>
          <w:tcPr>
            <w:tcW w:w="651" w:type="dxa"/>
            <w:tcBorders>
              <w:top w:val="nil"/>
              <w:left w:val="nil"/>
              <w:bottom w:val="nil"/>
              <w:right w:val="nil"/>
            </w:tcBorders>
            <w:tcMar>
              <w:top w:w="0" w:type="dxa"/>
              <w:left w:w="0" w:type="dxa"/>
              <w:bottom w:w="0" w:type="dxa"/>
              <w:right w:w="0" w:type="dxa"/>
            </w:tcMar>
            <w:vAlign w:val="bottom"/>
          </w:tcPr>
          <w:p w14:paraId="435C12CF" w14:textId="77777777" w:rsidR="00D721A1" w:rsidRDefault="007B6925">
            <w:pPr>
              <w:rPr>
                <w:sz w:val="16"/>
                <w:szCs w:val="16"/>
              </w:rPr>
            </w:pPr>
            <w:r>
              <w:rPr>
                <w:sz w:val="16"/>
                <w:szCs w:val="16"/>
              </w:rPr>
              <w:t>1.54</w:t>
            </w:r>
          </w:p>
        </w:tc>
        <w:tc>
          <w:tcPr>
            <w:tcW w:w="610" w:type="dxa"/>
            <w:tcBorders>
              <w:top w:val="nil"/>
              <w:left w:val="nil"/>
              <w:bottom w:val="nil"/>
              <w:right w:val="nil"/>
            </w:tcBorders>
            <w:tcMar>
              <w:top w:w="0" w:type="dxa"/>
              <w:left w:w="0" w:type="dxa"/>
              <w:bottom w:w="0" w:type="dxa"/>
              <w:right w:w="0" w:type="dxa"/>
            </w:tcMar>
            <w:vAlign w:val="bottom"/>
          </w:tcPr>
          <w:p w14:paraId="3E4A618C" w14:textId="77777777" w:rsidR="00D721A1" w:rsidRDefault="007B6925">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68D033D" w14:textId="77777777" w:rsidR="00D721A1" w:rsidRDefault="007B6925">
            <w:pPr>
              <w:rPr>
                <w:sz w:val="16"/>
                <w:szCs w:val="16"/>
              </w:rPr>
            </w:pPr>
            <w:r>
              <w:rPr>
                <w:sz w:val="16"/>
                <w:szCs w:val="16"/>
              </w:rPr>
              <w:t>0.288 (0.001-1.756)</w:t>
            </w:r>
          </w:p>
        </w:tc>
        <w:tc>
          <w:tcPr>
            <w:tcW w:w="1747" w:type="dxa"/>
            <w:tcBorders>
              <w:top w:val="nil"/>
              <w:left w:val="nil"/>
              <w:bottom w:val="nil"/>
              <w:right w:val="nil"/>
            </w:tcBorders>
            <w:tcMar>
              <w:top w:w="0" w:type="dxa"/>
              <w:left w:w="0" w:type="dxa"/>
              <w:bottom w:w="0" w:type="dxa"/>
              <w:right w:w="0" w:type="dxa"/>
            </w:tcMar>
            <w:vAlign w:val="bottom"/>
          </w:tcPr>
          <w:p w14:paraId="2AC20AA9" w14:textId="77777777" w:rsidR="00D721A1" w:rsidRDefault="007B6925">
            <w:pPr>
              <w:rPr>
                <w:sz w:val="16"/>
                <w:szCs w:val="16"/>
              </w:rPr>
            </w:pPr>
            <w:r>
              <w:rPr>
                <w:sz w:val="16"/>
                <w:szCs w:val="16"/>
              </w:rPr>
              <w:t>0.831 (0.002-5.253)</w:t>
            </w:r>
          </w:p>
        </w:tc>
      </w:tr>
      <w:tr w:rsidR="00D721A1" w14:paraId="7C511B2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AC2F4F6"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43C68B1"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C893AA6" w14:textId="77777777" w:rsidR="00D721A1" w:rsidRDefault="007B6925">
            <w:pPr>
              <w:rPr>
                <w:sz w:val="16"/>
                <w:szCs w:val="16"/>
              </w:rPr>
            </w:pPr>
            <w:proofErr w:type="spellStart"/>
            <w:r>
              <w:rPr>
                <w:sz w:val="16"/>
                <w:szCs w:val="16"/>
              </w:rPr>
              <w:t>Anadara</w:t>
            </w:r>
            <w:proofErr w:type="spellEnd"/>
          </w:p>
        </w:tc>
        <w:tc>
          <w:tcPr>
            <w:tcW w:w="1985" w:type="dxa"/>
            <w:tcBorders>
              <w:top w:val="nil"/>
              <w:left w:val="nil"/>
              <w:bottom w:val="nil"/>
              <w:right w:val="nil"/>
            </w:tcBorders>
            <w:tcMar>
              <w:top w:w="0" w:type="dxa"/>
              <w:left w:w="0" w:type="dxa"/>
              <w:bottom w:w="0" w:type="dxa"/>
              <w:right w:w="0" w:type="dxa"/>
            </w:tcMar>
            <w:vAlign w:val="bottom"/>
          </w:tcPr>
          <w:p w14:paraId="279BBECF" w14:textId="77777777" w:rsidR="00D721A1" w:rsidRDefault="007B6925">
            <w:pPr>
              <w:rPr>
                <w:sz w:val="16"/>
                <w:szCs w:val="16"/>
              </w:rPr>
            </w:pPr>
            <w:proofErr w:type="spellStart"/>
            <w:r>
              <w:rPr>
                <w:sz w:val="16"/>
                <w:szCs w:val="16"/>
              </w:rPr>
              <w:t>Anadara</w:t>
            </w:r>
            <w:proofErr w:type="spellEnd"/>
            <w:r>
              <w:rPr>
                <w:sz w:val="16"/>
                <w:szCs w:val="16"/>
              </w:rPr>
              <w:t xml:space="preserve"> </w:t>
            </w:r>
            <w:proofErr w:type="spellStart"/>
            <w:r>
              <w:rPr>
                <w:sz w:val="16"/>
                <w:szCs w:val="16"/>
              </w:rPr>
              <w:t>broughtonii</w:t>
            </w:r>
            <w:proofErr w:type="spellEnd"/>
          </w:p>
        </w:tc>
        <w:tc>
          <w:tcPr>
            <w:tcW w:w="2306" w:type="dxa"/>
            <w:tcBorders>
              <w:top w:val="nil"/>
              <w:left w:val="nil"/>
              <w:bottom w:val="nil"/>
              <w:right w:val="nil"/>
            </w:tcBorders>
            <w:tcMar>
              <w:top w:w="0" w:type="dxa"/>
              <w:left w:w="0" w:type="dxa"/>
              <w:bottom w:w="0" w:type="dxa"/>
              <w:right w:w="0" w:type="dxa"/>
            </w:tcMar>
            <w:vAlign w:val="bottom"/>
          </w:tcPr>
          <w:p w14:paraId="1CF3D023" w14:textId="77777777" w:rsidR="00D721A1" w:rsidRDefault="007B6925">
            <w:pPr>
              <w:rPr>
                <w:sz w:val="16"/>
                <w:szCs w:val="16"/>
              </w:rPr>
            </w:pPr>
            <w:r>
              <w:rPr>
                <w:sz w:val="16"/>
                <w:szCs w:val="16"/>
              </w:rPr>
              <w:t>Inflated ark</w:t>
            </w:r>
          </w:p>
        </w:tc>
        <w:tc>
          <w:tcPr>
            <w:tcW w:w="724" w:type="dxa"/>
            <w:tcBorders>
              <w:top w:val="nil"/>
              <w:left w:val="nil"/>
              <w:bottom w:val="nil"/>
              <w:right w:val="nil"/>
            </w:tcBorders>
            <w:tcMar>
              <w:top w:w="0" w:type="dxa"/>
              <w:left w:w="0" w:type="dxa"/>
              <w:bottom w:w="0" w:type="dxa"/>
              <w:right w:w="0" w:type="dxa"/>
            </w:tcMar>
            <w:vAlign w:val="bottom"/>
          </w:tcPr>
          <w:p w14:paraId="50848663"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07245C3C" w14:textId="77777777" w:rsidR="00D721A1" w:rsidRDefault="007B6925">
            <w:pPr>
              <w:rPr>
                <w:sz w:val="16"/>
                <w:szCs w:val="16"/>
              </w:rPr>
            </w:pPr>
            <w:r>
              <w:rPr>
                <w:sz w:val="16"/>
                <w:szCs w:val="16"/>
              </w:rPr>
              <w:t>0.2359</w:t>
            </w:r>
          </w:p>
        </w:tc>
        <w:tc>
          <w:tcPr>
            <w:tcW w:w="610" w:type="dxa"/>
            <w:tcBorders>
              <w:top w:val="nil"/>
              <w:left w:val="nil"/>
              <w:bottom w:val="nil"/>
              <w:right w:val="nil"/>
            </w:tcBorders>
            <w:tcMar>
              <w:top w:w="0" w:type="dxa"/>
              <w:left w:w="0" w:type="dxa"/>
              <w:bottom w:w="0" w:type="dxa"/>
              <w:right w:w="0" w:type="dxa"/>
            </w:tcMar>
            <w:vAlign w:val="bottom"/>
          </w:tcPr>
          <w:p w14:paraId="18F31C3A" w14:textId="77777777" w:rsidR="00D721A1" w:rsidRDefault="007B6925">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18E99EA" w14:textId="77777777" w:rsidR="00D721A1" w:rsidRDefault="007B6925">
            <w:pPr>
              <w:rPr>
                <w:sz w:val="16"/>
                <w:szCs w:val="16"/>
              </w:rPr>
            </w:pPr>
            <w:r>
              <w:rPr>
                <w:sz w:val="16"/>
                <w:szCs w:val="16"/>
              </w:rPr>
              <w:t>0.043 (0-0.258)</w:t>
            </w:r>
          </w:p>
        </w:tc>
        <w:tc>
          <w:tcPr>
            <w:tcW w:w="1747" w:type="dxa"/>
            <w:tcBorders>
              <w:top w:val="nil"/>
              <w:left w:val="nil"/>
              <w:bottom w:val="nil"/>
              <w:right w:val="nil"/>
            </w:tcBorders>
            <w:tcMar>
              <w:top w:w="0" w:type="dxa"/>
              <w:left w:w="0" w:type="dxa"/>
              <w:bottom w:w="0" w:type="dxa"/>
              <w:right w:w="0" w:type="dxa"/>
            </w:tcMar>
            <w:vAlign w:val="bottom"/>
          </w:tcPr>
          <w:p w14:paraId="16B36C5E" w14:textId="77777777" w:rsidR="00D721A1" w:rsidRDefault="007B6925">
            <w:pPr>
              <w:rPr>
                <w:sz w:val="16"/>
                <w:szCs w:val="16"/>
              </w:rPr>
            </w:pPr>
            <w:r>
              <w:rPr>
                <w:sz w:val="16"/>
                <w:szCs w:val="16"/>
              </w:rPr>
              <w:t>0.129 (0.001-0.825)</w:t>
            </w:r>
          </w:p>
        </w:tc>
      </w:tr>
      <w:tr w:rsidR="00D721A1" w14:paraId="4209A3E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E8A97AE"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5E9CE32"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659821CA" w14:textId="77777777" w:rsidR="00D721A1" w:rsidRDefault="007B6925">
            <w:pPr>
              <w:rPr>
                <w:sz w:val="16"/>
                <w:szCs w:val="16"/>
              </w:rPr>
            </w:pPr>
            <w:proofErr w:type="spellStart"/>
            <w:r>
              <w:rPr>
                <w:sz w:val="16"/>
                <w:szCs w:val="16"/>
              </w:rPr>
              <w:t>Anadara</w:t>
            </w:r>
            <w:proofErr w:type="spellEnd"/>
          </w:p>
        </w:tc>
        <w:tc>
          <w:tcPr>
            <w:tcW w:w="1985" w:type="dxa"/>
            <w:tcBorders>
              <w:top w:val="nil"/>
              <w:left w:val="nil"/>
              <w:bottom w:val="nil"/>
              <w:right w:val="nil"/>
            </w:tcBorders>
            <w:tcMar>
              <w:top w:w="0" w:type="dxa"/>
              <w:left w:w="0" w:type="dxa"/>
              <w:bottom w:w="0" w:type="dxa"/>
              <w:right w:w="0" w:type="dxa"/>
            </w:tcMar>
            <w:vAlign w:val="bottom"/>
          </w:tcPr>
          <w:p w14:paraId="1855231E" w14:textId="77777777" w:rsidR="00D721A1" w:rsidRDefault="007B6925">
            <w:pPr>
              <w:rPr>
                <w:sz w:val="16"/>
                <w:szCs w:val="16"/>
              </w:rPr>
            </w:pPr>
            <w:proofErr w:type="spellStart"/>
            <w:r>
              <w:rPr>
                <w:sz w:val="16"/>
                <w:szCs w:val="16"/>
              </w:rPr>
              <w:t>Anadara</w:t>
            </w:r>
            <w:proofErr w:type="spellEnd"/>
            <w:r>
              <w:rPr>
                <w:sz w:val="16"/>
                <w:szCs w:val="16"/>
              </w:rPr>
              <w:t xml:space="preserve"> </w:t>
            </w:r>
            <w:proofErr w:type="spellStart"/>
            <w:r>
              <w:rPr>
                <w:sz w:val="16"/>
                <w:szCs w:val="16"/>
              </w:rPr>
              <w:t>kagoshimensis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1530FC7C" w14:textId="77777777" w:rsidR="00D721A1" w:rsidRDefault="007B6925">
            <w:pPr>
              <w:rPr>
                <w:sz w:val="16"/>
                <w:szCs w:val="16"/>
              </w:rPr>
            </w:pPr>
            <w:r>
              <w:rPr>
                <w:sz w:val="16"/>
                <w:szCs w:val="16"/>
              </w:rPr>
              <w:t>Half-crenated ark</w:t>
            </w:r>
          </w:p>
        </w:tc>
        <w:tc>
          <w:tcPr>
            <w:tcW w:w="724" w:type="dxa"/>
            <w:tcBorders>
              <w:top w:val="nil"/>
              <w:left w:val="nil"/>
              <w:bottom w:val="nil"/>
              <w:right w:val="nil"/>
            </w:tcBorders>
            <w:tcMar>
              <w:top w:w="0" w:type="dxa"/>
              <w:left w:w="0" w:type="dxa"/>
              <w:bottom w:w="0" w:type="dxa"/>
              <w:right w:w="0" w:type="dxa"/>
            </w:tcMar>
            <w:vAlign w:val="bottom"/>
          </w:tcPr>
          <w:p w14:paraId="1352D892" w14:textId="77777777" w:rsidR="00D721A1" w:rsidRDefault="007B6925">
            <w:pPr>
              <w:rPr>
                <w:sz w:val="16"/>
                <w:szCs w:val="16"/>
              </w:rPr>
            </w:pPr>
            <w:r>
              <w:rPr>
                <w:sz w:val="16"/>
                <w:szCs w:val="16"/>
              </w:rPr>
              <w:t>6.2</w:t>
            </w:r>
          </w:p>
        </w:tc>
        <w:tc>
          <w:tcPr>
            <w:tcW w:w="651" w:type="dxa"/>
            <w:tcBorders>
              <w:top w:val="nil"/>
              <w:left w:val="nil"/>
              <w:bottom w:val="nil"/>
              <w:right w:val="nil"/>
            </w:tcBorders>
            <w:tcMar>
              <w:top w:w="0" w:type="dxa"/>
              <w:left w:w="0" w:type="dxa"/>
              <w:bottom w:w="0" w:type="dxa"/>
              <w:right w:w="0" w:type="dxa"/>
            </w:tcMar>
            <w:vAlign w:val="bottom"/>
          </w:tcPr>
          <w:p w14:paraId="6C4B235E" w14:textId="77777777" w:rsidR="00D721A1" w:rsidRDefault="007B6925">
            <w:pPr>
              <w:rPr>
                <w:sz w:val="16"/>
                <w:szCs w:val="16"/>
              </w:rPr>
            </w:pPr>
            <w:r>
              <w:rPr>
                <w:sz w:val="16"/>
                <w:szCs w:val="16"/>
              </w:rPr>
              <w:t>0.428</w:t>
            </w:r>
          </w:p>
        </w:tc>
        <w:tc>
          <w:tcPr>
            <w:tcW w:w="610" w:type="dxa"/>
            <w:tcBorders>
              <w:top w:val="nil"/>
              <w:left w:val="nil"/>
              <w:bottom w:val="nil"/>
              <w:right w:val="nil"/>
            </w:tcBorders>
            <w:tcMar>
              <w:top w:w="0" w:type="dxa"/>
              <w:left w:w="0" w:type="dxa"/>
              <w:bottom w:w="0" w:type="dxa"/>
              <w:right w:w="0" w:type="dxa"/>
            </w:tcMar>
            <w:vAlign w:val="bottom"/>
          </w:tcPr>
          <w:p w14:paraId="1998AE2F" w14:textId="77777777" w:rsidR="00D721A1" w:rsidRDefault="007B6925">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115EFD3F" w14:textId="77777777" w:rsidR="00D721A1" w:rsidRDefault="007B6925">
            <w:pPr>
              <w:rPr>
                <w:sz w:val="16"/>
                <w:szCs w:val="16"/>
              </w:rPr>
            </w:pPr>
            <w:r>
              <w:rPr>
                <w:sz w:val="16"/>
                <w:szCs w:val="16"/>
              </w:rPr>
              <w:t>0.047 (0-0.31)</w:t>
            </w:r>
          </w:p>
        </w:tc>
        <w:tc>
          <w:tcPr>
            <w:tcW w:w="1747" w:type="dxa"/>
            <w:tcBorders>
              <w:top w:val="nil"/>
              <w:left w:val="nil"/>
              <w:bottom w:val="nil"/>
              <w:right w:val="nil"/>
            </w:tcBorders>
            <w:tcMar>
              <w:top w:w="0" w:type="dxa"/>
              <w:left w:w="0" w:type="dxa"/>
              <w:bottom w:w="0" w:type="dxa"/>
              <w:right w:w="0" w:type="dxa"/>
            </w:tcMar>
            <w:vAlign w:val="bottom"/>
          </w:tcPr>
          <w:p w14:paraId="042607E6" w14:textId="77777777" w:rsidR="00D721A1" w:rsidRDefault="007B6925">
            <w:pPr>
              <w:rPr>
                <w:sz w:val="16"/>
                <w:szCs w:val="16"/>
              </w:rPr>
            </w:pPr>
            <w:r>
              <w:rPr>
                <w:sz w:val="16"/>
                <w:szCs w:val="16"/>
              </w:rPr>
              <w:t>0.143 (0.001-0.891)</w:t>
            </w:r>
          </w:p>
        </w:tc>
      </w:tr>
      <w:tr w:rsidR="00D721A1" w14:paraId="13661CC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6E181E1"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440479E"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010838B1" w14:textId="77777777" w:rsidR="00D721A1" w:rsidRDefault="007B6925">
            <w:pPr>
              <w:rPr>
                <w:sz w:val="16"/>
                <w:szCs w:val="16"/>
              </w:rPr>
            </w:pPr>
            <w:proofErr w:type="spellStart"/>
            <w:r>
              <w:rPr>
                <w:sz w:val="16"/>
                <w:szCs w:val="16"/>
              </w:rPr>
              <w:t>Anadara</w:t>
            </w:r>
            <w:proofErr w:type="spellEnd"/>
          </w:p>
        </w:tc>
        <w:tc>
          <w:tcPr>
            <w:tcW w:w="1985" w:type="dxa"/>
            <w:tcBorders>
              <w:top w:val="nil"/>
              <w:left w:val="nil"/>
              <w:bottom w:val="nil"/>
              <w:right w:val="nil"/>
            </w:tcBorders>
            <w:tcMar>
              <w:top w:w="0" w:type="dxa"/>
              <w:left w:w="0" w:type="dxa"/>
              <w:bottom w:w="0" w:type="dxa"/>
              <w:right w:w="0" w:type="dxa"/>
            </w:tcMar>
            <w:vAlign w:val="bottom"/>
          </w:tcPr>
          <w:p w14:paraId="33738BEF" w14:textId="77777777" w:rsidR="00D721A1" w:rsidRDefault="007B6925">
            <w:pPr>
              <w:rPr>
                <w:sz w:val="16"/>
                <w:szCs w:val="16"/>
              </w:rPr>
            </w:pPr>
            <w:proofErr w:type="spellStart"/>
            <w:r>
              <w:rPr>
                <w:sz w:val="16"/>
                <w:szCs w:val="16"/>
              </w:rPr>
              <w:t>Anadara</w:t>
            </w:r>
            <w:proofErr w:type="spellEnd"/>
            <w:r>
              <w:rPr>
                <w:sz w:val="16"/>
                <w:szCs w:val="16"/>
              </w:rPr>
              <w:t xml:space="preserve"> </w:t>
            </w:r>
            <w:proofErr w:type="spellStart"/>
            <w:r>
              <w:rPr>
                <w:sz w:val="16"/>
                <w:szCs w:val="16"/>
              </w:rPr>
              <w:t>similis</w:t>
            </w:r>
            <w:proofErr w:type="spellEnd"/>
          </w:p>
        </w:tc>
        <w:tc>
          <w:tcPr>
            <w:tcW w:w="2306" w:type="dxa"/>
            <w:tcBorders>
              <w:top w:val="nil"/>
              <w:left w:val="nil"/>
              <w:bottom w:val="nil"/>
              <w:right w:val="nil"/>
            </w:tcBorders>
            <w:tcMar>
              <w:top w:w="0" w:type="dxa"/>
              <w:left w:w="0" w:type="dxa"/>
              <w:bottom w:w="0" w:type="dxa"/>
              <w:right w:w="0" w:type="dxa"/>
            </w:tcMar>
            <w:vAlign w:val="bottom"/>
          </w:tcPr>
          <w:p w14:paraId="72CC1B0D" w14:textId="77777777" w:rsidR="00D721A1" w:rsidRDefault="007B6925">
            <w:pPr>
              <w:rPr>
                <w:sz w:val="16"/>
                <w:szCs w:val="16"/>
              </w:rPr>
            </w:pPr>
            <w:r>
              <w:rPr>
                <w:sz w:val="16"/>
                <w:szCs w:val="16"/>
              </w:rPr>
              <w:t>Brown ark</w:t>
            </w:r>
          </w:p>
        </w:tc>
        <w:tc>
          <w:tcPr>
            <w:tcW w:w="724" w:type="dxa"/>
            <w:tcBorders>
              <w:top w:val="nil"/>
              <w:left w:val="nil"/>
              <w:bottom w:val="nil"/>
              <w:right w:val="nil"/>
            </w:tcBorders>
            <w:tcMar>
              <w:top w:w="0" w:type="dxa"/>
              <w:left w:w="0" w:type="dxa"/>
              <w:bottom w:w="0" w:type="dxa"/>
              <w:right w:w="0" w:type="dxa"/>
            </w:tcMar>
            <w:vAlign w:val="bottom"/>
          </w:tcPr>
          <w:p w14:paraId="1B36B527"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1CD058EF" w14:textId="77777777" w:rsidR="00D721A1" w:rsidRDefault="007B6925">
            <w:pPr>
              <w:rPr>
                <w:sz w:val="16"/>
                <w:szCs w:val="16"/>
              </w:rPr>
            </w:pPr>
            <w:r>
              <w:rPr>
                <w:sz w:val="16"/>
                <w:szCs w:val="16"/>
              </w:rPr>
              <w:t>0.428</w:t>
            </w:r>
          </w:p>
        </w:tc>
        <w:tc>
          <w:tcPr>
            <w:tcW w:w="610" w:type="dxa"/>
            <w:tcBorders>
              <w:top w:val="nil"/>
              <w:left w:val="nil"/>
              <w:bottom w:val="nil"/>
              <w:right w:val="nil"/>
            </w:tcBorders>
            <w:tcMar>
              <w:top w:w="0" w:type="dxa"/>
              <w:left w:w="0" w:type="dxa"/>
              <w:bottom w:w="0" w:type="dxa"/>
              <w:right w:w="0" w:type="dxa"/>
            </w:tcMar>
            <w:vAlign w:val="bottom"/>
          </w:tcPr>
          <w:p w14:paraId="7FF09266" w14:textId="77777777" w:rsidR="00D721A1" w:rsidRDefault="007B6925">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B2D617E" w14:textId="77777777" w:rsidR="00D721A1" w:rsidRDefault="007B6925">
            <w:pPr>
              <w:rPr>
                <w:sz w:val="16"/>
                <w:szCs w:val="16"/>
              </w:rPr>
            </w:pPr>
            <w:r>
              <w:rPr>
                <w:sz w:val="16"/>
                <w:szCs w:val="16"/>
              </w:rPr>
              <w:t>0.05 (0-0.329)</w:t>
            </w:r>
          </w:p>
        </w:tc>
        <w:tc>
          <w:tcPr>
            <w:tcW w:w="1747" w:type="dxa"/>
            <w:tcBorders>
              <w:top w:val="nil"/>
              <w:left w:val="nil"/>
              <w:bottom w:val="nil"/>
              <w:right w:val="nil"/>
            </w:tcBorders>
            <w:tcMar>
              <w:top w:w="0" w:type="dxa"/>
              <w:left w:w="0" w:type="dxa"/>
              <w:bottom w:w="0" w:type="dxa"/>
              <w:right w:w="0" w:type="dxa"/>
            </w:tcMar>
            <w:vAlign w:val="bottom"/>
          </w:tcPr>
          <w:p w14:paraId="27020427" w14:textId="77777777" w:rsidR="00D721A1" w:rsidRDefault="007B6925">
            <w:pPr>
              <w:rPr>
                <w:sz w:val="16"/>
                <w:szCs w:val="16"/>
              </w:rPr>
            </w:pPr>
            <w:r>
              <w:rPr>
                <w:sz w:val="16"/>
                <w:szCs w:val="16"/>
              </w:rPr>
              <w:t>0.147 (0.001-0.939)</w:t>
            </w:r>
          </w:p>
        </w:tc>
      </w:tr>
      <w:tr w:rsidR="00D721A1" w14:paraId="1A9F859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F6B5C4E"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4C0FDE4"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5AD900B3" w14:textId="77777777" w:rsidR="00D721A1" w:rsidRDefault="007B6925">
            <w:pPr>
              <w:rPr>
                <w:sz w:val="16"/>
                <w:szCs w:val="16"/>
              </w:rPr>
            </w:pPr>
            <w:proofErr w:type="spellStart"/>
            <w:r>
              <w:rPr>
                <w:sz w:val="16"/>
                <w:szCs w:val="16"/>
              </w:rPr>
              <w:t>Anadara</w:t>
            </w:r>
            <w:proofErr w:type="spellEnd"/>
          </w:p>
        </w:tc>
        <w:tc>
          <w:tcPr>
            <w:tcW w:w="1985" w:type="dxa"/>
            <w:tcBorders>
              <w:top w:val="nil"/>
              <w:left w:val="nil"/>
              <w:bottom w:val="nil"/>
              <w:right w:val="nil"/>
            </w:tcBorders>
            <w:tcMar>
              <w:top w:w="0" w:type="dxa"/>
              <w:left w:w="0" w:type="dxa"/>
              <w:bottom w:w="0" w:type="dxa"/>
              <w:right w:w="0" w:type="dxa"/>
            </w:tcMar>
            <w:vAlign w:val="bottom"/>
          </w:tcPr>
          <w:p w14:paraId="51FCA9F2" w14:textId="77777777" w:rsidR="00D721A1" w:rsidRDefault="007B6925">
            <w:pPr>
              <w:rPr>
                <w:sz w:val="16"/>
                <w:szCs w:val="16"/>
              </w:rPr>
            </w:pPr>
            <w:proofErr w:type="spellStart"/>
            <w:r>
              <w:rPr>
                <w:sz w:val="16"/>
                <w:szCs w:val="16"/>
              </w:rPr>
              <w:t>Anadara</w:t>
            </w:r>
            <w:proofErr w:type="spellEnd"/>
            <w:r>
              <w:rPr>
                <w:sz w:val="16"/>
                <w:szCs w:val="16"/>
              </w:rPr>
              <w:t xml:space="preserve"> </w:t>
            </w:r>
            <w:proofErr w:type="spellStart"/>
            <w:r>
              <w:rPr>
                <w:sz w:val="16"/>
                <w:szCs w:val="16"/>
              </w:rPr>
              <w:t>tuberculosa</w:t>
            </w:r>
            <w:proofErr w:type="spellEnd"/>
          </w:p>
        </w:tc>
        <w:tc>
          <w:tcPr>
            <w:tcW w:w="2306" w:type="dxa"/>
            <w:tcBorders>
              <w:top w:val="nil"/>
              <w:left w:val="nil"/>
              <w:bottom w:val="nil"/>
              <w:right w:val="nil"/>
            </w:tcBorders>
            <w:tcMar>
              <w:top w:w="0" w:type="dxa"/>
              <w:left w:w="0" w:type="dxa"/>
              <w:bottom w:w="0" w:type="dxa"/>
              <w:right w:w="0" w:type="dxa"/>
            </w:tcMar>
            <w:vAlign w:val="bottom"/>
          </w:tcPr>
          <w:p w14:paraId="6510775D" w14:textId="77777777" w:rsidR="00D721A1" w:rsidRDefault="007B6925">
            <w:pPr>
              <w:rPr>
                <w:sz w:val="16"/>
                <w:szCs w:val="16"/>
              </w:rPr>
            </w:pPr>
            <w:r>
              <w:rPr>
                <w:sz w:val="16"/>
                <w:szCs w:val="16"/>
              </w:rPr>
              <w:t>Black ark</w:t>
            </w:r>
          </w:p>
        </w:tc>
        <w:tc>
          <w:tcPr>
            <w:tcW w:w="724" w:type="dxa"/>
            <w:tcBorders>
              <w:top w:val="nil"/>
              <w:left w:val="nil"/>
              <w:bottom w:val="nil"/>
              <w:right w:val="nil"/>
            </w:tcBorders>
            <w:tcMar>
              <w:top w:w="0" w:type="dxa"/>
              <w:left w:w="0" w:type="dxa"/>
              <w:bottom w:w="0" w:type="dxa"/>
              <w:right w:w="0" w:type="dxa"/>
            </w:tcMar>
            <w:vAlign w:val="bottom"/>
          </w:tcPr>
          <w:p w14:paraId="43C00B71"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3983D407" w14:textId="77777777" w:rsidR="00D721A1" w:rsidRDefault="007B6925">
            <w:pPr>
              <w:rPr>
                <w:sz w:val="16"/>
                <w:szCs w:val="16"/>
              </w:rPr>
            </w:pPr>
            <w:r>
              <w:rPr>
                <w:sz w:val="16"/>
                <w:szCs w:val="16"/>
              </w:rPr>
              <w:t>0.515</w:t>
            </w:r>
          </w:p>
        </w:tc>
        <w:tc>
          <w:tcPr>
            <w:tcW w:w="610" w:type="dxa"/>
            <w:tcBorders>
              <w:top w:val="nil"/>
              <w:left w:val="nil"/>
              <w:bottom w:val="nil"/>
              <w:right w:val="nil"/>
            </w:tcBorders>
            <w:tcMar>
              <w:top w:w="0" w:type="dxa"/>
              <w:left w:w="0" w:type="dxa"/>
              <w:bottom w:w="0" w:type="dxa"/>
              <w:right w:w="0" w:type="dxa"/>
            </w:tcMar>
            <w:vAlign w:val="bottom"/>
          </w:tcPr>
          <w:p w14:paraId="1169F28D" w14:textId="77777777" w:rsidR="00D721A1" w:rsidRDefault="007B6925">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288AD52E" w14:textId="77777777" w:rsidR="00D721A1" w:rsidRDefault="007B6925">
            <w:pPr>
              <w:rPr>
                <w:sz w:val="16"/>
                <w:szCs w:val="16"/>
              </w:rPr>
            </w:pPr>
            <w:r>
              <w:rPr>
                <w:sz w:val="16"/>
                <w:szCs w:val="16"/>
              </w:rPr>
              <w:t>0.048 (0-0.319)</w:t>
            </w:r>
          </w:p>
        </w:tc>
        <w:tc>
          <w:tcPr>
            <w:tcW w:w="1747" w:type="dxa"/>
            <w:tcBorders>
              <w:top w:val="nil"/>
              <w:left w:val="nil"/>
              <w:bottom w:val="nil"/>
              <w:right w:val="nil"/>
            </w:tcBorders>
            <w:tcMar>
              <w:top w:w="0" w:type="dxa"/>
              <w:left w:w="0" w:type="dxa"/>
              <w:bottom w:w="0" w:type="dxa"/>
              <w:right w:w="0" w:type="dxa"/>
            </w:tcMar>
            <w:vAlign w:val="bottom"/>
          </w:tcPr>
          <w:p w14:paraId="712103E6" w14:textId="77777777" w:rsidR="00D721A1" w:rsidRDefault="007B6925">
            <w:pPr>
              <w:rPr>
                <w:sz w:val="16"/>
                <w:szCs w:val="16"/>
              </w:rPr>
            </w:pPr>
            <w:r>
              <w:rPr>
                <w:sz w:val="16"/>
                <w:szCs w:val="16"/>
              </w:rPr>
              <w:t>0.147 (0.001-0.954)</w:t>
            </w:r>
          </w:p>
        </w:tc>
      </w:tr>
      <w:tr w:rsidR="00D721A1" w14:paraId="0843A77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4D5CA00"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8B34667"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0A0C68B" w14:textId="77777777" w:rsidR="00D721A1" w:rsidRDefault="007B6925">
            <w:pPr>
              <w:rPr>
                <w:sz w:val="16"/>
                <w:szCs w:val="16"/>
              </w:rPr>
            </w:pPr>
            <w:r>
              <w:rPr>
                <w:sz w:val="16"/>
                <w:szCs w:val="16"/>
              </w:rPr>
              <w:t>Arca</w:t>
            </w:r>
          </w:p>
        </w:tc>
        <w:tc>
          <w:tcPr>
            <w:tcW w:w="1985" w:type="dxa"/>
            <w:tcBorders>
              <w:top w:val="nil"/>
              <w:left w:val="nil"/>
              <w:bottom w:val="nil"/>
              <w:right w:val="nil"/>
            </w:tcBorders>
            <w:tcMar>
              <w:top w:w="0" w:type="dxa"/>
              <w:left w:w="0" w:type="dxa"/>
              <w:bottom w:w="0" w:type="dxa"/>
              <w:right w:w="0" w:type="dxa"/>
            </w:tcMar>
            <w:vAlign w:val="bottom"/>
          </w:tcPr>
          <w:p w14:paraId="52ED9644" w14:textId="77777777" w:rsidR="00D721A1" w:rsidRDefault="007B6925">
            <w:pPr>
              <w:rPr>
                <w:sz w:val="16"/>
                <w:szCs w:val="16"/>
              </w:rPr>
            </w:pPr>
            <w:r>
              <w:rPr>
                <w:sz w:val="16"/>
                <w:szCs w:val="16"/>
              </w:rPr>
              <w:t xml:space="preserve">Arca </w:t>
            </w:r>
            <w:proofErr w:type="spellStart"/>
            <w:r>
              <w:rPr>
                <w:sz w:val="16"/>
                <w:szCs w:val="16"/>
              </w:rPr>
              <w:t>noae</w:t>
            </w:r>
            <w:proofErr w:type="spellEnd"/>
          </w:p>
        </w:tc>
        <w:tc>
          <w:tcPr>
            <w:tcW w:w="2306" w:type="dxa"/>
            <w:tcBorders>
              <w:top w:val="nil"/>
              <w:left w:val="nil"/>
              <w:bottom w:val="nil"/>
              <w:right w:val="nil"/>
            </w:tcBorders>
            <w:tcMar>
              <w:top w:w="0" w:type="dxa"/>
              <w:left w:w="0" w:type="dxa"/>
              <w:bottom w:w="0" w:type="dxa"/>
              <w:right w:w="0" w:type="dxa"/>
            </w:tcMar>
            <w:vAlign w:val="bottom"/>
          </w:tcPr>
          <w:p w14:paraId="7FAA8B63" w14:textId="77777777" w:rsidR="00D721A1" w:rsidRDefault="007B6925">
            <w:pPr>
              <w:rPr>
                <w:sz w:val="16"/>
                <w:szCs w:val="16"/>
              </w:rPr>
            </w:pPr>
            <w:r>
              <w:rPr>
                <w:sz w:val="16"/>
                <w:szCs w:val="16"/>
              </w:rPr>
              <w:t>Noah's ark</w:t>
            </w:r>
          </w:p>
        </w:tc>
        <w:tc>
          <w:tcPr>
            <w:tcW w:w="724" w:type="dxa"/>
            <w:tcBorders>
              <w:top w:val="nil"/>
              <w:left w:val="nil"/>
              <w:bottom w:val="nil"/>
              <w:right w:val="nil"/>
            </w:tcBorders>
            <w:tcMar>
              <w:top w:w="0" w:type="dxa"/>
              <w:left w:w="0" w:type="dxa"/>
              <w:bottom w:w="0" w:type="dxa"/>
              <w:right w:w="0" w:type="dxa"/>
            </w:tcMar>
            <w:vAlign w:val="bottom"/>
          </w:tcPr>
          <w:p w14:paraId="4CB24941" w14:textId="77777777" w:rsidR="00D721A1" w:rsidRDefault="007B6925">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6EB118DA" w14:textId="77777777" w:rsidR="00D721A1" w:rsidRDefault="007B6925">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1B136606"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523DAD59" w14:textId="77777777" w:rsidR="00D721A1" w:rsidRDefault="007B6925">
            <w:pPr>
              <w:rPr>
                <w:sz w:val="16"/>
                <w:szCs w:val="16"/>
              </w:rPr>
            </w:pPr>
            <w:r>
              <w:rPr>
                <w:sz w:val="16"/>
                <w:szCs w:val="16"/>
              </w:rPr>
              <w:t>0.044 (0-0.294)</w:t>
            </w:r>
          </w:p>
        </w:tc>
        <w:tc>
          <w:tcPr>
            <w:tcW w:w="1747" w:type="dxa"/>
            <w:tcBorders>
              <w:top w:val="nil"/>
              <w:left w:val="nil"/>
              <w:bottom w:val="nil"/>
              <w:right w:val="nil"/>
            </w:tcBorders>
            <w:tcMar>
              <w:top w:w="0" w:type="dxa"/>
              <w:left w:w="0" w:type="dxa"/>
              <w:bottom w:w="0" w:type="dxa"/>
              <w:right w:w="0" w:type="dxa"/>
            </w:tcMar>
            <w:vAlign w:val="bottom"/>
          </w:tcPr>
          <w:p w14:paraId="23301FE0" w14:textId="77777777" w:rsidR="00D721A1" w:rsidRDefault="007B6925">
            <w:pPr>
              <w:rPr>
                <w:sz w:val="16"/>
                <w:szCs w:val="16"/>
              </w:rPr>
            </w:pPr>
            <w:r>
              <w:rPr>
                <w:sz w:val="16"/>
                <w:szCs w:val="16"/>
              </w:rPr>
              <w:t>0.129 (0.001-0.952)</w:t>
            </w:r>
          </w:p>
        </w:tc>
      </w:tr>
      <w:tr w:rsidR="00D721A1" w14:paraId="50ECF9A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7C914B"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3DEB6E7"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621B686C" w14:textId="77777777" w:rsidR="00D721A1" w:rsidRDefault="007B6925">
            <w:pPr>
              <w:rPr>
                <w:sz w:val="16"/>
                <w:szCs w:val="16"/>
              </w:rPr>
            </w:pPr>
            <w:r>
              <w:rPr>
                <w:sz w:val="16"/>
                <w:szCs w:val="16"/>
              </w:rPr>
              <w:t>Arca</w:t>
            </w:r>
          </w:p>
        </w:tc>
        <w:tc>
          <w:tcPr>
            <w:tcW w:w="1985" w:type="dxa"/>
            <w:tcBorders>
              <w:top w:val="nil"/>
              <w:left w:val="nil"/>
              <w:bottom w:val="nil"/>
              <w:right w:val="nil"/>
            </w:tcBorders>
            <w:tcMar>
              <w:top w:w="0" w:type="dxa"/>
              <w:left w:w="0" w:type="dxa"/>
              <w:bottom w:w="0" w:type="dxa"/>
              <w:right w:w="0" w:type="dxa"/>
            </w:tcMar>
            <w:vAlign w:val="bottom"/>
          </w:tcPr>
          <w:p w14:paraId="5081F364" w14:textId="77777777" w:rsidR="00D721A1" w:rsidRDefault="007B6925">
            <w:pPr>
              <w:rPr>
                <w:sz w:val="16"/>
                <w:szCs w:val="16"/>
              </w:rPr>
            </w:pPr>
            <w:r>
              <w:rPr>
                <w:sz w:val="16"/>
                <w:szCs w:val="16"/>
              </w:rPr>
              <w:t>Arca zebra</w:t>
            </w:r>
          </w:p>
        </w:tc>
        <w:tc>
          <w:tcPr>
            <w:tcW w:w="2306" w:type="dxa"/>
            <w:tcBorders>
              <w:top w:val="nil"/>
              <w:left w:val="nil"/>
              <w:bottom w:val="nil"/>
              <w:right w:val="nil"/>
            </w:tcBorders>
            <w:tcMar>
              <w:top w:w="0" w:type="dxa"/>
              <w:left w:w="0" w:type="dxa"/>
              <w:bottom w:w="0" w:type="dxa"/>
              <w:right w:w="0" w:type="dxa"/>
            </w:tcMar>
            <w:vAlign w:val="bottom"/>
          </w:tcPr>
          <w:p w14:paraId="24631C58" w14:textId="77777777" w:rsidR="00D721A1" w:rsidRDefault="007B6925">
            <w:pPr>
              <w:rPr>
                <w:sz w:val="16"/>
                <w:szCs w:val="16"/>
              </w:rPr>
            </w:pPr>
            <w:r>
              <w:rPr>
                <w:sz w:val="16"/>
                <w:szCs w:val="16"/>
              </w:rPr>
              <w:t>Turkey wing</w:t>
            </w:r>
          </w:p>
        </w:tc>
        <w:tc>
          <w:tcPr>
            <w:tcW w:w="724" w:type="dxa"/>
            <w:tcBorders>
              <w:top w:val="nil"/>
              <w:left w:val="nil"/>
              <w:bottom w:val="nil"/>
              <w:right w:val="nil"/>
            </w:tcBorders>
            <w:tcMar>
              <w:top w:w="0" w:type="dxa"/>
              <w:left w:w="0" w:type="dxa"/>
              <w:bottom w:w="0" w:type="dxa"/>
              <w:right w:w="0" w:type="dxa"/>
            </w:tcMar>
            <w:vAlign w:val="bottom"/>
          </w:tcPr>
          <w:p w14:paraId="09432DB8" w14:textId="77777777" w:rsidR="00D721A1" w:rsidRDefault="007B6925">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713DA5D6" w14:textId="77777777" w:rsidR="00D721A1" w:rsidRDefault="007B6925">
            <w:pPr>
              <w:rPr>
                <w:sz w:val="16"/>
                <w:szCs w:val="16"/>
              </w:rPr>
            </w:pPr>
            <w:r>
              <w:rPr>
                <w:sz w:val="16"/>
                <w:szCs w:val="16"/>
              </w:rPr>
              <w:t>1.2</w:t>
            </w:r>
          </w:p>
        </w:tc>
        <w:tc>
          <w:tcPr>
            <w:tcW w:w="610" w:type="dxa"/>
            <w:tcBorders>
              <w:top w:val="nil"/>
              <w:left w:val="nil"/>
              <w:bottom w:val="nil"/>
              <w:right w:val="nil"/>
            </w:tcBorders>
            <w:tcMar>
              <w:top w:w="0" w:type="dxa"/>
              <w:left w:w="0" w:type="dxa"/>
              <w:bottom w:w="0" w:type="dxa"/>
              <w:right w:w="0" w:type="dxa"/>
            </w:tcMar>
            <w:vAlign w:val="bottom"/>
          </w:tcPr>
          <w:p w14:paraId="650FF335"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FF22AD2" w14:textId="77777777" w:rsidR="00D721A1" w:rsidRDefault="007B6925">
            <w:pPr>
              <w:rPr>
                <w:sz w:val="16"/>
                <w:szCs w:val="16"/>
              </w:rPr>
            </w:pPr>
            <w:r>
              <w:rPr>
                <w:sz w:val="16"/>
                <w:szCs w:val="16"/>
              </w:rPr>
              <w:t>0.144 (0.001-0.966)</w:t>
            </w:r>
          </w:p>
        </w:tc>
        <w:tc>
          <w:tcPr>
            <w:tcW w:w="1747" w:type="dxa"/>
            <w:tcBorders>
              <w:top w:val="nil"/>
              <w:left w:val="nil"/>
              <w:bottom w:val="nil"/>
              <w:right w:val="nil"/>
            </w:tcBorders>
            <w:tcMar>
              <w:top w:w="0" w:type="dxa"/>
              <w:left w:w="0" w:type="dxa"/>
              <w:bottom w:w="0" w:type="dxa"/>
              <w:right w:w="0" w:type="dxa"/>
            </w:tcMar>
            <w:vAlign w:val="bottom"/>
          </w:tcPr>
          <w:p w14:paraId="786189B6" w14:textId="77777777" w:rsidR="00D721A1" w:rsidRDefault="007B6925">
            <w:pPr>
              <w:rPr>
                <w:sz w:val="16"/>
                <w:szCs w:val="16"/>
              </w:rPr>
            </w:pPr>
            <w:r>
              <w:rPr>
                <w:sz w:val="16"/>
                <w:szCs w:val="16"/>
              </w:rPr>
              <w:t>0.418 (0.003-2.822)</w:t>
            </w:r>
          </w:p>
        </w:tc>
      </w:tr>
      <w:tr w:rsidR="00D721A1" w14:paraId="0ED4CE5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E31B90F"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4953BEE" w14:textId="77777777" w:rsidR="00D721A1" w:rsidRDefault="007B6925">
            <w:pPr>
              <w:rPr>
                <w:sz w:val="16"/>
                <w:szCs w:val="16"/>
              </w:rPr>
            </w:pPr>
            <w:proofErr w:type="spellStart"/>
            <w:r>
              <w:rPr>
                <w:sz w:val="16"/>
                <w:szCs w:val="16"/>
              </w:rPr>
              <w:t>Glycymerididae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C28FE3E" w14:textId="77777777" w:rsidR="00D721A1" w:rsidRDefault="007B6925">
            <w:pPr>
              <w:rPr>
                <w:sz w:val="16"/>
                <w:szCs w:val="16"/>
              </w:rPr>
            </w:pPr>
            <w:proofErr w:type="spellStart"/>
            <w:r>
              <w:rPr>
                <w:sz w:val="16"/>
                <w:szCs w:val="16"/>
              </w:rPr>
              <w:t>Glycymeris</w:t>
            </w:r>
            <w:proofErr w:type="spellEnd"/>
          </w:p>
        </w:tc>
        <w:tc>
          <w:tcPr>
            <w:tcW w:w="1985" w:type="dxa"/>
            <w:tcBorders>
              <w:top w:val="nil"/>
              <w:left w:val="nil"/>
              <w:bottom w:val="nil"/>
              <w:right w:val="nil"/>
            </w:tcBorders>
            <w:tcMar>
              <w:top w:w="0" w:type="dxa"/>
              <w:left w:w="0" w:type="dxa"/>
              <w:bottom w:w="0" w:type="dxa"/>
              <w:right w:w="0" w:type="dxa"/>
            </w:tcMar>
            <w:vAlign w:val="bottom"/>
          </w:tcPr>
          <w:p w14:paraId="3BAE4FC3" w14:textId="77777777" w:rsidR="00D721A1" w:rsidRDefault="007B6925">
            <w:pPr>
              <w:rPr>
                <w:sz w:val="16"/>
                <w:szCs w:val="16"/>
              </w:rPr>
            </w:pPr>
            <w:proofErr w:type="spellStart"/>
            <w:r>
              <w:rPr>
                <w:sz w:val="16"/>
                <w:szCs w:val="16"/>
              </w:rPr>
              <w:t>Glycymeris</w:t>
            </w:r>
            <w:proofErr w:type="spellEnd"/>
            <w:r>
              <w:rPr>
                <w:sz w:val="16"/>
                <w:szCs w:val="16"/>
              </w:rPr>
              <w:t xml:space="preserve"> </w:t>
            </w:r>
            <w:proofErr w:type="spellStart"/>
            <w:r>
              <w:rPr>
                <w:sz w:val="16"/>
                <w:szCs w:val="16"/>
              </w:rPr>
              <w:t>glycymeris</w:t>
            </w:r>
            <w:proofErr w:type="spellEnd"/>
          </w:p>
        </w:tc>
        <w:tc>
          <w:tcPr>
            <w:tcW w:w="2306" w:type="dxa"/>
            <w:tcBorders>
              <w:top w:val="nil"/>
              <w:left w:val="nil"/>
              <w:bottom w:val="nil"/>
              <w:right w:val="nil"/>
            </w:tcBorders>
            <w:tcMar>
              <w:top w:w="0" w:type="dxa"/>
              <w:left w:w="0" w:type="dxa"/>
              <w:bottom w:w="0" w:type="dxa"/>
              <w:right w:w="0" w:type="dxa"/>
            </w:tcMar>
            <w:vAlign w:val="bottom"/>
          </w:tcPr>
          <w:p w14:paraId="2936D15F" w14:textId="77777777" w:rsidR="00D721A1" w:rsidRDefault="007B6925">
            <w:pPr>
              <w:rPr>
                <w:sz w:val="16"/>
                <w:szCs w:val="16"/>
              </w:rPr>
            </w:pPr>
            <w:r>
              <w:rPr>
                <w:sz w:val="16"/>
                <w:szCs w:val="16"/>
              </w:rPr>
              <w:t>Common European bittersweet</w:t>
            </w:r>
          </w:p>
        </w:tc>
        <w:tc>
          <w:tcPr>
            <w:tcW w:w="724" w:type="dxa"/>
            <w:tcBorders>
              <w:top w:val="nil"/>
              <w:left w:val="nil"/>
              <w:bottom w:val="nil"/>
              <w:right w:val="nil"/>
            </w:tcBorders>
            <w:tcMar>
              <w:top w:w="0" w:type="dxa"/>
              <w:left w:w="0" w:type="dxa"/>
              <w:bottom w:w="0" w:type="dxa"/>
              <w:right w:w="0" w:type="dxa"/>
            </w:tcMar>
            <w:vAlign w:val="bottom"/>
          </w:tcPr>
          <w:p w14:paraId="370AE1B5" w14:textId="77777777" w:rsidR="00D721A1" w:rsidRDefault="007B6925">
            <w:pPr>
              <w:rPr>
                <w:sz w:val="16"/>
                <w:szCs w:val="16"/>
              </w:rPr>
            </w:pPr>
            <w:r>
              <w:rPr>
                <w:sz w:val="16"/>
                <w:szCs w:val="16"/>
              </w:rPr>
              <w:t>6.5</w:t>
            </w:r>
          </w:p>
        </w:tc>
        <w:tc>
          <w:tcPr>
            <w:tcW w:w="651" w:type="dxa"/>
            <w:tcBorders>
              <w:top w:val="nil"/>
              <w:left w:val="nil"/>
              <w:bottom w:val="nil"/>
              <w:right w:val="nil"/>
            </w:tcBorders>
            <w:tcMar>
              <w:top w:w="0" w:type="dxa"/>
              <w:left w:w="0" w:type="dxa"/>
              <w:bottom w:w="0" w:type="dxa"/>
              <w:right w:w="0" w:type="dxa"/>
            </w:tcMar>
            <w:vAlign w:val="bottom"/>
          </w:tcPr>
          <w:p w14:paraId="3781BF6F" w14:textId="77777777" w:rsidR="00D721A1" w:rsidRDefault="007B6925">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0799E7A2"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657F151" w14:textId="77777777" w:rsidR="00D721A1" w:rsidRDefault="007B6925">
            <w:pPr>
              <w:rPr>
                <w:sz w:val="16"/>
                <w:szCs w:val="16"/>
              </w:rPr>
            </w:pPr>
            <w:r>
              <w:rPr>
                <w:sz w:val="16"/>
                <w:szCs w:val="16"/>
              </w:rPr>
              <w:t>0.065 (0.001-0.38)</w:t>
            </w:r>
          </w:p>
        </w:tc>
        <w:tc>
          <w:tcPr>
            <w:tcW w:w="1747" w:type="dxa"/>
            <w:tcBorders>
              <w:top w:val="nil"/>
              <w:left w:val="nil"/>
              <w:bottom w:val="nil"/>
              <w:right w:val="nil"/>
            </w:tcBorders>
            <w:tcMar>
              <w:top w:w="0" w:type="dxa"/>
              <w:left w:w="0" w:type="dxa"/>
              <w:bottom w:w="0" w:type="dxa"/>
              <w:right w:w="0" w:type="dxa"/>
            </w:tcMar>
            <w:vAlign w:val="bottom"/>
          </w:tcPr>
          <w:p w14:paraId="66D1847E" w14:textId="77777777" w:rsidR="00D721A1" w:rsidRDefault="007B6925">
            <w:pPr>
              <w:rPr>
                <w:sz w:val="16"/>
                <w:szCs w:val="16"/>
              </w:rPr>
            </w:pPr>
            <w:r>
              <w:rPr>
                <w:sz w:val="16"/>
                <w:szCs w:val="16"/>
              </w:rPr>
              <w:t>0.195 (0.002-1.1)</w:t>
            </w:r>
          </w:p>
        </w:tc>
      </w:tr>
      <w:tr w:rsidR="00D721A1" w14:paraId="0CEC9F7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4FC76B0"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461EF51" w14:textId="77777777" w:rsidR="00D721A1" w:rsidRDefault="007B6925">
            <w:pPr>
              <w:rPr>
                <w:sz w:val="16"/>
                <w:szCs w:val="16"/>
              </w:rPr>
            </w:pPr>
            <w:proofErr w:type="spellStart"/>
            <w:r>
              <w:rPr>
                <w:sz w:val="16"/>
                <w:szCs w:val="16"/>
              </w:rPr>
              <w:t>Glycymerididae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C26C4CD" w14:textId="77777777" w:rsidR="00D721A1" w:rsidRDefault="007B6925">
            <w:pPr>
              <w:rPr>
                <w:sz w:val="16"/>
                <w:szCs w:val="16"/>
              </w:rPr>
            </w:pPr>
            <w:proofErr w:type="spellStart"/>
            <w:r>
              <w:rPr>
                <w:sz w:val="16"/>
                <w:szCs w:val="16"/>
              </w:rPr>
              <w:t>Glycymeris</w:t>
            </w:r>
            <w:proofErr w:type="spellEnd"/>
          </w:p>
        </w:tc>
        <w:tc>
          <w:tcPr>
            <w:tcW w:w="1985" w:type="dxa"/>
            <w:tcBorders>
              <w:top w:val="nil"/>
              <w:left w:val="nil"/>
              <w:bottom w:val="nil"/>
              <w:right w:val="nil"/>
            </w:tcBorders>
            <w:tcMar>
              <w:top w:w="0" w:type="dxa"/>
              <w:left w:w="0" w:type="dxa"/>
              <w:bottom w:w="0" w:type="dxa"/>
              <w:right w:w="0" w:type="dxa"/>
            </w:tcMar>
            <w:vAlign w:val="bottom"/>
          </w:tcPr>
          <w:p w14:paraId="6658C629" w14:textId="77777777" w:rsidR="00D721A1" w:rsidRDefault="007B6925">
            <w:pPr>
              <w:rPr>
                <w:sz w:val="16"/>
                <w:szCs w:val="16"/>
              </w:rPr>
            </w:pPr>
            <w:proofErr w:type="spellStart"/>
            <w:r>
              <w:rPr>
                <w:sz w:val="16"/>
                <w:szCs w:val="16"/>
              </w:rPr>
              <w:t>Glycymeris</w:t>
            </w:r>
            <w:proofErr w:type="spellEnd"/>
            <w:r>
              <w:rPr>
                <w:sz w:val="16"/>
                <w:szCs w:val="16"/>
              </w:rPr>
              <w:t xml:space="preserve"> </w:t>
            </w:r>
            <w:proofErr w:type="spellStart"/>
            <w:r>
              <w:rPr>
                <w:sz w:val="16"/>
                <w:szCs w:val="16"/>
              </w:rPr>
              <w:t>nummaria</w:t>
            </w:r>
            <w:proofErr w:type="spellEnd"/>
          </w:p>
        </w:tc>
        <w:tc>
          <w:tcPr>
            <w:tcW w:w="2306" w:type="dxa"/>
            <w:tcBorders>
              <w:top w:val="nil"/>
              <w:left w:val="nil"/>
              <w:bottom w:val="nil"/>
              <w:right w:val="nil"/>
            </w:tcBorders>
            <w:tcMar>
              <w:top w:w="0" w:type="dxa"/>
              <w:left w:w="0" w:type="dxa"/>
              <w:bottom w:w="0" w:type="dxa"/>
              <w:right w:w="0" w:type="dxa"/>
            </w:tcMar>
            <w:vAlign w:val="bottom"/>
          </w:tcPr>
          <w:p w14:paraId="76B6FCFD" w14:textId="77777777" w:rsidR="00D721A1" w:rsidRDefault="007B6925">
            <w:pPr>
              <w:rPr>
                <w:sz w:val="16"/>
                <w:szCs w:val="16"/>
              </w:rPr>
            </w:pPr>
            <w:r>
              <w:rPr>
                <w:sz w:val="16"/>
                <w:szCs w:val="16"/>
              </w:rPr>
              <w:t>Violet bittersweet</w:t>
            </w:r>
          </w:p>
        </w:tc>
        <w:tc>
          <w:tcPr>
            <w:tcW w:w="724" w:type="dxa"/>
            <w:tcBorders>
              <w:top w:val="nil"/>
              <w:left w:val="nil"/>
              <w:bottom w:val="nil"/>
              <w:right w:val="nil"/>
            </w:tcBorders>
            <w:tcMar>
              <w:top w:w="0" w:type="dxa"/>
              <w:left w:w="0" w:type="dxa"/>
              <w:bottom w:w="0" w:type="dxa"/>
              <w:right w:w="0" w:type="dxa"/>
            </w:tcMar>
            <w:vAlign w:val="bottom"/>
          </w:tcPr>
          <w:p w14:paraId="65147DE7" w14:textId="77777777" w:rsidR="00D721A1" w:rsidRDefault="007B6925">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5E2EFAD5" w14:textId="77777777" w:rsidR="00D721A1" w:rsidRDefault="007B6925">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4B599725"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47083125" w14:textId="77777777" w:rsidR="00D721A1" w:rsidRDefault="007B6925">
            <w:pPr>
              <w:rPr>
                <w:sz w:val="16"/>
                <w:szCs w:val="16"/>
              </w:rPr>
            </w:pPr>
            <w:r>
              <w:rPr>
                <w:sz w:val="16"/>
                <w:szCs w:val="16"/>
              </w:rPr>
              <w:t>0.063 (0.001-0.368)</w:t>
            </w:r>
          </w:p>
        </w:tc>
        <w:tc>
          <w:tcPr>
            <w:tcW w:w="1747" w:type="dxa"/>
            <w:tcBorders>
              <w:top w:val="nil"/>
              <w:left w:val="nil"/>
              <w:bottom w:val="nil"/>
              <w:right w:val="nil"/>
            </w:tcBorders>
            <w:tcMar>
              <w:top w:w="0" w:type="dxa"/>
              <w:left w:w="0" w:type="dxa"/>
              <w:bottom w:w="0" w:type="dxa"/>
              <w:right w:w="0" w:type="dxa"/>
            </w:tcMar>
            <w:vAlign w:val="bottom"/>
          </w:tcPr>
          <w:p w14:paraId="205235F4" w14:textId="77777777" w:rsidR="00D721A1" w:rsidRDefault="007B6925">
            <w:pPr>
              <w:rPr>
                <w:sz w:val="16"/>
                <w:szCs w:val="16"/>
              </w:rPr>
            </w:pPr>
            <w:r>
              <w:rPr>
                <w:sz w:val="16"/>
                <w:szCs w:val="16"/>
              </w:rPr>
              <w:t>0.19 (0.002-1.144)</w:t>
            </w:r>
          </w:p>
        </w:tc>
      </w:tr>
      <w:tr w:rsidR="00D721A1" w14:paraId="2C5F6D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CAF740C"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203D0F2" w14:textId="77777777" w:rsidR="00D721A1" w:rsidRDefault="007B6925">
            <w:pPr>
              <w:rPr>
                <w:sz w:val="16"/>
                <w:szCs w:val="16"/>
              </w:rPr>
            </w:pPr>
            <w:proofErr w:type="spellStart"/>
            <w:r>
              <w:rPr>
                <w:sz w:val="16"/>
                <w:szCs w:val="16"/>
              </w:rPr>
              <w:t>Glycymerididae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7738CA3" w14:textId="77777777" w:rsidR="00D721A1" w:rsidRDefault="007B6925">
            <w:pPr>
              <w:rPr>
                <w:sz w:val="16"/>
                <w:szCs w:val="16"/>
              </w:rPr>
            </w:pPr>
            <w:proofErr w:type="spellStart"/>
            <w:r>
              <w:rPr>
                <w:sz w:val="16"/>
                <w:szCs w:val="16"/>
              </w:rPr>
              <w:t>Glycymeris</w:t>
            </w:r>
            <w:proofErr w:type="spellEnd"/>
          </w:p>
        </w:tc>
        <w:tc>
          <w:tcPr>
            <w:tcW w:w="1985" w:type="dxa"/>
            <w:tcBorders>
              <w:top w:val="nil"/>
              <w:left w:val="nil"/>
              <w:bottom w:val="nil"/>
              <w:right w:val="nil"/>
            </w:tcBorders>
            <w:tcMar>
              <w:top w:w="0" w:type="dxa"/>
              <w:left w:w="0" w:type="dxa"/>
              <w:bottom w:w="0" w:type="dxa"/>
              <w:right w:w="0" w:type="dxa"/>
            </w:tcMar>
            <w:vAlign w:val="bottom"/>
          </w:tcPr>
          <w:p w14:paraId="76E70FF2" w14:textId="77777777" w:rsidR="00D721A1" w:rsidRDefault="007B6925">
            <w:pPr>
              <w:rPr>
                <w:sz w:val="16"/>
                <w:szCs w:val="16"/>
              </w:rPr>
            </w:pPr>
            <w:proofErr w:type="spellStart"/>
            <w:r>
              <w:rPr>
                <w:sz w:val="16"/>
                <w:szCs w:val="16"/>
              </w:rPr>
              <w:t>Glycymeris</w:t>
            </w:r>
            <w:proofErr w:type="spellEnd"/>
            <w:r>
              <w:rPr>
                <w:sz w:val="16"/>
                <w:szCs w:val="16"/>
              </w:rPr>
              <w:t xml:space="preserve"> ovata</w:t>
            </w:r>
          </w:p>
        </w:tc>
        <w:tc>
          <w:tcPr>
            <w:tcW w:w="2306" w:type="dxa"/>
            <w:tcBorders>
              <w:top w:val="nil"/>
              <w:left w:val="nil"/>
              <w:bottom w:val="nil"/>
              <w:right w:val="nil"/>
            </w:tcBorders>
            <w:tcMar>
              <w:top w:w="0" w:type="dxa"/>
              <w:left w:w="0" w:type="dxa"/>
              <w:bottom w:w="0" w:type="dxa"/>
              <w:right w:w="0" w:type="dxa"/>
            </w:tcMar>
            <w:vAlign w:val="bottom"/>
          </w:tcPr>
          <w:p w14:paraId="195BA2BD" w14:textId="77777777" w:rsidR="00D721A1" w:rsidRDefault="007B6925">
            <w:pPr>
              <w:rPr>
                <w:sz w:val="16"/>
                <w:szCs w:val="16"/>
              </w:rPr>
            </w:pPr>
            <w:r>
              <w:rPr>
                <w:sz w:val="16"/>
                <w:szCs w:val="16"/>
              </w:rPr>
              <w:t>Black bittersweet</w:t>
            </w:r>
          </w:p>
        </w:tc>
        <w:tc>
          <w:tcPr>
            <w:tcW w:w="724" w:type="dxa"/>
            <w:tcBorders>
              <w:top w:val="nil"/>
              <w:left w:val="nil"/>
              <w:bottom w:val="nil"/>
              <w:right w:val="nil"/>
            </w:tcBorders>
            <w:tcMar>
              <w:top w:w="0" w:type="dxa"/>
              <w:left w:w="0" w:type="dxa"/>
              <w:bottom w:w="0" w:type="dxa"/>
              <w:right w:w="0" w:type="dxa"/>
            </w:tcMar>
            <w:vAlign w:val="bottom"/>
          </w:tcPr>
          <w:p w14:paraId="6B7EEED2" w14:textId="77777777" w:rsidR="00D721A1" w:rsidRDefault="007B6925">
            <w:pPr>
              <w:rPr>
                <w:sz w:val="16"/>
                <w:szCs w:val="16"/>
              </w:rPr>
            </w:pPr>
            <w:r>
              <w:rPr>
                <w:sz w:val="16"/>
                <w:szCs w:val="16"/>
              </w:rPr>
              <w:t>4.15</w:t>
            </w:r>
          </w:p>
        </w:tc>
        <w:tc>
          <w:tcPr>
            <w:tcW w:w="651" w:type="dxa"/>
            <w:tcBorders>
              <w:top w:val="nil"/>
              <w:left w:val="nil"/>
              <w:bottom w:val="nil"/>
              <w:right w:val="nil"/>
            </w:tcBorders>
            <w:tcMar>
              <w:top w:w="0" w:type="dxa"/>
              <w:left w:w="0" w:type="dxa"/>
              <w:bottom w:w="0" w:type="dxa"/>
              <w:right w:w="0" w:type="dxa"/>
            </w:tcMar>
            <w:vAlign w:val="bottom"/>
          </w:tcPr>
          <w:p w14:paraId="7F9CD709" w14:textId="77777777" w:rsidR="00D721A1" w:rsidRDefault="007B6925">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3EF27213"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760F1BD7" w14:textId="77777777" w:rsidR="00D721A1" w:rsidRDefault="007B6925">
            <w:pPr>
              <w:rPr>
                <w:sz w:val="16"/>
                <w:szCs w:val="16"/>
              </w:rPr>
            </w:pPr>
            <w:r>
              <w:rPr>
                <w:sz w:val="16"/>
                <w:szCs w:val="16"/>
              </w:rPr>
              <w:t>0.067 (0.001-0.386)</w:t>
            </w:r>
          </w:p>
        </w:tc>
        <w:tc>
          <w:tcPr>
            <w:tcW w:w="1747" w:type="dxa"/>
            <w:tcBorders>
              <w:top w:val="nil"/>
              <w:left w:val="nil"/>
              <w:bottom w:val="nil"/>
              <w:right w:val="nil"/>
            </w:tcBorders>
            <w:tcMar>
              <w:top w:w="0" w:type="dxa"/>
              <w:left w:w="0" w:type="dxa"/>
              <w:bottom w:w="0" w:type="dxa"/>
              <w:right w:w="0" w:type="dxa"/>
            </w:tcMar>
            <w:vAlign w:val="bottom"/>
          </w:tcPr>
          <w:p w14:paraId="3CABF83F" w14:textId="77777777" w:rsidR="00D721A1" w:rsidRDefault="007B6925">
            <w:pPr>
              <w:rPr>
                <w:sz w:val="16"/>
                <w:szCs w:val="16"/>
              </w:rPr>
            </w:pPr>
            <w:r>
              <w:rPr>
                <w:sz w:val="16"/>
                <w:szCs w:val="16"/>
              </w:rPr>
              <w:t>0.204 (0.002-1.123)</w:t>
            </w:r>
          </w:p>
        </w:tc>
      </w:tr>
      <w:tr w:rsidR="00D721A1" w14:paraId="056203E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3F9389E"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AFDF32B"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B66966F" w14:textId="77777777" w:rsidR="00D721A1" w:rsidRDefault="007B6925">
            <w:pPr>
              <w:rPr>
                <w:sz w:val="16"/>
                <w:szCs w:val="16"/>
              </w:rPr>
            </w:pPr>
            <w:proofErr w:type="spellStart"/>
            <w:r>
              <w:rPr>
                <w:sz w:val="16"/>
                <w:szCs w:val="16"/>
              </w:rPr>
              <w:t>Lunarca</w:t>
            </w:r>
            <w:proofErr w:type="spellEnd"/>
          </w:p>
        </w:tc>
        <w:tc>
          <w:tcPr>
            <w:tcW w:w="1985" w:type="dxa"/>
            <w:tcBorders>
              <w:top w:val="nil"/>
              <w:left w:val="nil"/>
              <w:bottom w:val="nil"/>
              <w:right w:val="nil"/>
            </w:tcBorders>
            <w:tcMar>
              <w:top w:w="0" w:type="dxa"/>
              <w:left w:w="0" w:type="dxa"/>
              <w:bottom w:w="0" w:type="dxa"/>
              <w:right w:w="0" w:type="dxa"/>
            </w:tcMar>
            <w:vAlign w:val="bottom"/>
          </w:tcPr>
          <w:p w14:paraId="19A5E3B0" w14:textId="77777777" w:rsidR="00D721A1" w:rsidRDefault="007B6925">
            <w:pPr>
              <w:rPr>
                <w:sz w:val="16"/>
                <w:szCs w:val="16"/>
              </w:rPr>
            </w:pPr>
            <w:proofErr w:type="spellStart"/>
            <w:r>
              <w:rPr>
                <w:sz w:val="16"/>
                <w:szCs w:val="16"/>
              </w:rPr>
              <w:t>Lunarca</w:t>
            </w:r>
            <w:proofErr w:type="spellEnd"/>
            <w:r>
              <w:rPr>
                <w:sz w:val="16"/>
                <w:szCs w:val="16"/>
              </w:rPr>
              <w:t xml:space="preserve"> ovalis</w:t>
            </w:r>
          </w:p>
        </w:tc>
        <w:tc>
          <w:tcPr>
            <w:tcW w:w="2306" w:type="dxa"/>
            <w:tcBorders>
              <w:top w:val="nil"/>
              <w:left w:val="nil"/>
              <w:bottom w:val="nil"/>
              <w:right w:val="nil"/>
            </w:tcBorders>
            <w:tcMar>
              <w:top w:w="0" w:type="dxa"/>
              <w:left w:w="0" w:type="dxa"/>
              <w:bottom w:w="0" w:type="dxa"/>
              <w:right w:w="0" w:type="dxa"/>
            </w:tcMar>
            <w:vAlign w:val="bottom"/>
          </w:tcPr>
          <w:p w14:paraId="0C1C95BB" w14:textId="77777777" w:rsidR="00D721A1" w:rsidRDefault="007B6925">
            <w:pPr>
              <w:rPr>
                <w:sz w:val="16"/>
                <w:szCs w:val="16"/>
              </w:rPr>
            </w:pPr>
            <w:r>
              <w:rPr>
                <w:sz w:val="16"/>
                <w:szCs w:val="16"/>
              </w:rPr>
              <w:t>Blood ark</w:t>
            </w:r>
          </w:p>
        </w:tc>
        <w:tc>
          <w:tcPr>
            <w:tcW w:w="724" w:type="dxa"/>
            <w:tcBorders>
              <w:top w:val="nil"/>
              <w:left w:val="nil"/>
              <w:bottom w:val="nil"/>
              <w:right w:val="nil"/>
            </w:tcBorders>
            <w:tcMar>
              <w:top w:w="0" w:type="dxa"/>
              <w:left w:w="0" w:type="dxa"/>
              <w:bottom w:w="0" w:type="dxa"/>
              <w:right w:w="0" w:type="dxa"/>
            </w:tcMar>
            <w:vAlign w:val="bottom"/>
          </w:tcPr>
          <w:p w14:paraId="3FA8E2A7" w14:textId="77777777" w:rsidR="00D721A1" w:rsidRDefault="007B6925">
            <w:pPr>
              <w:rPr>
                <w:sz w:val="16"/>
                <w:szCs w:val="16"/>
              </w:rPr>
            </w:pPr>
            <w:r>
              <w:rPr>
                <w:sz w:val="16"/>
                <w:szCs w:val="16"/>
              </w:rPr>
              <w:t>7.6</w:t>
            </w:r>
          </w:p>
        </w:tc>
        <w:tc>
          <w:tcPr>
            <w:tcW w:w="651" w:type="dxa"/>
            <w:tcBorders>
              <w:top w:val="nil"/>
              <w:left w:val="nil"/>
              <w:bottom w:val="nil"/>
              <w:right w:val="nil"/>
            </w:tcBorders>
            <w:tcMar>
              <w:top w:w="0" w:type="dxa"/>
              <w:left w:w="0" w:type="dxa"/>
              <w:bottom w:w="0" w:type="dxa"/>
              <w:right w:w="0" w:type="dxa"/>
            </w:tcMar>
            <w:vAlign w:val="bottom"/>
          </w:tcPr>
          <w:p w14:paraId="4D0BF197" w14:textId="77777777" w:rsidR="00D721A1" w:rsidRDefault="007B6925">
            <w:pPr>
              <w:rPr>
                <w:sz w:val="16"/>
                <w:szCs w:val="16"/>
              </w:rPr>
            </w:pPr>
            <w:r>
              <w:rPr>
                <w:sz w:val="16"/>
                <w:szCs w:val="16"/>
              </w:rPr>
              <w:t>0.45</w:t>
            </w:r>
          </w:p>
        </w:tc>
        <w:tc>
          <w:tcPr>
            <w:tcW w:w="610" w:type="dxa"/>
            <w:tcBorders>
              <w:top w:val="nil"/>
              <w:left w:val="nil"/>
              <w:bottom w:val="nil"/>
              <w:right w:val="nil"/>
            </w:tcBorders>
            <w:tcMar>
              <w:top w:w="0" w:type="dxa"/>
              <w:left w:w="0" w:type="dxa"/>
              <w:bottom w:w="0" w:type="dxa"/>
              <w:right w:w="0" w:type="dxa"/>
            </w:tcMar>
            <w:vAlign w:val="bottom"/>
          </w:tcPr>
          <w:p w14:paraId="5E400E49" w14:textId="77777777" w:rsidR="00D721A1" w:rsidRDefault="007B6925">
            <w:pPr>
              <w:rPr>
                <w:sz w:val="16"/>
                <w:szCs w:val="16"/>
              </w:rPr>
            </w:pPr>
            <w:r>
              <w:rPr>
                <w:sz w:val="16"/>
                <w:szCs w:val="16"/>
              </w:rPr>
              <w:t>25</w:t>
            </w:r>
          </w:p>
        </w:tc>
        <w:tc>
          <w:tcPr>
            <w:tcW w:w="1654" w:type="dxa"/>
            <w:tcBorders>
              <w:top w:val="nil"/>
              <w:left w:val="nil"/>
              <w:bottom w:val="nil"/>
              <w:right w:val="nil"/>
            </w:tcBorders>
            <w:tcMar>
              <w:top w:w="0" w:type="dxa"/>
              <w:left w:w="0" w:type="dxa"/>
              <w:bottom w:w="0" w:type="dxa"/>
              <w:right w:w="0" w:type="dxa"/>
            </w:tcMar>
            <w:vAlign w:val="bottom"/>
          </w:tcPr>
          <w:p w14:paraId="5A70FDF4" w14:textId="77777777" w:rsidR="00D721A1" w:rsidRDefault="007B6925">
            <w:pPr>
              <w:rPr>
                <w:sz w:val="16"/>
                <w:szCs w:val="16"/>
              </w:rPr>
            </w:pPr>
            <w:r>
              <w:rPr>
                <w:sz w:val="16"/>
                <w:szCs w:val="16"/>
              </w:rPr>
              <w:t>0.05 (0.001-0.311)</w:t>
            </w:r>
          </w:p>
        </w:tc>
        <w:tc>
          <w:tcPr>
            <w:tcW w:w="1747" w:type="dxa"/>
            <w:tcBorders>
              <w:top w:val="nil"/>
              <w:left w:val="nil"/>
              <w:bottom w:val="nil"/>
              <w:right w:val="nil"/>
            </w:tcBorders>
            <w:tcMar>
              <w:top w:w="0" w:type="dxa"/>
              <w:left w:w="0" w:type="dxa"/>
              <w:bottom w:w="0" w:type="dxa"/>
              <w:right w:w="0" w:type="dxa"/>
            </w:tcMar>
            <w:vAlign w:val="bottom"/>
          </w:tcPr>
          <w:p w14:paraId="3BCB6803" w14:textId="77777777" w:rsidR="00D721A1" w:rsidRDefault="007B6925">
            <w:pPr>
              <w:rPr>
                <w:sz w:val="16"/>
                <w:szCs w:val="16"/>
              </w:rPr>
            </w:pPr>
            <w:r>
              <w:rPr>
                <w:sz w:val="16"/>
                <w:szCs w:val="16"/>
              </w:rPr>
              <w:t>0.149 (0.002-0.938)</w:t>
            </w:r>
          </w:p>
        </w:tc>
      </w:tr>
      <w:tr w:rsidR="00D721A1" w14:paraId="40FA75A7"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C3D3D7E" w14:textId="77777777" w:rsidR="00D721A1" w:rsidRDefault="007B6925">
            <w:pPr>
              <w:rPr>
                <w:sz w:val="16"/>
                <w:szCs w:val="16"/>
              </w:rPr>
            </w:pPr>
            <w:proofErr w:type="spellStart"/>
            <w:r>
              <w:rPr>
                <w:sz w:val="16"/>
                <w:szCs w:val="16"/>
              </w:rPr>
              <w:t>Arcida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46CCC8F" w14:textId="77777777" w:rsidR="00D721A1" w:rsidRDefault="007B6925">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0CF07639" w14:textId="77777777" w:rsidR="00D721A1" w:rsidRDefault="007B6925">
            <w:pPr>
              <w:rPr>
                <w:sz w:val="16"/>
                <w:szCs w:val="16"/>
              </w:rPr>
            </w:pPr>
            <w:proofErr w:type="spellStart"/>
            <w:r>
              <w:rPr>
                <w:sz w:val="16"/>
                <w:szCs w:val="16"/>
              </w:rPr>
              <w:t>Tegillarca</w:t>
            </w:r>
            <w:proofErr w:type="spellEnd"/>
          </w:p>
        </w:tc>
        <w:tc>
          <w:tcPr>
            <w:tcW w:w="1985" w:type="dxa"/>
            <w:tcBorders>
              <w:top w:val="nil"/>
              <w:left w:val="nil"/>
              <w:bottom w:val="nil"/>
              <w:right w:val="nil"/>
            </w:tcBorders>
            <w:tcMar>
              <w:top w:w="0" w:type="dxa"/>
              <w:left w:w="0" w:type="dxa"/>
              <w:bottom w:w="0" w:type="dxa"/>
              <w:right w:w="0" w:type="dxa"/>
            </w:tcMar>
            <w:vAlign w:val="bottom"/>
          </w:tcPr>
          <w:p w14:paraId="7FF42E50" w14:textId="77777777" w:rsidR="00D721A1" w:rsidRDefault="007B6925">
            <w:pPr>
              <w:rPr>
                <w:sz w:val="16"/>
                <w:szCs w:val="16"/>
              </w:rPr>
            </w:pPr>
            <w:proofErr w:type="spellStart"/>
            <w:r>
              <w:rPr>
                <w:sz w:val="16"/>
                <w:szCs w:val="16"/>
              </w:rPr>
              <w:t>Tegillarca</w:t>
            </w:r>
            <w:proofErr w:type="spellEnd"/>
            <w:r>
              <w:rPr>
                <w:sz w:val="16"/>
                <w:szCs w:val="16"/>
              </w:rPr>
              <w:t xml:space="preserve"> </w:t>
            </w:r>
            <w:proofErr w:type="spellStart"/>
            <w:r>
              <w:rPr>
                <w:sz w:val="16"/>
                <w:szCs w:val="16"/>
              </w:rPr>
              <w:t>granosa</w:t>
            </w:r>
            <w:proofErr w:type="spellEnd"/>
          </w:p>
        </w:tc>
        <w:tc>
          <w:tcPr>
            <w:tcW w:w="2306" w:type="dxa"/>
            <w:tcBorders>
              <w:top w:val="nil"/>
              <w:left w:val="nil"/>
              <w:bottom w:val="nil"/>
              <w:right w:val="nil"/>
            </w:tcBorders>
            <w:tcMar>
              <w:top w:w="0" w:type="dxa"/>
              <w:left w:w="0" w:type="dxa"/>
              <w:bottom w:w="0" w:type="dxa"/>
              <w:right w:w="0" w:type="dxa"/>
            </w:tcMar>
            <w:vAlign w:val="bottom"/>
          </w:tcPr>
          <w:p w14:paraId="55A1A973" w14:textId="77777777" w:rsidR="00D721A1" w:rsidRDefault="007B6925">
            <w:pPr>
              <w:rPr>
                <w:sz w:val="16"/>
                <w:szCs w:val="16"/>
              </w:rPr>
            </w:pPr>
            <w:r>
              <w:rPr>
                <w:sz w:val="16"/>
                <w:szCs w:val="16"/>
              </w:rPr>
              <w:t>Blood cockle</w:t>
            </w:r>
          </w:p>
        </w:tc>
        <w:tc>
          <w:tcPr>
            <w:tcW w:w="724" w:type="dxa"/>
            <w:tcBorders>
              <w:top w:val="nil"/>
              <w:left w:val="nil"/>
              <w:bottom w:val="nil"/>
              <w:right w:val="nil"/>
            </w:tcBorders>
            <w:tcMar>
              <w:top w:w="0" w:type="dxa"/>
              <w:left w:w="0" w:type="dxa"/>
              <w:bottom w:w="0" w:type="dxa"/>
              <w:right w:w="0" w:type="dxa"/>
            </w:tcMar>
            <w:vAlign w:val="bottom"/>
          </w:tcPr>
          <w:p w14:paraId="35EE7A51" w14:textId="77777777" w:rsidR="00D721A1" w:rsidRDefault="007B6925">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8D75197" w14:textId="77777777" w:rsidR="00D721A1" w:rsidRDefault="007B6925">
            <w:pPr>
              <w:rPr>
                <w:sz w:val="16"/>
                <w:szCs w:val="16"/>
              </w:rPr>
            </w:pPr>
            <w:r>
              <w:rPr>
                <w:sz w:val="16"/>
                <w:szCs w:val="16"/>
              </w:rPr>
              <w:t>1.055</w:t>
            </w:r>
          </w:p>
        </w:tc>
        <w:tc>
          <w:tcPr>
            <w:tcW w:w="610" w:type="dxa"/>
            <w:tcBorders>
              <w:top w:val="nil"/>
              <w:left w:val="nil"/>
              <w:bottom w:val="nil"/>
              <w:right w:val="nil"/>
            </w:tcBorders>
            <w:tcMar>
              <w:top w:w="0" w:type="dxa"/>
              <w:left w:w="0" w:type="dxa"/>
              <w:bottom w:w="0" w:type="dxa"/>
              <w:right w:w="0" w:type="dxa"/>
            </w:tcMar>
            <w:vAlign w:val="bottom"/>
          </w:tcPr>
          <w:p w14:paraId="1761D15E" w14:textId="77777777" w:rsidR="00D721A1" w:rsidRDefault="007B6925">
            <w:pPr>
              <w:rPr>
                <w:sz w:val="16"/>
                <w:szCs w:val="16"/>
              </w:rPr>
            </w:pPr>
            <w:r>
              <w:rPr>
                <w:sz w:val="16"/>
                <w:szCs w:val="16"/>
              </w:rPr>
              <w:t>28</w:t>
            </w:r>
          </w:p>
        </w:tc>
        <w:tc>
          <w:tcPr>
            <w:tcW w:w="1654" w:type="dxa"/>
            <w:tcBorders>
              <w:top w:val="nil"/>
              <w:left w:val="nil"/>
              <w:bottom w:val="nil"/>
              <w:right w:val="nil"/>
            </w:tcBorders>
            <w:tcMar>
              <w:top w:w="0" w:type="dxa"/>
              <w:left w:w="0" w:type="dxa"/>
              <w:bottom w:w="0" w:type="dxa"/>
              <w:right w:w="0" w:type="dxa"/>
            </w:tcMar>
            <w:vAlign w:val="bottom"/>
          </w:tcPr>
          <w:p w14:paraId="1EA9CFE1" w14:textId="77777777" w:rsidR="00D721A1" w:rsidRDefault="007B6925">
            <w:pPr>
              <w:rPr>
                <w:sz w:val="16"/>
                <w:szCs w:val="16"/>
              </w:rPr>
            </w:pPr>
            <w:r>
              <w:rPr>
                <w:sz w:val="16"/>
                <w:szCs w:val="16"/>
              </w:rPr>
              <w:t>0.114 (0.001-0.665)</w:t>
            </w:r>
          </w:p>
        </w:tc>
        <w:tc>
          <w:tcPr>
            <w:tcW w:w="1747" w:type="dxa"/>
            <w:tcBorders>
              <w:top w:val="nil"/>
              <w:left w:val="nil"/>
              <w:bottom w:val="nil"/>
              <w:right w:val="nil"/>
            </w:tcBorders>
            <w:tcMar>
              <w:top w:w="0" w:type="dxa"/>
              <w:left w:w="0" w:type="dxa"/>
              <w:bottom w:w="0" w:type="dxa"/>
              <w:right w:w="0" w:type="dxa"/>
            </w:tcMar>
            <w:vAlign w:val="bottom"/>
          </w:tcPr>
          <w:p w14:paraId="73989E36" w14:textId="77777777" w:rsidR="00D721A1" w:rsidRDefault="007B6925">
            <w:pPr>
              <w:rPr>
                <w:sz w:val="16"/>
                <w:szCs w:val="16"/>
              </w:rPr>
            </w:pPr>
            <w:r>
              <w:rPr>
                <w:sz w:val="16"/>
                <w:szCs w:val="16"/>
              </w:rPr>
              <w:t>0.342 (0.002-1.939)</w:t>
            </w:r>
          </w:p>
        </w:tc>
      </w:tr>
      <w:tr w:rsidR="00D721A1" w14:paraId="07A28E0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3806135"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F1E0A6A"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4E826E62" w14:textId="77777777" w:rsidR="00D721A1" w:rsidRDefault="007B6925">
            <w:pPr>
              <w:rPr>
                <w:sz w:val="16"/>
                <w:szCs w:val="16"/>
              </w:rPr>
            </w:pPr>
            <w:proofErr w:type="spellStart"/>
            <w:r>
              <w:rPr>
                <w:sz w:val="16"/>
                <w:szCs w:val="16"/>
              </w:rPr>
              <w:t>Acanthocardia</w:t>
            </w:r>
            <w:proofErr w:type="spellEnd"/>
          </w:p>
        </w:tc>
        <w:tc>
          <w:tcPr>
            <w:tcW w:w="1985" w:type="dxa"/>
            <w:tcBorders>
              <w:top w:val="nil"/>
              <w:left w:val="nil"/>
              <w:bottom w:val="nil"/>
              <w:right w:val="nil"/>
            </w:tcBorders>
            <w:tcMar>
              <w:top w:w="0" w:type="dxa"/>
              <w:left w:w="0" w:type="dxa"/>
              <w:bottom w:w="0" w:type="dxa"/>
              <w:right w:w="0" w:type="dxa"/>
            </w:tcMar>
            <w:vAlign w:val="bottom"/>
          </w:tcPr>
          <w:p w14:paraId="7CD17253" w14:textId="77777777" w:rsidR="00D721A1" w:rsidRDefault="007B6925">
            <w:pPr>
              <w:rPr>
                <w:sz w:val="16"/>
                <w:szCs w:val="16"/>
              </w:rPr>
            </w:pPr>
            <w:proofErr w:type="spellStart"/>
            <w:r>
              <w:rPr>
                <w:sz w:val="16"/>
                <w:szCs w:val="16"/>
              </w:rPr>
              <w:t>Acanthocardia</w:t>
            </w:r>
            <w:proofErr w:type="spellEnd"/>
            <w:r>
              <w:rPr>
                <w:sz w:val="16"/>
                <w:szCs w:val="16"/>
              </w:rPr>
              <w:t xml:space="preserve"> spinosa</w:t>
            </w:r>
          </w:p>
        </w:tc>
        <w:tc>
          <w:tcPr>
            <w:tcW w:w="2306" w:type="dxa"/>
            <w:tcBorders>
              <w:top w:val="nil"/>
              <w:left w:val="nil"/>
              <w:bottom w:val="nil"/>
              <w:right w:val="nil"/>
            </w:tcBorders>
            <w:tcMar>
              <w:top w:w="0" w:type="dxa"/>
              <w:left w:w="0" w:type="dxa"/>
              <w:bottom w:w="0" w:type="dxa"/>
              <w:right w:w="0" w:type="dxa"/>
            </w:tcMar>
            <w:vAlign w:val="bottom"/>
          </w:tcPr>
          <w:p w14:paraId="0A1BDA5C" w14:textId="77777777" w:rsidR="00D721A1" w:rsidRDefault="007B6925">
            <w:pPr>
              <w:rPr>
                <w:sz w:val="16"/>
                <w:szCs w:val="16"/>
              </w:rPr>
            </w:pPr>
            <w:r>
              <w:rPr>
                <w:sz w:val="16"/>
                <w:szCs w:val="16"/>
              </w:rPr>
              <w:t>Sand cockle</w:t>
            </w:r>
          </w:p>
        </w:tc>
        <w:tc>
          <w:tcPr>
            <w:tcW w:w="724" w:type="dxa"/>
            <w:tcBorders>
              <w:top w:val="nil"/>
              <w:left w:val="nil"/>
              <w:bottom w:val="nil"/>
              <w:right w:val="nil"/>
            </w:tcBorders>
            <w:tcMar>
              <w:top w:w="0" w:type="dxa"/>
              <w:left w:w="0" w:type="dxa"/>
              <w:bottom w:w="0" w:type="dxa"/>
              <w:right w:w="0" w:type="dxa"/>
            </w:tcMar>
            <w:vAlign w:val="bottom"/>
          </w:tcPr>
          <w:p w14:paraId="6994A6CE" w14:textId="77777777" w:rsidR="00D721A1" w:rsidRDefault="007B6925">
            <w:pPr>
              <w:rPr>
                <w:sz w:val="16"/>
                <w:szCs w:val="16"/>
              </w:rPr>
            </w:pPr>
            <w:r>
              <w:rPr>
                <w:sz w:val="16"/>
                <w:szCs w:val="16"/>
              </w:rPr>
              <w:t>8.25</w:t>
            </w:r>
          </w:p>
        </w:tc>
        <w:tc>
          <w:tcPr>
            <w:tcW w:w="651" w:type="dxa"/>
            <w:tcBorders>
              <w:top w:val="nil"/>
              <w:left w:val="nil"/>
              <w:bottom w:val="nil"/>
              <w:right w:val="nil"/>
            </w:tcBorders>
            <w:tcMar>
              <w:top w:w="0" w:type="dxa"/>
              <w:left w:w="0" w:type="dxa"/>
              <w:bottom w:w="0" w:type="dxa"/>
              <w:right w:w="0" w:type="dxa"/>
            </w:tcMar>
            <w:vAlign w:val="bottom"/>
          </w:tcPr>
          <w:p w14:paraId="06D00D33" w14:textId="77777777" w:rsidR="00D721A1" w:rsidRDefault="007B6925">
            <w:pPr>
              <w:rPr>
                <w:sz w:val="16"/>
                <w:szCs w:val="16"/>
              </w:rPr>
            </w:pPr>
            <w:r>
              <w:rPr>
                <w:sz w:val="16"/>
                <w:szCs w:val="16"/>
              </w:rPr>
              <w:t>0.669</w:t>
            </w:r>
          </w:p>
        </w:tc>
        <w:tc>
          <w:tcPr>
            <w:tcW w:w="610" w:type="dxa"/>
            <w:tcBorders>
              <w:top w:val="nil"/>
              <w:left w:val="nil"/>
              <w:bottom w:val="nil"/>
              <w:right w:val="nil"/>
            </w:tcBorders>
            <w:tcMar>
              <w:top w:w="0" w:type="dxa"/>
              <w:left w:w="0" w:type="dxa"/>
              <w:bottom w:w="0" w:type="dxa"/>
              <w:right w:w="0" w:type="dxa"/>
            </w:tcMar>
            <w:vAlign w:val="bottom"/>
          </w:tcPr>
          <w:p w14:paraId="76970144"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A188032" w14:textId="77777777" w:rsidR="00D721A1" w:rsidRDefault="007B6925">
            <w:pPr>
              <w:rPr>
                <w:sz w:val="16"/>
                <w:szCs w:val="16"/>
              </w:rPr>
            </w:pPr>
            <w:r>
              <w:rPr>
                <w:sz w:val="16"/>
                <w:szCs w:val="16"/>
              </w:rPr>
              <w:t>0.012 (0.001-0.051)</w:t>
            </w:r>
          </w:p>
        </w:tc>
        <w:tc>
          <w:tcPr>
            <w:tcW w:w="1747" w:type="dxa"/>
            <w:tcBorders>
              <w:top w:val="nil"/>
              <w:left w:val="nil"/>
              <w:bottom w:val="nil"/>
              <w:right w:val="nil"/>
            </w:tcBorders>
            <w:tcMar>
              <w:top w:w="0" w:type="dxa"/>
              <w:left w:w="0" w:type="dxa"/>
              <w:bottom w:w="0" w:type="dxa"/>
              <w:right w:w="0" w:type="dxa"/>
            </w:tcMar>
            <w:vAlign w:val="bottom"/>
          </w:tcPr>
          <w:p w14:paraId="38FAC69F" w14:textId="77777777" w:rsidR="00D721A1" w:rsidRDefault="007B6925">
            <w:pPr>
              <w:rPr>
                <w:sz w:val="16"/>
                <w:szCs w:val="16"/>
              </w:rPr>
            </w:pPr>
            <w:r>
              <w:rPr>
                <w:sz w:val="16"/>
                <w:szCs w:val="16"/>
              </w:rPr>
              <w:t>0.036 (0.002-0.157)</w:t>
            </w:r>
          </w:p>
        </w:tc>
      </w:tr>
      <w:tr w:rsidR="00D721A1" w14:paraId="643A836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22FEC07"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37E8C95"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8E3E0E9" w14:textId="77777777" w:rsidR="00D721A1" w:rsidRDefault="007B6925">
            <w:pPr>
              <w:rPr>
                <w:sz w:val="16"/>
                <w:szCs w:val="16"/>
              </w:rPr>
            </w:pPr>
            <w:proofErr w:type="spellStart"/>
            <w:r>
              <w:rPr>
                <w:sz w:val="16"/>
                <w:szCs w:val="16"/>
              </w:rPr>
              <w:t>Acanthocardia</w:t>
            </w:r>
            <w:proofErr w:type="spellEnd"/>
          </w:p>
        </w:tc>
        <w:tc>
          <w:tcPr>
            <w:tcW w:w="1985" w:type="dxa"/>
            <w:tcBorders>
              <w:top w:val="nil"/>
              <w:left w:val="nil"/>
              <w:bottom w:val="nil"/>
              <w:right w:val="nil"/>
            </w:tcBorders>
            <w:tcMar>
              <w:top w:w="0" w:type="dxa"/>
              <w:left w:w="0" w:type="dxa"/>
              <w:bottom w:w="0" w:type="dxa"/>
              <w:right w:w="0" w:type="dxa"/>
            </w:tcMar>
            <w:vAlign w:val="bottom"/>
          </w:tcPr>
          <w:p w14:paraId="49381EA1" w14:textId="77777777" w:rsidR="00D721A1" w:rsidRDefault="007B6925">
            <w:pPr>
              <w:rPr>
                <w:sz w:val="16"/>
                <w:szCs w:val="16"/>
              </w:rPr>
            </w:pPr>
            <w:proofErr w:type="spellStart"/>
            <w:r>
              <w:rPr>
                <w:sz w:val="16"/>
                <w:szCs w:val="16"/>
              </w:rPr>
              <w:t>Acanthocardia</w:t>
            </w:r>
            <w:proofErr w:type="spellEnd"/>
            <w:r>
              <w:rPr>
                <w:sz w:val="16"/>
                <w:szCs w:val="16"/>
              </w:rPr>
              <w:t xml:space="preserve"> tuberculata</w:t>
            </w:r>
          </w:p>
        </w:tc>
        <w:tc>
          <w:tcPr>
            <w:tcW w:w="2306" w:type="dxa"/>
            <w:tcBorders>
              <w:top w:val="nil"/>
              <w:left w:val="nil"/>
              <w:bottom w:val="nil"/>
              <w:right w:val="nil"/>
            </w:tcBorders>
            <w:tcMar>
              <w:top w:w="0" w:type="dxa"/>
              <w:left w:w="0" w:type="dxa"/>
              <w:bottom w:w="0" w:type="dxa"/>
              <w:right w:w="0" w:type="dxa"/>
            </w:tcMar>
            <w:vAlign w:val="bottom"/>
          </w:tcPr>
          <w:p w14:paraId="08FBE8D6" w14:textId="77777777" w:rsidR="00D721A1" w:rsidRDefault="007B6925">
            <w:pPr>
              <w:rPr>
                <w:sz w:val="16"/>
                <w:szCs w:val="16"/>
              </w:rPr>
            </w:pPr>
            <w:r>
              <w:rPr>
                <w:sz w:val="16"/>
                <w:szCs w:val="16"/>
              </w:rPr>
              <w:t>Tuberculate cockle</w:t>
            </w:r>
          </w:p>
        </w:tc>
        <w:tc>
          <w:tcPr>
            <w:tcW w:w="724" w:type="dxa"/>
            <w:tcBorders>
              <w:top w:val="nil"/>
              <w:left w:val="nil"/>
              <w:bottom w:val="nil"/>
              <w:right w:val="nil"/>
            </w:tcBorders>
            <w:tcMar>
              <w:top w:w="0" w:type="dxa"/>
              <w:left w:w="0" w:type="dxa"/>
              <w:bottom w:w="0" w:type="dxa"/>
              <w:right w:w="0" w:type="dxa"/>
            </w:tcMar>
            <w:vAlign w:val="bottom"/>
          </w:tcPr>
          <w:p w14:paraId="4320098C" w14:textId="77777777" w:rsidR="00D721A1" w:rsidRDefault="007B6925">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3F1B155A" w14:textId="77777777" w:rsidR="00D721A1" w:rsidRDefault="007B6925">
            <w:pPr>
              <w:rPr>
                <w:sz w:val="16"/>
                <w:szCs w:val="16"/>
              </w:rPr>
            </w:pPr>
            <w:r>
              <w:rPr>
                <w:sz w:val="16"/>
                <w:szCs w:val="16"/>
              </w:rPr>
              <w:t>0.669</w:t>
            </w:r>
          </w:p>
        </w:tc>
        <w:tc>
          <w:tcPr>
            <w:tcW w:w="610" w:type="dxa"/>
            <w:tcBorders>
              <w:top w:val="nil"/>
              <w:left w:val="nil"/>
              <w:bottom w:val="nil"/>
              <w:right w:val="nil"/>
            </w:tcBorders>
            <w:tcMar>
              <w:top w:w="0" w:type="dxa"/>
              <w:left w:w="0" w:type="dxa"/>
              <w:bottom w:w="0" w:type="dxa"/>
              <w:right w:w="0" w:type="dxa"/>
            </w:tcMar>
            <w:vAlign w:val="bottom"/>
          </w:tcPr>
          <w:p w14:paraId="0D0F0134"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3ADE3C3" w14:textId="77777777" w:rsidR="00D721A1" w:rsidRDefault="007B6925">
            <w:pPr>
              <w:rPr>
                <w:sz w:val="16"/>
                <w:szCs w:val="16"/>
              </w:rPr>
            </w:pPr>
            <w:r>
              <w:rPr>
                <w:sz w:val="16"/>
                <w:szCs w:val="16"/>
              </w:rPr>
              <w:t>0.003 (0.001-0.009)</w:t>
            </w:r>
          </w:p>
        </w:tc>
        <w:tc>
          <w:tcPr>
            <w:tcW w:w="1747" w:type="dxa"/>
            <w:tcBorders>
              <w:top w:val="nil"/>
              <w:left w:val="nil"/>
              <w:bottom w:val="nil"/>
              <w:right w:val="nil"/>
            </w:tcBorders>
            <w:tcMar>
              <w:top w:w="0" w:type="dxa"/>
              <w:left w:w="0" w:type="dxa"/>
              <w:bottom w:w="0" w:type="dxa"/>
              <w:right w:w="0" w:type="dxa"/>
            </w:tcMar>
            <w:vAlign w:val="bottom"/>
          </w:tcPr>
          <w:p w14:paraId="11076857" w14:textId="77777777" w:rsidR="00D721A1" w:rsidRDefault="007B6925">
            <w:pPr>
              <w:rPr>
                <w:sz w:val="16"/>
                <w:szCs w:val="16"/>
              </w:rPr>
            </w:pPr>
            <w:r>
              <w:rPr>
                <w:sz w:val="16"/>
                <w:szCs w:val="16"/>
              </w:rPr>
              <w:t>0.01 (0.002-0.03)</w:t>
            </w:r>
          </w:p>
        </w:tc>
      </w:tr>
      <w:tr w:rsidR="00D721A1" w14:paraId="2D2E2B4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3D10B26"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5A571C4" w14:textId="77777777" w:rsidR="00D721A1" w:rsidRDefault="007B6925">
            <w:pPr>
              <w:rPr>
                <w:sz w:val="16"/>
                <w:szCs w:val="16"/>
              </w:rPr>
            </w:pPr>
            <w:proofErr w:type="spellStart"/>
            <w:r>
              <w:rPr>
                <w:sz w:val="16"/>
                <w:szCs w:val="16"/>
              </w:rPr>
              <w:t>Psammobiidae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70A588C" w14:textId="77777777" w:rsidR="00D721A1" w:rsidRDefault="007B6925">
            <w:pPr>
              <w:rPr>
                <w:sz w:val="16"/>
                <w:szCs w:val="16"/>
              </w:rPr>
            </w:pPr>
            <w:proofErr w:type="spellStart"/>
            <w:r>
              <w:rPr>
                <w:sz w:val="16"/>
                <w:szCs w:val="16"/>
              </w:rPr>
              <w:t>Asaphis</w:t>
            </w:r>
            <w:proofErr w:type="spellEnd"/>
          </w:p>
        </w:tc>
        <w:tc>
          <w:tcPr>
            <w:tcW w:w="1985" w:type="dxa"/>
            <w:tcBorders>
              <w:top w:val="nil"/>
              <w:left w:val="nil"/>
              <w:bottom w:val="nil"/>
              <w:right w:val="nil"/>
            </w:tcBorders>
            <w:tcMar>
              <w:top w:w="0" w:type="dxa"/>
              <w:left w:w="0" w:type="dxa"/>
              <w:bottom w:w="0" w:type="dxa"/>
              <w:right w:w="0" w:type="dxa"/>
            </w:tcMar>
            <w:vAlign w:val="bottom"/>
          </w:tcPr>
          <w:p w14:paraId="12F3E5E1" w14:textId="77777777" w:rsidR="00D721A1" w:rsidRDefault="007B6925">
            <w:pPr>
              <w:rPr>
                <w:sz w:val="16"/>
                <w:szCs w:val="16"/>
              </w:rPr>
            </w:pPr>
            <w:proofErr w:type="spellStart"/>
            <w:r>
              <w:rPr>
                <w:sz w:val="16"/>
                <w:szCs w:val="16"/>
              </w:rPr>
              <w:t>Asaphis</w:t>
            </w:r>
            <w:proofErr w:type="spellEnd"/>
            <w:r>
              <w:rPr>
                <w:sz w:val="16"/>
                <w:szCs w:val="16"/>
              </w:rPr>
              <w:t xml:space="preserve"> </w:t>
            </w:r>
            <w:proofErr w:type="spellStart"/>
            <w:r>
              <w:rPr>
                <w:sz w:val="16"/>
                <w:szCs w:val="16"/>
              </w:rPr>
              <w:t>violascens</w:t>
            </w:r>
            <w:proofErr w:type="spellEnd"/>
          </w:p>
        </w:tc>
        <w:tc>
          <w:tcPr>
            <w:tcW w:w="2306" w:type="dxa"/>
            <w:tcBorders>
              <w:top w:val="nil"/>
              <w:left w:val="nil"/>
              <w:bottom w:val="nil"/>
              <w:right w:val="nil"/>
            </w:tcBorders>
            <w:tcMar>
              <w:top w:w="0" w:type="dxa"/>
              <w:left w:w="0" w:type="dxa"/>
              <w:bottom w:w="0" w:type="dxa"/>
              <w:right w:w="0" w:type="dxa"/>
            </w:tcMar>
            <w:vAlign w:val="bottom"/>
          </w:tcPr>
          <w:p w14:paraId="31C6953F" w14:textId="77777777" w:rsidR="00D721A1" w:rsidRDefault="007B6925">
            <w:pPr>
              <w:rPr>
                <w:sz w:val="16"/>
                <w:szCs w:val="16"/>
              </w:rPr>
            </w:pPr>
            <w:r>
              <w:rPr>
                <w:sz w:val="16"/>
                <w:szCs w:val="16"/>
              </w:rPr>
              <w:t xml:space="preserve">Pacific </w:t>
            </w:r>
            <w:proofErr w:type="spellStart"/>
            <w:r>
              <w:rPr>
                <w:sz w:val="16"/>
                <w:szCs w:val="16"/>
              </w:rPr>
              <w:t>asaphis</w:t>
            </w:r>
            <w:proofErr w:type="spellEnd"/>
          </w:p>
        </w:tc>
        <w:tc>
          <w:tcPr>
            <w:tcW w:w="724" w:type="dxa"/>
            <w:tcBorders>
              <w:top w:val="nil"/>
              <w:left w:val="nil"/>
              <w:bottom w:val="nil"/>
              <w:right w:val="nil"/>
            </w:tcBorders>
            <w:tcMar>
              <w:top w:w="0" w:type="dxa"/>
              <w:left w:w="0" w:type="dxa"/>
              <w:bottom w:w="0" w:type="dxa"/>
              <w:right w:w="0" w:type="dxa"/>
            </w:tcMar>
            <w:vAlign w:val="bottom"/>
          </w:tcPr>
          <w:p w14:paraId="2A5867AE"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1C8E573A" w14:textId="77777777" w:rsidR="00D721A1" w:rsidRDefault="007B6925">
            <w:pPr>
              <w:rPr>
                <w:sz w:val="16"/>
                <w:szCs w:val="16"/>
              </w:rPr>
            </w:pPr>
            <w:r>
              <w:rPr>
                <w:sz w:val="16"/>
                <w:szCs w:val="16"/>
              </w:rPr>
              <w:t>0.825</w:t>
            </w:r>
          </w:p>
        </w:tc>
        <w:tc>
          <w:tcPr>
            <w:tcW w:w="610" w:type="dxa"/>
            <w:tcBorders>
              <w:top w:val="nil"/>
              <w:left w:val="nil"/>
              <w:bottom w:val="nil"/>
              <w:right w:val="nil"/>
            </w:tcBorders>
            <w:tcMar>
              <w:top w:w="0" w:type="dxa"/>
              <w:left w:w="0" w:type="dxa"/>
              <w:bottom w:w="0" w:type="dxa"/>
              <w:right w:w="0" w:type="dxa"/>
            </w:tcMar>
            <w:vAlign w:val="bottom"/>
          </w:tcPr>
          <w:p w14:paraId="1BB51DD2"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0E45BB49" w14:textId="77777777" w:rsidR="00D721A1" w:rsidRDefault="007B6925">
            <w:pPr>
              <w:rPr>
                <w:sz w:val="16"/>
                <w:szCs w:val="16"/>
              </w:rPr>
            </w:pPr>
            <w:r>
              <w:rPr>
                <w:sz w:val="16"/>
                <w:szCs w:val="16"/>
              </w:rPr>
              <w:t>0.045 (0.001-0.295)</w:t>
            </w:r>
          </w:p>
        </w:tc>
        <w:tc>
          <w:tcPr>
            <w:tcW w:w="1747" w:type="dxa"/>
            <w:tcBorders>
              <w:top w:val="nil"/>
              <w:left w:val="nil"/>
              <w:bottom w:val="nil"/>
              <w:right w:val="nil"/>
            </w:tcBorders>
            <w:tcMar>
              <w:top w:w="0" w:type="dxa"/>
              <w:left w:w="0" w:type="dxa"/>
              <w:bottom w:w="0" w:type="dxa"/>
              <w:right w:w="0" w:type="dxa"/>
            </w:tcMar>
            <w:vAlign w:val="bottom"/>
          </w:tcPr>
          <w:p w14:paraId="242EA9A0" w14:textId="77777777" w:rsidR="00D721A1" w:rsidRDefault="007B6925">
            <w:pPr>
              <w:rPr>
                <w:sz w:val="16"/>
                <w:szCs w:val="16"/>
              </w:rPr>
            </w:pPr>
            <w:r>
              <w:rPr>
                <w:sz w:val="16"/>
                <w:szCs w:val="16"/>
              </w:rPr>
              <w:t>0.137 (0.002-0.84)</w:t>
            </w:r>
          </w:p>
        </w:tc>
      </w:tr>
      <w:tr w:rsidR="00D721A1" w14:paraId="2B51465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F3E2511"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E20EFD0"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09CFB53" w14:textId="77777777" w:rsidR="00D721A1" w:rsidRDefault="007B6925">
            <w:pPr>
              <w:rPr>
                <w:sz w:val="16"/>
                <w:szCs w:val="16"/>
              </w:rPr>
            </w:pPr>
            <w:proofErr w:type="spellStart"/>
            <w:r>
              <w:rPr>
                <w:sz w:val="16"/>
                <w:szCs w:val="16"/>
              </w:rPr>
              <w:t>Cerastoderma</w:t>
            </w:r>
            <w:proofErr w:type="spellEnd"/>
          </w:p>
        </w:tc>
        <w:tc>
          <w:tcPr>
            <w:tcW w:w="1985" w:type="dxa"/>
            <w:tcBorders>
              <w:top w:val="nil"/>
              <w:left w:val="nil"/>
              <w:bottom w:val="nil"/>
              <w:right w:val="nil"/>
            </w:tcBorders>
            <w:tcMar>
              <w:top w:w="0" w:type="dxa"/>
              <w:left w:w="0" w:type="dxa"/>
              <w:bottom w:w="0" w:type="dxa"/>
              <w:right w:w="0" w:type="dxa"/>
            </w:tcMar>
            <w:vAlign w:val="bottom"/>
          </w:tcPr>
          <w:p w14:paraId="21623CE7" w14:textId="77777777" w:rsidR="00D721A1" w:rsidRDefault="007B6925">
            <w:pPr>
              <w:rPr>
                <w:sz w:val="16"/>
                <w:szCs w:val="16"/>
              </w:rPr>
            </w:pPr>
            <w:proofErr w:type="spellStart"/>
            <w:r>
              <w:rPr>
                <w:sz w:val="16"/>
                <w:szCs w:val="16"/>
              </w:rPr>
              <w:t>Cerastoderma</w:t>
            </w:r>
            <w:proofErr w:type="spellEnd"/>
            <w:r>
              <w:rPr>
                <w:sz w:val="16"/>
                <w:szCs w:val="16"/>
              </w:rPr>
              <w:t xml:space="preserve"> </w:t>
            </w:r>
            <w:proofErr w:type="spellStart"/>
            <w:r>
              <w:rPr>
                <w:sz w:val="16"/>
                <w:szCs w:val="16"/>
              </w:rPr>
              <w:t>edule</w:t>
            </w:r>
            <w:proofErr w:type="spellEnd"/>
          </w:p>
        </w:tc>
        <w:tc>
          <w:tcPr>
            <w:tcW w:w="2306" w:type="dxa"/>
            <w:tcBorders>
              <w:top w:val="nil"/>
              <w:left w:val="nil"/>
              <w:bottom w:val="nil"/>
              <w:right w:val="nil"/>
            </w:tcBorders>
            <w:tcMar>
              <w:top w:w="0" w:type="dxa"/>
              <w:left w:w="0" w:type="dxa"/>
              <w:bottom w:w="0" w:type="dxa"/>
              <w:right w:w="0" w:type="dxa"/>
            </w:tcMar>
            <w:vAlign w:val="bottom"/>
          </w:tcPr>
          <w:p w14:paraId="50C721AA" w14:textId="77777777" w:rsidR="00D721A1" w:rsidRDefault="007B6925">
            <w:pPr>
              <w:rPr>
                <w:sz w:val="16"/>
                <w:szCs w:val="16"/>
              </w:rPr>
            </w:pPr>
            <w:r>
              <w:rPr>
                <w:sz w:val="16"/>
                <w:szCs w:val="16"/>
              </w:rPr>
              <w:t>Common edible cockle</w:t>
            </w:r>
          </w:p>
        </w:tc>
        <w:tc>
          <w:tcPr>
            <w:tcW w:w="724" w:type="dxa"/>
            <w:tcBorders>
              <w:top w:val="nil"/>
              <w:left w:val="nil"/>
              <w:bottom w:val="nil"/>
              <w:right w:val="nil"/>
            </w:tcBorders>
            <w:tcMar>
              <w:top w:w="0" w:type="dxa"/>
              <w:left w:w="0" w:type="dxa"/>
              <w:bottom w:w="0" w:type="dxa"/>
              <w:right w:w="0" w:type="dxa"/>
            </w:tcMar>
            <w:vAlign w:val="bottom"/>
          </w:tcPr>
          <w:p w14:paraId="0263617F" w14:textId="77777777" w:rsidR="00D721A1" w:rsidRDefault="007B6925">
            <w:pPr>
              <w:rPr>
                <w:sz w:val="16"/>
                <w:szCs w:val="16"/>
              </w:rPr>
            </w:pPr>
            <w:r>
              <w:rPr>
                <w:sz w:val="16"/>
                <w:szCs w:val="16"/>
              </w:rPr>
              <w:t>5.6</w:t>
            </w:r>
          </w:p>
        </w:tc>
        <w:tc>
          <w:tcPr>
            <w:tcW w:w="651" w:type="dxa"/>
            <w:tcBorders>
              <w:top w:val="nil"/>
              <w:left w:val="nil"/>
              <w:bottom w:val="nil"/>
              <w:right w:val="nil"/>
            </w:tcBorders>
            <w:tcMar>
              <w:top w:w="0" w:type="dxa"/>
              <w:left w:w="0" w:type="dxa"/>
              <w:bottom w:w="0" w:type="dxa"/>
              <w:right w:w="0" w:type="dxa"/>
            </w:tcMar>
            <w:vAlign w:val="bottom"/>
          </w:tcPr>
          <w:p w14:paraId="39A00221" w14:textId="77777777" w:rsidR="00D721A1" w:rsidRDefault="007B6925">
            <w:pPr>
              <w:rPr>
                <w:sz w:val="16"/>
                <w:szCs w:val="16"/>
              </w:rPr>
            </w:pPr>
            <w:r>
              <w:rPr>
                <w:sz w:val="16"/>
                <w:szCs w:val="16"/>
              </w:rPr>
              <w:t>0.62</w:t>
            </w:r>
          </w:p>
        </w:tc>
        <w:tc>
          <w:tcPr>
            <w:tcW w:w="610" w:type="dxa"/>
            <w:tcBorders>
              <w:top w:val="nil"/>
              <w:left w:val="nil"/>
              <w:bottom w:val="nil"/>
              <w:right w:val="nil"/>
            </w:tcBorders>
            <w:tcMar>
              <w:top w:w="0" w:type="dxa"/>
              <w:left w:w="0" w:type="dxa"/>
              <w:bottom w:w="0" w:type="dxa"/>
              <w:right w:w="0" w:type="dxa"/>
            </w:tcMar>
            <w:vAlign w:val="bottom"/>
          </w:tcPr>
          <w:p w14:paraId="4A7E8049" w14:textId="77777777" w:rsidR="00D721A1" w:rsidRDefault="007B6925">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720C4842" w14:textId="77777777" w:rsidR="00D721A1" w:rsidRDefault="007B6925">
            <w:pPr>
              <w:rPr>
                <w:sz w:val="16"/>
                <w:szCs w:val="16"/>
              </w:rPr>
            </w:pPr>
            <w:r>
              <w:rPr>
                <w:sz w:val="16"/>
                <w:szCs w:val="16"/>
              </w:rPr>
              <w:t>0.08 (0.023-0.204)</w:t>
            </w:r>
          </w:p>
        </w:tc>
        <w:tc>
          <w:tcPr>
            <w:tcW w:w="1747" w:type="dxa"/>
            <w:tcBorders>
              <w:top w:val="nil"/>
              <w:left w:val="nil"/>
              <w:bottom w:val="nil"/>
              <w:right w:val="nil"/>
            </w:tcBorders>
            <w:tcMar>
              <w:top w:w="0" w:type="dxa"/>
              <w:left w:w="0" w:type="dxa"/>
              <w:bottom w:w="0" w:type="dxa"/>
              <w:right w:w="0" w:type="dxa"/>
            </w:tcMar>
            <w:vAlign w:val="bottom"/>
          </w:tcPr>
          <w:p w14:paraId="5C3D00B7" w14:textId="77777777" w:rsidR="00D721A1" w:rsidRDefault="007B6925">
            <w:pPr>
              <w:rPr>
                <w:sz w:val="16"/>
                <w:szCs w:val="16"/>
              </w:rPr>
            </w:pPr>
            <w:r>
              <w:rPr>
                <w:sz w:val="16"/>
                <w:szCs w:val="16"/>
              </w:rPr>
              <w:t>0.25 (0.063-0.678)</w:t>
            </w:r>
          </w:p>
        </w:tc>
      </w:tr>
      <w:tr w:rsidR="00D721A1" w14:paraId="4225B35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8038975"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ABD4D41"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B49AB33" w14:textId="77777777" w:rsidR="00D721A1" w:rsidRDefault="007B6925">
            <w:pPr>
              <w:rPr>
                <w:sz w:val="16"/>
                <w:szCs w:val="16"/>
              </w:rPr>
            </w:pPr>
            <w:proofErr w:type="spellStart"/>
            <w:r>
              <w:rPr>
                <w:sz w:val="16"/>
                <w:szCs w:val="16"/>
              </w:rPr>
              <w:t>Clinocardium</w:t>
            </w:r>
            <w:proofErr w:type="spellEnd"/>
          </w:p>
        </w:tc>
        <w:tc>
          <w:tcPr>
            <w:tcW w:w="1985" w:type="dxa"/>
            <w:tcBorders>
              <w:top w:val="nil"/>
              <w:left w:val="nil"/>
              <w:bottom w:val="nil"/>
              <w:right w:val="nil"/>
            </w:tcBorders>
            <w:tcMar>
              <w:top w:w="0" w:type="dxa"/>
              <w:left w:w="0" w:type="dxa"/>
              <w:bottom w:w="0" w:type="dxa"/>
              <w:right w:w="0" w:type="dxa"/>
            </w:tcMar>
            <w:vAlign w:val="bottom"/>
          </w:tcPr>
          <w:p w14:paraId="5439B5A4" w14:textId="77777777" w:rsidR="00D721A1" w:rsidRDefault="007B6925">
            <w:pPr>
              <w:rPr>
                <w:sz w:val="16"/>
                <w:szCs w:val="16"/>
              </w:rPr>
            </w:pPr>
            <w:proofErr w:type="spellStart"/>
            <w:r>
              <w:rPr>
                <w:sz w:val="16"/>
                <w:szCs w:val="16"/>
              </w:rPr>
              <w:t>Clinocardium</w:t>
            </w:r>
            <w:proofErr w:type="spellEnd"/>
            <w:r>
              <w:rPr>
                <w:sz w:val="16"/>
                <w:szCs w:val="16"/>
              </w:rPr>
              <w:t xml:space="preserve"> nuttallii</w:t>
            </w:r>
          </w:p>
        </w:tc>
        <w:tc>
          <w:tcPr>
            <w:tcW w:w="2306" w:type="dxa"/>
            <w:tcBorders>
              <w:top w:val="nil"/>
              <w:left w:val="nil"/>
              <w:bottom w:val="nil"/>
              <w:right w:val="nil"/>
            </w:tcBorders>
            <w:tcMar>
              <w:top w:w="0" w:type="dxa"/>
              <w:left w:w="0" w:type="dxa"/>
              <w:bottom w:w="0" w:type="dxa"/>
              <w:right w:w="0" w:type="dxa"/>
            </w:tcMar>
            <w:vAlign w:val="bottom"/>
          </w:tcPr>
          <w:p w14:paraId="44FA46FE" w14:textId="77777777" w:rsidR="00D721A1" w:rsidRDefault="007B6925">
            <w:pPr>
              <w:rPr>
                <w:sz w:val="16"/>
                <w:szCs w:val="16"/>
              </w:rPr>
            </w:pPr>
            <w:r>
              <w:rPr>
                <w:sz w:val="16"/>
                <w:szCs w:val="16"/>
              </w:rPr>
              <w:t>Basket cockle</w:t>
            </w:r>
          </w:p>
        </w:tc>
        <w:tc>
          <w:tcPr>
            <w:tcW w:w="724" w:type="dxa"/>
            <w:tcBorders>
              <w:top w:val="nil"/>
              <w:left w:val="nil"/>
              <w:bottom w:val="nil"/>
              <w:right w:val="nil"/>
            </w:tcBorders>
            <w:tcMar>
              <w:top w:w="0" w:type="dxa"/>
              <w:left w:w="0" w:type="dxa"/>
              <w:bottom w:w="0" w:type="dxa"/>
              <w:right w:w="0" w:type="dxa"/>
            </w:tcMar>
            <w:vAlign w:val="bottom"/>
          </w:tcPr>
          <w:p w14:paraId="50826620" w14:textId="77777777" w:rsidR="00D721A1" w:rsidRDefault="007B6925">
            <w:pPr>
              <w:rPr>
                <w:sz w:val="16"/>
                <w:szCs w:val="16"/>
              </w:rPr>
            </w:pPr>
            <w:r>
              <w:rPr>
                <w:sz w:val="16"/>
                <w:szCs w:val="16"/>
              </w:rPr>
              <w:t>14</w:t>
            </w:r>
          </w:p>
        </w:tc>
        <w:tc>
          <w:tcPr>
            <w:tcW w:w="651" w:type="dxa"/>
            <w:tcBorders>
              <w:top w:val="nil"/>
              <w:left w:val="nil"/>
              <w:bottom w:val="nil"/>
              <w:right w:val="nil"/>
            </w:tcBorders>
            <w:tcMar>
              <w:top w:w="0" w:type="dxa"/>
              <w:left w:w="0" w:type="dxa"/>
              <w:bottom w:w="0" w:type="dxa"/>
              <w:right w:w="0" w:type="dxa"/>
            </w:tcMar>
            <w:vAlign w:val="bottom"/>
          </w:tcPr>
          <w:p w14:paraId="3594AA06" w14:textId="77777777" w:rsidR="00D721A1" w:rsidRDefault="007B6925">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234B7E33" w14:textId="77777777" w:rsidR="00D721A1" w:rsidRDefault="007B6925">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22353216" w14:textId="77777777" w:rsidR="00D721A1" w:rsidRDefault="007B6925">
            <w:pPr>
              <w:rPr>
                <w:sz w:val="16"/>
                <w:szCs w:val="16"/>
              </w:rPr>
            </w:pPr>
            <w:r>
              <w:rPr>
                <w:sz w:val="16"/>
                <w:szCs w:val="16"/>
              </w:rPr>
              <w:t>0.046 (0.001-0.268)</w:t>
            </w:r>
          </w:p>
        </w:tc>
        <w:tc>
          <w:tcPr>
            <w:tcW w:w="1747" w:type="dxa"/>
            <w:tcBorders>
              <w:top w:val="nil"/>
              <w:left w:val="nil"/>
              <w:bottom w:val="nil"/>
              <w:right w:val="nil"/>
            </w:tcBorders>
            <w:tcMar>
              <w:top w:w="0" w:type="dxa"/>
              <w:left w:w="0" w:type="dxa"/>
              <w:bottom w:w="0" w:type="dxa"/>
              <w:right w:w="0" w:type="dxa"/>
            </w:tcMar>
            <w:vAlign w:val="bottom"/>
          </w:tcPr>
          <w:p w14:paraId="6DCF3B60" w14:textId="77777777" w:rsidR="00D721A1" w:rsidRDefault="007B6925">
            <w:pPr>
              <w:rPr>
                <w:sz w:val="16"/>
                <w:szCs w:val="16"/>
              </w:rPr>
            </w:pPr>
            <w:r>
              <w:rPr>
                <w:sz w:val="16"/>
                <w:szCs w:val="16"/>
              </w:rPr>
              <w:t>0.14 (0.002-0.845)</w:t>
            </w:r>
          </w:p>
        </w:tc>
      </w:tr>
      <w:tr w:rsidR="00D721A1" w14:paraId="2D55B5F7"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5E9009"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5C88B47"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993ECBF" w14:textId="77777777" w:rsidR="00D721A1" w:rsidRDefault="007B6925">
            <w:pPr>
              <w:rPr>
                <w:sz w:val="16"/>
                <w:szCs w:val="16"/>
              </w:rPr>
            </w:pPr>
            <w:proofErr w:type="spellStart"/>
            <w:r>
              <w:rPr>
                <w:sz w:val="16"/>
                <w:szCs w:val="16"/>
              </w:rPr>
              <w:t>Dallocardia</w:t>
            </w:r>
            <w:proofErr w:type="spellEnd"/>
          </w:p>
        </w:tc>
        <w:tc>
          <w:tcPr>
            <w:tcW w:w="1985" w:type="dxa"/>
            <w:tcBorders>
              <w:top w:val="nil"/>
              <w:left w:val="nil"/>
              <w:bottom w:val="nil"/>
              <w:right w:val="nil"/>
            </w:tcBorders>
            <w:tcMar>
              <w:top w:w="0" w:type="dxa"/>
              <w:left w:w="0" w:type="dxa"/>
              <w:bottom w:w="0" w:type="dxa"/>
              <w:right w:w="0" w:type="dxa"/>
            </w:tcMar>
            <w:vAlign w:val="bottom"/>
          </w:tcPr>
          <w:p w14:paraId="6AEE3FF0" w14:textId="77777777" w:rsidR="00D721A1" w:rsidRDefault="007B6925">
            <w:pPr>
              <w:rPr>
                <w:sz w:val="16"/>
                <w:szCs w:val="16"/>
              </w:rPr>
            </w:pPr>
            <w:proofErr w:type="spellStart"/>
            <w:r>
              <w:rPr>
                <w:sz w:val="16"/>
                <w:szCs w:val="16"/>
              </w:rPr>
              <w:t>Dallocardia</w:t>
            </w:r>
            <w:proofErr w:type="spellEnd"/>
            <w:r>
              <w:rPr>
                <w:sz w:val="16"/>
                <w:szCs w:val="16"/>
              </w:rPr>
              <w:t xml:space="preserve"> muricata</w:t>
            </w:r>
          </w:p>
        </w:tc>
        <w:tc>
          <w:tcPr>
            <w:tcW w:w="2306" w:type="dxa"/>
            <w:tcBorders>
              <w:top w:val="nil"/>
              <w:left w:val="nil"/>
              <w:bottom w:val="nil"/>
              <w:right w:val="nil"/>
            </w:tcBorders>
            <w:tcMar>
              <w:top w:w="0" w:type="dxa"/>
              <w:left w:w="0" w:type="dxa"/>
              <w:bottom w:w="0" w:type="dxa"/>
              <w:right w:w="0" w:type="dxa"/>
            </w:tcMar>
            <w:vAlign w:val="bottom"/>
          </w:tcPr>
          <w:p w14:paraId="5117D13F" w14:textId="77777777" w:rsidR="00D721A1" w:rsidRDefault="007B6925">
            <w:pPr>
              <w:rPr>
                <w:sz w:val="16"/>
                <w:szCs w:val="16"/>
              </w:rPr>
            </w:pPr>
            <w:r>
              <w:rPr>
                <w:sz w:val="16"/>
                <w:szCs w:val="16"/>
              </w:rPr>
              <w:t>American yellow cockle</w:t>
            </w:r>
          </w:p>
        </w:tc>
        <w:tc>
          <w:tcPr>
            <w:tcW w:w="724" w:type="dxa"/>
            <w:tcBorders>
              <w:top w:val="nil"/>
              <w:left w:val="nil"/>
              <w:bottom w:val="nil"/>
              <w:right w:val="nil"/>
            </w:tcBorders>
            <w:tcMar>
              <w:top w:w="0" w:type="dxa"/>
              <w:left w:w="0" w:type="dxa"/>
              <w:bottom w:w="0" w:type="dxa"/>
              <w:right w:w="0" w:type="dxa"/>
            </w:tcMar>
            <w:vAlign w:val="bottom"/>
          </w:tcPr>
          <w:p w14:paraId="19C34FDB"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74DB4299" w14:textId="77777777" w:rsidR="00D721A1" w:rsidRDefault="007B6925">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1A96D0B6"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6D1839A" w14:textId="77777777" w:rsidR="00D721A1" w:rsidRDefault="007B6925">
            <w:pPr>
              <w:rPr>
                <w:sz w:val="16"/>
                <w:szCs w:val="16"/>
              </w:rPr>
            </w:pPr>
            <w:r>
              <w:rPr>
                <w:sz w:val="16"/>
                <w:szCs w:val="16"/>
              </w:rPr>
              <w:t>0.026 (0-0.171)</w:t>
            </w:r>
          </w:p>
        </w:tc>
        <w:tc>
          <w:tcPr>
            <w:tcW w:w="1747" w:type="dxa"/>
            <w:tcBorders>
              <w:top w:val="nil"/>
              <w:left w:val="nil"/>
              <w:bottom w:val="nil"/>
              <w:right w:val="nil"/>
            </w:tcBorders>
            <w:tcMar>
              <w:top w:w="0" w:type="dxa"/>
              <w:left w:w="0" w:type="dxa"/>
              <w:bottom w:w="0" w:type="dxa"/>
              <w:right w:w="0" w:type="dxa"/>
            </w:tcMar>
            <w:vAlign w:val="bottom"/>
          </w:tcPr>
          <w:p w14:paraId="4EB2683C" w14:textId="77777777" w:rsidR="00D721A1" w:rsidRDefault="007B6925">
            <w:pPr>
              <w:rPr>
                <w:sz w:val="16"/>
                <w:szCs w:val="16"/>
              </w:rPr>
            </w:pPr>
            <w:r>
              <w:rPr>
                <w:sz w:val="16"/>
                <w:szCs w:val="16"/>
              </w:rPr>
              <w:t>0.078 (0.001-0.538)</w:t>
            </w:r>
          </w:p>
        </w:tc>
      </w:tr>
      <w:tr w:rsidR="00D721A1" w14:paraId="18FAF77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C329B59"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C7E7E45" w14:textId="77777777" w:rsidR="00D721A1" w:rsidRDefault="007B6925">
            <w:pPr>
              <w:rPr>
                <w:sz w:val="16"/>
                <w:szCs w:val="16"/>
              </w:rPr>
            </w:pPr>
            <w:proofErr w:type="spellStart"/>
            <w:r>
              <w:rPr>
                <w:sz w:val="16"/>
                <w:szCs w:val="16"/>
              </w:rPr>
              <w:t>Donacidae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BBF0E36" w14:textId="77777777" w:rsidR="00D721A1" w:rsidRDefault="007B6925">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5B90EBBB" w14:textId="77777777" w:rsidR="00D721A1" w:rsidRDefault="007B6925">
            <w:pPr>
              <w:rPr>
                <w:sz w:val="16"/>
                <w:szCs w:val="16"/>
              </w:rPr>
            </w:pPr>
            <w:r>
              <w:rPr>
                <w:sz w:val="16"/>
                <w:szCs w:val="16"/>
              </w:rPr>
              <w:t xml:space="preserve">Donax </w:t>
            </w:r>
            <w:proofErr w:type="spellStart"/>
            <w:r>
              <w:rPr>
                <w:sz w:val="16"/>
                <w:szCs w:val="16"/>
              </w:rPr>
              <w:t>dentifer</w:t>
            </w:r>
            <w:proofErr w:type="spellEnd"/>
          </w:p>
        </w:tc>
        <w:tc>
          <w:tcPr>
            <w:tcW w:w="2306" w:type="dxa"/>
            <w:tcBorders>
              <w:top w:val="nil"/>
              <w:left w:val="nil"/>
              <w:bottom w:val="nil"/>
              <w:right w:val="nil"/>
            </w:tcBorders>
            <w:tcMar>
              <w:top w:w="0" w:type="dxa"/>
              <w:left w:w="0" w:type="dxa"/>
              <w:bottom w:w="0" w:type="dxa"/>
              <w:right w:w="0" w:type="dxa"/>
            </w:tcMar>
            <w:vAlign w:val="bottom"/>
          </w:tcPr>
          <w:p w14:paraId="61B05506" w14:textId="77777777" w:rsidR="00D721A1" w:rsidRDefault="007B6925">
            <w:pPr>
              <w:rPr>
                <w:sz w:val="16"/>
                <w:szCs w:val="16"/>
              </w:rPr>
            </w:pPr>
            <w:r>
              <w:rPr>
                <w:sz w:val="16"/>
                <w:szCs w:val="16"/>
              </w:rPr>
              <w:t>Toothed donax</w:t>
            </w:r>
          </w:p>
        </w:tc>
        <w:tc>
          <w:tcPr>
            <w:tcW w:w="724" w:type="dxa"/>
            <w:tcBorders>
              <w:top w:val="nil"/>
              <w:left w:val="nil"/>
              <w:bottom w:val="nil"/>
              <w:right w:val="nil"/>
            </w:tcBorders>
            <w:tcMar>
              <w:top w:w="0" w:type="dxa"/>
              <w:left w:w="0" w:type="dxa"/>
              <w:bottom w:w="0" w:type="dxa"/>
              <w:right w:w="0" w:type="dxa"/>
            </w:tcMar>
            <w:vAlign w:val="bottom"/>
          </w:tcPr>
          <w:p w14:paraId="44BABD31" w14:textId="77777777" w:rsidR="00D721A1" w:rsidRDefault="007B6925">
            <w:pPr>
              <w:rPr>
                <w:sz w:val="16"/>
                <w:szCs w:val="16"/>
              </w:rPr>
            </w:pPr>
            <w:r>
              <w:rPr>
                <w:sz w:val="16"/>
                <w:szCs w:val="16"/>
              </w:rPr>
              <w:t>3.05</w:t>
            </w:r>
          </w:p>
        </w:tc>
        <w:tc>
          <w:tcPr>
            <w:tcW w:w="651" w:type="dxa"/>
            <w:tcBorders>
              <w:top w:val="nil"/>
              <w:left w:val="nil"/>
              <w:bottom w:val="nil"/>
              <w:right w:val="nil"/>
            </w:tcBorders>
            <w:tcMar>
              <w:top w:w="0" w:type="dxa"/>
              <w:left w:w="0" w:type="dxa"/>
              <w:bottom w:w="0" w:type="dxa"/>
              <w:right w:w="0" w:type="dxa"/>
            </w:tcMar>
            <w:vAlign w:val="bottom"/>
          </w:tcPr>
          <w:p w14:paraId="4AF8DDDD" w14:textId="77777777" w:rsidR="00D721A1" w:rsidRDefault="007B6925">
            <w:pPr>
              <w:rPr>
                <w:sz w:val="16"/>
                <w:szCs w:val="16"/>
              </w:rPr>
            </w:pPr>
            <w:r>
              <w:rPr>
                <w:sz w:val="16"/>
                <w:szCs w:val="16"/>
              </w:rPr>
              <w:t>0.62</w:t>
            </w:r>
          </w:p>
        </w:tc>
        <w:tc>
          <w:tcPr>
            <w:tcW w:w="610" w:type="dxa"/>
            <w:tcBorders>
              <w:top w:val="nil"/>
              <w:left w:val="nil"/>
              <w:bottom w:val="nil"/>
              <w:right w:val="nil"/>
            </w:tcBorders>
            <w:tcMar>
              <w:top w:w="0" w:type="dxa"/>
              <w:left w:w="0" w:type="dxa"/>
              <w:bottom w:w="0" w:type="dxa"/>
              <w:right w:w="0" w:type="dxa"/>
            </w:tcMar>
            <w:vAlign w:val="bottom"/>
          </w:tcPr>
          <w:p w14:paraId="486431B0"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6D314F0" w14:textId="77777777" w:rsidR="00D721A1" w:rsidRDefault="007B6925">
            <w:pPr>
              <w:rPr>
                <w:sz w:val="16"/>
                <w:szCs w:val="16"/>
              </w:rPr>
            </w:pPr>
            <w:r>
              <w:rPr>
                <w:sz w:val="16"/>
                <w:szCs w:val="16"/>
              </w:rPr>
              <w:t>0.013 (0.001-0.066)</w:t>
            </w:r>
          </w:p>
        </w:tc>
        <w:tc>
          <w:tcPr>
            <w:tcW w:w="1747" w:type="dxa"/>
            <w:tcBorders>
              <w:top w:val="nil"/>
              <w:left w:val="nil"/>
              <w:bottom w:val="nil"/>
              <w:right w:val="nil"/>
            </w:tcBorders>
            <w:tcMar>
              <w:top w:w="0" w:type="dxa"/>
              <w:left w:w="0" w:type="dxa"/>
              <w:bottom w:w="0" w:type="dxa"/>
              <w:right w:w="0" w:type="dxa"/>
            </w:tcMar>
            <w:vAlign w:val="bottom"/>
          </w:tcPr>
          <w:p w14:paraId="2AD71986" w14:textId="77777777" w:rsidR="00D721A1" w:rsidRDefault="007B6925">
            <w:pPr>
              <w:rPr>
                <w:sz w:val="16"/>
                <w:szCs w:val="16"/>
              </w:rPr>
            </w:pPr>
            <w:r>
              <w:rPr>
                <w:sz w:val="16"/>
                <w:szCs w:val="16"/>
              </w:rPr>
              <w:t>0.04 (0.002-0.203)</w:t>
            </w:r>
          </w:p>
        </w:tc>
      </w:tr>
      <w:tr w:rsidR="00D721A1" w14:paraId="1CABBF7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EF40BCF"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375E8E8" w14:textId="77777777" w:rsidR="00D721A1" w:rsidRDefault="007B6925">
            <w:pPr>
              <w:rPr>
                <w:sz w:val="16"/>
                <w:szCs w:val="16"/>
              </w:rPr>
            </w:pPr>
            <w:proofErr w:type="spellStart"/>
            <w:r>
              <w:rPr>
                <w:sz w:val="16"/>
                <w:szCs w:val="16"/>
              </w:rPr>
              <w:t>Donacidae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D74C48D" w14:textId="77777777" w:rsidR="00D721A1" w:rsidRDefault="007B6925">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03A53EE0" w14:textId="77777777" w:rsidR="00D721A1" w:rsidRDefault="007B6925">
            <w:pPr>
              <w:rPr>
                <w:sz w:val="16"/>
                <w:szCs w:val="16"/>
              </w:rPr>
            </w:pPr>
            <w:r>
              <w:rPr>
                <w:sz w:val="16"/>
                <w:szCs w:val="16"/>
              </w:rPr>
              <w:t xml:space="preserve">Donax </w:t>
            </w:r>
            <w:proofErr w:type="spellStart"/>
            <w:r>
              <w:rPr>
                <w:sz w:val="16"/>
                <w:szCs w:val="16"/>
              </w:rPr>
              <w:t>obesulus</w:t>
            </w:r>
            <w:proofErr w:type="spellEnd"/>
          </w:p>
        </w:tc>
        <w:tc>
          <w:tcPr>
            <w:tcW w:w="2306" w:type="dxa"/>
            <w:tcBorders>
              <w:top w:val="nil"/>
              <w:left w:val="nil"/>
              <w:bottom w:val="nil"/>
              <w:right w:val="nil"/>
            </w:tcBorders>
            <w:tcMar>
              <w:top w:w="0" w:type="dxa"/>
              <w:left w:w="0" w:type="dxa"/>
              <w:bottom w:w="0" w:type="dxa"/>
              <w:right w:w="0" w:type="dxa"/>
            </w:tcMar>
            <w:vAlign w:val="bottom"/>
          </w:tcPr>
          <w:p w14:paraId="7569CF58" w14:textId="77777777" w:rsidR="00D721A1" w:rsidRDefault="007B6925">
            <w:pPr>
              <w:rPr>
                <w:sz w:val="16"/>
                <w:szCs w:val="16"/>
              </w:rPr>
            </w:pPr>
            <w:r>
              <w:rPr>
                <w:sz w:val="16"/>
                <w:szCs w:val="16"/>
              </w:rPr>
              <w:t xml:space="preserve">Common </w:t>
            </w:r>
            <w:proofErr w:type="spellStart"/>
            <w:r>
              <w:rPr>
                <w:sz w:val="16"/>
                <w:szCs w:val="16"/>
              </w:rPr>
              <w:t>peruvian</w:t>
            </w:r>
            <w:proofErr w:type="spellEnd"/>
            <w:r>
              <w:rPr>
                <w:sz w:val="16"/>
                <w:szCs w:val="16"/>
              </w:rPr>
              <w:t xml:space="preserve"> donax</w:t>
            </w:r>
          </w:p>
        </w:tc>
        <w:tc>
          <w:tcPr>
            <w:tcW w:w="724" w:type="dxa"/>
            <w:tcBorders>
              <w:top w:val="nil"/>
              <w:left w:val="nil"/>
              <w:bottom w:val="nil"/>
              <w:right w:val="nil"/>
            </w:tcBorders>
            <w:tcMar>
              <w:top w:w="0" w:type="dxa"/>
              <w:left w:w="0" w:type="dxa"/>
              <w:bottom w:w="0" w:type="dxa"/>
              <w:right w:w="0" w:type="dxa"/>
            </w:tcMar>
            <w:vAlign w:val="bottom"/>
          </w:tcPr>
          <w:p w14:paraId="7744571B" w14:textId="77777777" w:rsidR="00D721A1" w:rsidRDefault="007B6925">
            <w:pPr>
              <w:rPr>
                <w:sz w:val="16"/>
                <w:szCs w:val="16"/>
              </w:rPr>
            </w:pPr>
            <w:r>
              <w:rPr>
                <w:sz w:val="16"/>
                <w:szCs w:val="16"/>
              </w:rPr>
              <w:t>3.9</w:t>
            </w:r>
          </w:p>
        </w:tc>
        <w:tc>
          <w:tcPr>
            <w:tcW w:w="651" w:type="dxa"/>
            <w:tcBorders>
              <w:top w:val="nil"/>
              <w:left w:val="nil"/>
              <w:bottom w:val="nil"/>
              <w:right w:val="nil"/>
            </w:tcBorders>
            <w:tcMar>
              <w:top w:w="0" w:type="dxa"/>
              <w:left w:w="0" w:type="dxa"/>
              <w:bottom w:w="0" w:type="dxa"/>
              <w:right w:w="0" w:type="dxa"/>
            </w:tcMar>
            <w:vAlign w:val="bottom"/>
          </w:tcPr>
          <w:p w14:paraId="13CE95A1" w14:textId="77777777" w:rsidR="00D721A1" w:rsidRDefault="007B6925">
            <w:pPr>
              <w:rPr>
                <w:sz w:val="16"/>
                <w:szCs w:val="16"/>
              </w:rPr>
            </w:pPr>
            <w:r>
              <w:rPr>
                <w:sz w:val="16"/>
                <w:szCs w:val="16"/>
              </w:rPr>
              <w:t>1</w:t>
            </w:r>
          </w:p>
        </w:tc>
        <w:tc>
          <w:tcPr>
            <w:tcW w:w="610" w:type="dxa"/>
            <w:tcBorders>
              <w:top w:val="nil"/>
              <w:left w:val="nil"/>
              <w:bottom w:val="nil"/>
              <w:right w:val="nil"/>
            </w:tcBorders>
            <w:tcMar>
              <w:top w:w="0" w:type="dxa"/>
              <w:left w:w="0" w:type="dxa"/>
              <w:bottom w:w="0" w:type="dxa"/>
              <w:right w:w="0" w:type="dxa"/>
            </w:tcMar>
            <w:vAlign w:val="bottom"/>
          </w:tcPr>
          <w:p w14:paraId="774F0DD6"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ED2CE78" w14:textId="77777777" w:rsidR="00D721A1" w:rsidRDefault="007B6925">
            <w:pPr>
              <w:rPr>
                <w:sz w:val="16"/>
                <w:szCs w:val="16"/>
              </w:rPr>
            </w:pPr>
            <w:r>
              <w:rPr>
                <w:sz w:val="16"/>
                <w:szCs w:val="16"/>
              </w:rPr>
              <w:t>0.023 (0.001-0.12)</w:t>
            </w:r>
          </w:p>
        </w:tc>
        <w:tc>
          <w:tcPr>
            <w:tcW w:w="1747" w:type="dxa"/>
            <w:tcBorders>
              <w:top w:val="nil"/>
              <w:left w:val="nil"/>
              <w:bottom w:val="nil"/>
              <w:right w:val="nil"/>
            </w:tcBorders>
            <w:tcMar>
              <w:top w:w="0" w:type="dxa"/>
              <w:left w:w="0" w:type="dxa"/>
              <w:bottom w:w="0" w:type="dxa"/>
              <w:right w:w="0" w:type="dxa"/>
            </w:tcMar>
            <w:vAlign w:val="bottom"/>
          </w:tcPr>
          <w:p w14:paraId="684791A8" w14:textId="77777777" w:rsidR="00D721A1" w:rsidRDefault="007B6925">
            <w:pPr>
              <w:rPr>
                <w:sz w:val="16"/>
                <w:szCs w:val="16"/>
              </w:rPr>
            </w:pPr>
            <w:r>
              <w:rPr>
                <w:sz w:val="16"/>
                <w:szCs w:val="16"/>
              </w:rPr>
              <w:t>0.07 (0.003-0.365)</w:t>
            </w:r>
          </w:p>
        </w:tc>
      </w:tr>
      <w:tr w:rsidR="00D721A1" w14:paraId="2878B58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3DDCFA4"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F738704" w14:textId="77777777" w:rsidR="00D721A1" w:rsidRDefault="007B6925">
            <w:pPr>
              <w:rPr>
                <w:sz w:val="16"/>
                <w:szCs w:val="16"/>
              </w:rPr>
            </w:pPr>
            <w:proofErr w:type="spellStart"/>
            <w:r>
              <w:rPr>
                <w:sz w:val="16"/>
                <w:szCs w:val="16"/>
              </w:rPr>
              <w:t>Donacidae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E0F8663" w14:textId="77777777" w:rsidR="00D721A1" w:rsidRDefault="007B6925">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74A34706" w14:textId="77777777" w:rsidR="00D721A1" w:rsidRDefault="007B6925">
            <w:pPr>
              <w:rPr>
                <w:sz w:val="16"/>
                <w:szCs w:val="16"/>
              </w:rPr>
            </w:pPr>
            <w:r>
              <w:rPr>
                <w:sz w:val="16"/>
                <w:szCs w:val="16"/>
              </w:rPr>
              <w:t xml:space="preserve">Donax </w:t>
            </w:r>
            <w:proofErr w:type="spellStart"/>
            <w:r>
              <w:rPr>
                <w:sz w:val="16"/>
                <w:szCs w:val="16"/>
              </w:rPr>
              <w:t>trunculus</w:t>
            </w:r>
            <w:proofErr w:type="spellEnd"/>
          </w:p>
        </w:tc>
        <w:tc>
          <w:tcPr>
            <w:tcW w:w="2306" w:type="dxa"/>
            <w:tcBorders>
              <w:top w:val="nil"/>
              <w:left w:val="nil"/>
              <w:bottom w:val="nil"/>
              <w:right w:val="nil"/>
            </w:tcBorders>
            <w:tcMar>
              <w:top w:w="0" w:type="dxa"/>
              <w:left w:w="0" w:type="dxa"/>
              <w:bottom w:w="0" w:type="dxa"/>
              <w:right w:w="0" w:type="dxa"/>
            </w:tcMar>
            <w:vAlign w:val="bottom"/>
          </w:tcPr>
          <w:p w14:paraId="36E8A0D3" w14:textId="77777777" w:rsidR="00D721A1" w:rsidRDefault="007B6925">
            <w:pPr>
              <w:rPr>
                <w:sz w:val="16"/>
                <w:szCs w:val="16"/>
              </w:rPr>
            </w:pPr>
            <w:r>
              <w:rPr>
                <w:sz w:val="16"/>
                <w:szCs w:val="16"/>
              </w:rPr>
              <w:t>Truncate donax</w:t>
            </w:r>
          </w:p>
        </w:tc>
        <w:tc>
          <w:tcPr>
            <w:tcW w:w="724" w:type="dxa"/>
            <w:tcBorders>
              <w:top w:val="nil"/>
              <w:left w:val="nil"/>
              <w:bottom w:val="nil"/>
              <w:right w:val="nil"/>
            </w:tcBorders>
            <w:tcMar>
              <w:top w:w="0" w:type="dxa"/>
              <w:left w:w="0" w:type="dxa"/>
              <w:bottom w:w="0" w:type="dxa"/>
              <w:right w:w="0" w:type="dxa"/>
            </w:tcMar>
            <w:vAlign w:val="bottom"/>
          </w:tcPr>
          <w:p w14:paraId="156E8B02" w14:textId="77777777" w:rsidR="00D721A1" w:rsidRDefault="007B6925">
            <w:pPr>
              <w:rPr>
                <w:sz w:val="16"/>
                <w:szCs w:val="16"/>
              </w:rPr>
            </w:pPr>
            <w:r>
              <w:rPr>
                <w:sz w:val="16"/>
                <w:szCs w:val="16"/>
              </w:rPr>
              <w:t>4.4</w:t>
            </w:r>
          </w:p>
        </w:tc>
        <w:tc>
          <w:tcPr>
            <w:tcW w:w="651" w:type="dxa"/>
            <w:tcBorders>
              <w:top w:val="nil"/>
              <w:left w:val="nil"/>
              <w:bottom w:val="nil"/>
              <w:right w:val="nil"/>
            </w:tcBorders>
            <w:tcMar>
              <w:top w:w="0" w:type="dxa"/>
              <w:left w:w="0" w:type="dxa"/>
              <w:bottom w:w="0" w:type="dxa"/>
              <w:right w:w="0" w:type="dxa"/>
            </w:tcMar>
            <w:vAlign w:val="bottom"/>
          </w:tcPr>
          <w:p w14:paraId="4CD782B9" w14:textId="77777777" w:rsidR="00D721A1" w:rsidRDefault="007B6925">
            <w:pPr>
              <w:rPr>
                <w:sz w:val="16"/>
                <w:szCs w:val="16"/>
              </w:rPr>
            </w:pPr>
            <w:r>
              <w:rPr>
                <w:sz w:val="16"/>
                <w:szCs w:val="16"/>
              </w:rPr>
              <w:t>0.7</w:t>
            </w:r>
          </w:p>
        </w:tc>
        <w:tc>
          <w:tcPr>
            <w:tcW w:w="610" w:type="dxa"/>
            <w:tcBorders>
              <w:top w:val="nil"/>
              <w:left w:val="nil"/>
              <w:bottom w:val="nil"/>
              <w:right w:val="nil"/>
            </w:tcBorders>
            <w:tcMar>
              <w:top w:w="0" w:type="dxa"/>
              <w:left w:w="0" w:type="dxa"/>
              <w:bottom w:w="0" w:type="dxa"/>
              <w:right w:w="0" w:type="dxa"/>
            </w:tcMar>
            <w:vAlign w:val="bottom"/>
          </w:tcPr>
          <w:p w14:paraId="02BED97D"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6EAA4190" w14:textId="77777777" w:rsidR="00D721A1" w:rsidRDefault="007B6925">
            <w:pPr>
              <w:rPr>
                <w:sz w:val="16"/>
                <w:szCs w:val="16"/>
              </w:rPr>
            </w:pPr>
            <w:r>
              <w:rPr>
                <w:sz w:val="16"/>
                <w:szCs w:val="16"/>
              </w:rPr>
              <w:t>0.008 (0.001-0.028)</w:t>
            </w:r>
          </w:p>
        </w:tc>
        <w:tc>
          <w:tcPr>
            <w:tcW w:w="1747" w:type="dxa"/>
            <w:tcBorders>
              <w:top w:val="nil"/>
              <w:left w:val="nil"/>
              <w:bottom w:val="nil"/>
              <w:right w:val="nil"/>
            </w:tcBorders>
            <w:tcMar>
              <w:top w:w="0" w:type="dxa"/>
              <w:left w:w="0" w:type="dxa"/>
              <w:bottom w:w="0" w:type="dxa"/>
              <w:right w:w="0" w:type="dxa"/>
            </w:tcMar>
            <w:vAlign w:val="bottom"/>
          </w:tcPr>
          <w:p w14:paraId="14A21127" w14:textId="77777777" w:rsidR="00D721A1" w:rsidRDefault="007B6925">
            <w:pPr>
              <w:rPr>
                <w:sz w:val="16"/>
                <w:szCs w:val="16"/>
              </w:rPr>
            </w:pPr>
            <w:r>
              <w:rPr>
                <w:sz w:val="16"/>
                <w:szCs w:val="16"/>
              </w:rPr>
              <w:t>0.025 (0.003-0.091)</w:t>
            </w:r>
          </w:p>
        </w:tc>
      </w:tr>
      <w:tr w:rsidR="00D721A1" w14:paraId="236599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9D7A90C"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17CF805" w14:textId="77777777" w:rsidR="00D721A1" w:rsidRDefault="007B6925">
            <w:pPr>
              <w:rPr>
                <w:sz w:val="16"/>
                <w:szCs w:val="16"/>
              </w:rPr>
            </w:pPr>
            <w:proofErr w:type="spellStart"/>
            <w:r>
              <w:rPr>
                <w:sz w:val="16"/>
                <w:szCs w:val="16"/>
              </w:rPr>
              <w:t>Psammobiidae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243964E" w14:textId="77777777" w:rsidR="00D721A1" w:rsidRDefault="007B6925">
            <w:pPr>
              <w:rPr>
                <w:sz w:val="16"/>
                <w:szCs w:val="16"/>
              </w:rPr>
            </w:pPr>
            <w:proofErr w:type="spellStart"/>
            <w:r>
              <w:rPr>
                <w:sz w:val="16"/>
                <w:szCs w:val="16"/>
              </w:rPr>
              <w:t>Hiatula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05EA1AE9" w14:textId="77777777" w:rsidR="00D721A1" w:rsidRDefault="007B6925">
            <w:pPr>
              <w:rPr>
                <w:sz w:val="16"/>
                <w:szCs w:val="16"/>
              </w:rPr>
            </w:pPr>
            <w:proofErr w:type="spellStart"/>
            <w:r>
              <w:rPr>
                <w:sz w:val="16"/>
                <w:szCs w:val="16"/>
              </w:rPr>
              <w:t>Hiatula</w:t>
            </w:r>
            <w:proofErr w:type="spellEnd"/>
            <w:r>
              <w:rPr>
                <w:sz w:val="16"/>
                <w:szCs w:val="16"/>
              </w:rPr>
              <w:t xml:space="preserve"> </w:t>
            </w:r>
            <w:proofErr w:type="spellStart"/>
            <w:r>
              <w:rPr>
                <w:sz w:val="16"/>
                <w:szCs w:val="16"/>
              </w:rPr>
              <w:t>diphos</w:t>
            </w:r>
            <w:proofErr w:type="spellEnd"/>
          </w:p>
        </w:tc>
        <w:tc>
          <w:tcPr>
            <w:tcW w:w="2306" w:type="dxa"/>
            <w:tcBorders>
              <w:top w:val="nil"/>
              <w:left w:val="nil"/>
              <w:bottom w:val="nil"/>
              <w:right w:val="nil"/>
            </w:tcBorders>
            <w:tcMar>
              <w:top w:w="0" w:type="dxa"/>
              <w:left w:w="0" w:type="dxa"/>
              <w:bottom w:w="0" w:type="dxa"/>
              <w:right w:w="0" w:type="dxa"/>
            </w:tcMar>
            <w:vAlign w:val="bottom"/>
          </w:tcPr>
          <w:p w14:paraId="011717B1" w14:textId="77777777" w:rsidR="00D721A1" w:rsidRDefault="007B6925">
            <w:pPr>
              <w:rPr>
                <w:sz w:val="16"/>
                <w:szCs w:val="16"/>
              </w:rPr>
            </w:pPr>
            <w:proofErr w:type="spellStart"/>
            <w:r>
              <w:rPr>
                <w:sz w:val="16"/>
                <w:szCs w:val="16"/>
              </w:rPr>
              <w:t>Diphos</w:t>
            </w:r>
            <w:proofErr w:type="spellEnd"/>
            <w:r>
              <w:rPr>
                <w:sz w:val="16"/>
                <w:szCs w:val="16"/>
              </w:rPr>
              <w:t xml:space="preserve"> </w:t>
            </w:r>
            <w:proofErr w:type="spellStart"/>
            <w:r>
              <w:rPr>
                <w:sz w:val="16"/>
                <w:szCs w:val="16"/>
              </w:rPr>
              <w:t>sanguin</w:t>
            </w:r>
            <w:proofErr w:type="spellEnd"/>
          </w:p>
        </w:tc>
        <w:tc>
          <w:tcPr>
            <w:tcW w:w="724" w:type="dxa"/>
            <w:tcBorders>
              <w:top w:val="nil"/>
              <w:left w:val="nil"/>
              <w:bottom w:val="nil"/>
              <w:right w:val="nil"/>
            </w:tcBorders>
            <w:tcMar>
              <w:top w:w="0" w:type="dxa"/>
              <w:left w:w="0" w:type="dxa"/>
              <w:bottom w:w="0" w:type="dxa"/>
              <w:right w:w="0" w:type="dxa"/>
            </w:tcMar>
            <w:vAlign w:val="bottom"/>
          </w:tcPr>
          <w:p w14:paraId="6DF499DF"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5BBFDF2C" w14:textId="77777777" w:rsidR="00D721A1" w:rsidRDefault="007B6925">
            <w:pPr>
              <w:rPr>
                <w:sz w:val="16"/>
                <w:szCs w:val="16"/>
              </w:rPr>
            </w:pPr>
            <w:r>
              <w:rPr>
                <w:sz w:val="16"/>
                <w:szCs w:val="16"/>
              </w:rPr>
              <w:t>0.825</w:t>
            </w:r>
          </w:p>
        </w:tc>
        <w:tc>
          <w:tcPr>
            <w:tcW w:w="610" w:type="dxa"/>
            <w:tcBorders>
              <w:top w:val="nil"/>
              <w:left w:val="nil"/>
              <w:bottom w:val="nil"/>
              <w:right w:val="nil"/>
            </w:tcBorders>
            <w:tcMar>
              <w:top w:w="0" w:type="dxa"/>
              <w:left w:w="0" w:type="dxa"/>
              <w:bottom w:w="0" w:type="dxa"/>
              <w:right w:w="0" w:type="dxa"/>
            </w:tcMar>
            <w:vAlign w:val="bottom"/>
          </w:tcPr>
          <w:p w14:paraId="6AE17439"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6634955B" w14:textId="77777777" w:rsidR="00D721A1" w:rsidRDefault="007B6925">
            <w:pPr>
              <w:rPr>
                <w:sz w:val="16"/>
                <w:szCs w:val="16"/>
              </w:rPr>
            </w:pPr>
            <w:r>
              <w:rPr>
                <w:sz w:val="16"/>
                <w:szCs w:val="16"/>
              </w:rPr>
              <w:t>0.014 (0.003-0.041)</w:t>
            </w:r>
          </w:p>
        </w:tc>
        <w:tc>
          <w:tcPr>
            <w:tcW w:w="1747" w:type="dxa"/>
            <w:tcBorders>
              <w:top w:val="nil"/>
              <w:left w:val="nil"/>
              <w:bottom w:val="nil"/>
              <w:right w:val="nil"/>
            </w:tcBorders>
            <w:tcMar>
              <w:top w:w="0" w:type="dxa"/>
              <w:left w:w="0" w:type="dxa"/>
              <w:bottom w:w="0" w:type="dxa"/>
              <w:right w:w="0" w:type="dxa"/>
            </w:tcMar>
            <w:vAlign w:val="bottom"/>
          </w:tcPr>
          <w:p w14:paraId="0A52BE92" w14:textId="77777777" w:rsidR="00D721A1" w:rsidRDefault="007B6925">
            <w:pPr>
              <w:rPr>
                <w:sz w:val="16"/>
                <w:szCs w:val="16"/>
              </w:rPr>
            </w:pPr>
            <w:r>
              <w:rPr>
                <w:sz w:val="16"/>
                <w:szCs w:val="16"/>
              </w:rPr>
              <w:t>0.043 (0.009-0.125)</w:t>
            </w:r>
          </w:p>
        </w:tc>
      </w:tr>
      <w:tr w:rsidR="00D721A1" w14:paraId="11F7989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BCBACCB"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FB09980"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4FD8E5A" w14:textId="77777777" w:rsidR="00D721A1" w:rsidRDefault="007B6925">
            <w:pPr>
              <w:rPr>
                <w:sz w:val="16"/>
                <w:szCs w:val="16"/>
              </w:rPr>
            </w:pPr>
            <w:proofErr w:type="spellStart"/>
            <w:r>
              <w:rPr>
                <w:sz w:val="16"/>
                <w:szCs w:val="16"/>
              </w:rPr>
              <w:t>Hippopus</w:t>
            </w:r>
            <w:proofErr w:type="spellEnd"/>
          </w:p>
        </w:tc>
        <w:tc>
          <w:tcPr>
            <w:tcW w:w="1985" w:type="dxa"/>
            <w:tcBorders>
              <w:top w:val="nil"/>
              <w:left w:val="nil"/>
              <w:bottom w:val="nil"/>
              <w:right w:val="nil"/>
            </w:tcBorders>
            <w:tcMar>
              <w:top w:w="0" w:type="dxa"/>
              <w:left w:w="0" w:type="dxa"/>
              <w:bottom w:w="0" w:type="dxa"/>
              <w:right w:w="0" w:type="dxa"/>
            </w:tcMar>
            <w:vAlign w:val="bottom"/>
          </w:tcPr>
          <w:p w14:paraId="1E4AFE25" w14:textId="77777777" w:rsidR="00D721A1" w:rsidRDefault="007B6925">
            <w:pPr>
              <w:rPr>
                <w:sz w:val="16"/>
                <w:szCs w:val="16"/>
              </w:rPr>
            </w:pPr>
            <w:proofErr w:type="spellStart"/>
            <w:r>
              <w:rPr>
                <w:sz w:val="16"/>
                <w:szCs w:val="16"/>
              </w:rPr>
              <w:t>Hippopus</w:t>
            </w:r>
            <w:proofErr w:type="spellEnd"/>
            <w:r>
              <w:rPr>
                <w:sz w:val="16"/>
                <w:szCs w:val="16"/>
              </w:rPr>
              <w:t xml:space="preserve"> </w:t>
            </w:r>
            <w:proofErr w:type="spellStart"/>
            <w:r>
              <w:rPr>
                <w:sz w:val="16"/>
                <w:szCs w:val="16"/>
              </w:rPr>
              <w:t>hippopus</w:t>
            </w:r>
            <w:proofErr w:type="spellEnd"/>
          </w:p>
        </w:tc>
        <w:tc>
          <w:tcPr>
            <w:tcW w:w="2306" w:type="dxa"/>
            <w:tcBorders>
              <w:top w:val="nil"/>
              <w:left w:val="nil"/>
              <w:bottom w:val="nil"/>
              <w:right w:val="nil"/>
            </w:tcBorders>
            <w:tcMar>
              <w:top w:w="0" w:type="dxa"/>
              <w:left w:w="0" w:type="dxa"/>
              <w:bottom w:w="0" w:type="dxa"/>
              <w:right w:w="0" w:type="dxa"/>
            </w:tcMar>
            <w:vAlign w:val="bottom"/>
          </w:tcPr>
          <w:p w14:paraId="3E04970D" w14:textId="77777777" w:rsidR="00D721A1" w:rsidRDefault="007B6925">
            <w:pPr>
              <w:rPr>
                <w:sz w:val="16"/>
                <w:szCs w:val="16"/>
              </w:rPr>
            </w:pPr>
            <w:r>
              <w:rPr>
                <w:sz w:val="16"/>
                <w:szCs w:val="16"/>
              </w:rPr>
              <w:t>Bear paw clam</w:t>
            </w:r>
          </w:p>
        </w:tc>
        <w:tc>
          <w:tcPr>
            <w:tcW w:w="724" w:type="dxa"/>
            <w:tcBorders>
              <w:top w:val="nil"/>
              <w:left w:val="nil"/>
              <w:bottom w:val="nil"/>
              <w:right w:val="nil"/>
            </w:tcBorders>
            <w:tcMar>
              <w:top w:w="0" w:type="dxa"/>
              <w:left w:w="0" w:type="dxa"/>
              <w:bottom w:w="0" w:type="dxa"/>
              <w:right w:w="0" w:type="dxa"/>
            </w:tcMar>
            <w:vAlign w:val="bottom"/>
          </w:tcPr>
          <w:p w14:paraId="51239DBF" w14:textId="77777777" w:rsidR="00D721A1" w:rsidRDefault="007B6925">
            <w:pPr>
              <w:rPr>
                <w:sz w:val="16"/>
                <w:szCs w:val="16"/>
              </w:rPr>
            </w:pPr>
            <w:r>
              <w:rPr>
                <w:sz w:val="16"/>
                <w:szCs w:val="16"/>
              </w:rPr>
              <w:t>50</w:t>
            </w:r>
          </w:p>
        </w:tc>
        <w:tc>
          <w:tcPr>
            <w:tcW w:w="651" w:type="dxa"/>
            <w:tcBorders>
              <w:top w:val="nil"/>
              <w:left w:val="nil"/>
              <w:bottom w:val="nil"/>
              <w:right w:val="nil"/>
            </w:tcBorders>
            <w:tcMar>
              <w:top w:w="0" w:type="dxa"/>
              <w:left w:w="0" w:type="dxa"/>
              <w:bottom w:w="0" w:type="dxa"/>
              <w:right w:w="0" w:type="dxa"/>
            </w:tcMar>
            <w:vAlign w:val="bottom"/>
          </w:tcPr>
          <w:p w14:paraId="5E6781ED" w14:textId="77777777" w:rsidR="00D721A1" w:rsidRDefault="007B6925">
            <w:pPr>
              <w:rPr>
                <w:sz w:val="16"/>
                <w:szCs w:val="16"/>
              </w:rPr>
            </w:pPr>
            <w:r>
              <w:rPr>
                <w:sz w:val="16"/>
                <w:szCs w:val="16"/>
              </w:rPr>
              <w:t>0.14</w:t>
            </w:r>
          </w:p>
        </w:tc>
        <w:tc>
          <w:tcPr>
            <w:tcW w:w="610" w:type="dxa"/>
            <w:tcBorders>
              <w:top w:val="nil"/>
              <w:left w:val="nil"/>
              <w:bottom w:val="nil"/>
              <w:right w:val="nil"/>
            </w:tcBorders>
            <w:tcMar>
              <w:top w:w="0" w:type="dxa"/>
              <w:left w:w="0" w:type="dxa"/>
              <w:bottom w:w="0" w:type="dxa"/>
              <w:right w:w="0" w:type="dxa"/>
            </w:tcMar>
            <w:vAlign w:val="bottom"/>
          </w:tcPr>
          <w:p w14:paraId="43F03D42"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726AF6D9" w14:textId="77777777" w:rsidR="00D721A1" w:rsidRDefault="007B6925">
            <w:pPr>
              <w:rPr>
                <w:sz w:val="16"/>
                <w:szCs w:val="16"/>
              </w:rPr>
            </w:pPr>
            <w:r>
              <w:rPr>
                <w:sz w:val="16"/>
                <w:szCs w:val="16"/>
              </w:rPr>
              <w:t>0.056 (0-0.296)</w:t>
            </w:r>
          </w:p>
        </w:tc>
        <w:tc>
          <w:tcPr>
            <w:tcW w:w="1747" w:type="dxa"/>
            <w:tcBorders>
              <w:top w:val="nil"/>
              <w:left w:val="nil"/>
              <w:bottom w:val="nil"/>
              <w:right w:val="nil"/>
            </w:tcBorders>
            <w:tcMar>
              <w:top w:w="0" w:type="dxa"/>
              <w:left w:w="0" w:type="dxa"/>
              <w:bottom w:w="0" w:type="dxa"/>
              <w:right w:w="0" w:type="dxa"/>
            </w:tcMar>
            <w:vAlign w:val="bottom"/>
          </w:tcPr>
          <w:p w14:paraId="0C8CD5ED" w14:textId="77777777" w:rsidR="00D721A1" w:rsidRDefault="007B6925">
            <w:pPr>
              <w:rPr>
                <w:sz w:val="16"/>
                <w:szCs w:val="16"/>
              </w:rPr>
            </w:pPr>
            <w:r>
              <w:rPr>
                <w:sz w:val="16"/>
                <w:szCs w:val="16"/>
              </w:rPr>
              <w:t>0.169 (0-0.912)</w:t>
            </w:r>
          </w:p>
        </w:tc>
      </w:tr>
      <w:tr w:rsidR="00D721A1" w14:paraId="467D87C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2A51113" w14:textId="77777777" w:rsidR="00D721A1" w:rsidRDefault="007B6925">
            <w:pPr>
              <w:rPr>
                <w:sz w:val="16"/>
                <w:szCs w:val="16"/>
              </w:rPr>
            </w:pPr>
            <w:proofErr w:type="spellStart"/>
            <w:r>
              <w:rPr>
                <w:sz w:val="16"/>
                <w:szCs w:val="16"/>
              </w:rPr>
              <w:lastRenderedPageBreak/>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18CDF4A"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445F0E79" w14:textId="77777777" w:rsidR="00D721A1" w:rsidRDefault="007B6925">
            <w:pPr>
              <w:rPr>
                <w:sz w:val="16"/>
                <w:szCs w:val="16"/>
              </w:rPr>
            </w:pPr>
            <w:proofErr w:type="spellStart"/>
            <w:r>
              <w:rPr>
                <w:sz w:val="16"/>
                <w:szCs w:val="16"/>
              </w:rPr>
              <w:t>Laevicardium</w:t>
            </w:r>
            <w:proofErr w:type="spellEnd"/>
          </w:p>
        </w:tc>
        <w:tc>
          <w:tcPr>
            <w:tcW w:w="1985" w:type="dxa"/>
            <w:tcBorders>
              <w:top w:val="nil"/>
              <w:left w:val="nil"/>
              <w:bottom w:val="nil"/>
              <w:right w:val="nil"/>
            </w:tcBorders>
            <w:tcMar>
              <w:top w:w="0" w:type="dxa"/>
              <w:left w:w="0" w:type="dxa"/>
              <w:bottom w:w="0" w:type="dxa"/>
              <w:right w:w="0" w:type="dxa"/>
            </w:tcMar>
            <w:vAlign w:val="bottom"/>
          </w:tcPr>
          <w:p w14:paraId="0DBB03B7" w14:textId="77777777" w:rsidR="00D721A1" w:rsidRDefault="007B6925">
            <w:pPr>
              <w:rPr>
                <w:sz w:val="16"/>
                <w:szCs w:val="16"/>
              </w:rPr>
            </w:pPr>
            <w:proofErr w:type="spellStart"/>
            <w:r>
              <w:rPr>
                <w:sz w:val="16"/>
                <w:szCs w:val="16"/>
              </w:rPr>
              <w:t>Laevicardium</w:t>
            </w:r>
            <w:proofErr w:type="spellEnd"/>
            <w:r>
              <w:rPr>
                <w:sz w:val="16"/>
                <w:szCs w:val="16"/>
              </w:rPr>
              <w:t xml:space="preserve"> </w:t>
            </w:r>
            <w:proofErr w:type="spellStart"/>
            <w:r>
              <w:rPr>
                <w:sz w:val="16"/>
                <w:szCs w:val="16"/>
              </w:rPr>
              <w:t>crassum</w:t>
            </w:r>
            <w:proofErr w:type="spellEnd"/>
          </w:p>
        </w:tc>
        <w:tc>
          <w:tcPr>
            <w:tcW w:w="2306" w:type="dxa"/>
            <w:tcBorders>
              <w:top w:val="nil"/>
              <w:left w:val="nil"/>
              <w:bottom w:val="nil"/>
              <w:right w:val="nil"/>
            </w:tcBorders>
            <w:tcMar>
              <w:top w:w="0" w:type="dxa"/>
              <w:left w:w="0" w:type="dxa"/>
              <w:bottom w:w="0" w:type="dxa"/>
              <w:right w:w="0" w:type="dxa"/>
            </w:tcMar>
            <w:vAlign w:val="bottom"/>
          </w:tcPr>
          <w:p w14:paraId="5A8A2918" w14:textId="77777777" w:rsidR="00D721A1" w:rsidRDefault="007B6925">
            <w:pPr>
              <w:rPr>
                <w:sz w:val="16"/>
                <w:szCs w:val="16"/>
              </w:rPr>
            </w:pPr>
            <w:r>
              <w:rPr>
                <w:sz w:val="16"/>
                <w:szCs w:val="16"/>
              </w:rPr>
              <w:t>Norwegian egg cockle</w:t>
            </w:r>
          </w:p>
        </w:tc>
        <w:tc>
          <w:tcPr>
            <w:tcW w:w="724" w:type="dxa"/>
            <w:tcBorders>
              <w:top w:val="nil"/>
              <w:left w:val="nil"/>
              <w:bottom w:val="nil"/>
              <w:right w:val="nil"/>
            </w:tcBorders>
            <w:tcMar>
              <w:top w:w="0" w:type="dxa"/>
              <w:left w:w="0" w:type="dxa"/>
              <w:bottom w:w="0" w:type="dxa"/>
              <w:right w:w="0" w:type="dxa"/>
            </w:tcMar>
            <w:vAlign w:val="bottom"/>
          </w:tcPr>
          <w:p w14:paraId="01575E9B" w14:textId="77777777" w:rsidR="00D721A1" w:rsidRDefault="007B6925">
            <w:pPr>
              <w:rPr>
                <w:sz w:val="16"/>
                <w:szCs w:val="16"/>
              </w:rPr>
            </w:pPr>
            <w:r>
              <w:rPr>
                <w:sz w:val="16"/>
                <w:szCs w:val="16"/>
              </w:rPr>
              <w:t>7.5</w:t>
            </w:r>
          </w:p>
        </w:tc>
        <w:tc>
          <w:tcPr>
            <w:tcW w:w="651" w:type="dxa"/>
            <w:tcBorders>
              <w:top w:val="nil"/>
              <w:left w:val="nil"/>
              <w:bottom w:val="nil"/>
              <w:right w:val="nil"/>
            </w:tcBorders>
            <w:tcMar>
              <w:top w:w="0" w:type="dxa"/>
              <w:left w:w="0" w:type="dxa"/>
              <w:bottom w:w="0" w:type="dxa"/>
              <w:right w:w="0" w:type="dxa"/>
            </w:tcMar>
            <w:vAlign w:val="bottom"/>
          </w:tcPr>
          <w:p w14:paraId="0FD50E78" w14:textId="77777777" w:rsidR="00D721A1" w:rsidRDefault="007B6925">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7B98C0DF"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E2C27F5" w14:textId="77777777" w:rsidR="00D721A1" w:rsidRDefault="007B6925">
            <w:pPr>
              <w:rPr>
                <w:sz w:val="16"/>
                <w:szCs w:val="16"/>
              </w:rPr>
            </w:pPr>
            <w:r>
              <w:rPr>
                <w:sz w:val="16"/>
                <w:szCs w:val="16"/>
              </w:rPr>
              <w:t>0.029 (0-0.172)</w:t>
            </w:r>
          </w:p>
        </w:tc>
        <w:tc>
          <w:tcPr>
            <w:tcW w:w="1747" w:type="dxa"/>
            <w:tcBorders>
              <w:top w:val="nil"/>
              <w:left w:val="nil"/>
              <w:bottom w:val="nil"/>
              <w:right w:val="nil"/>
            </w:tcBorders>
            <w:tcMar>
              <w:top w:w="0" w:type="dxa"/>
              <w:left w:w="0" w:type="dxa"/>
              <w:bottom w:w="0" w:type="dxa"/>
              <w:right w:w="0" w:type="dxa"/>
            </w:tcMar>
            <w:vAlign w:val="bottom"/>
          </w:tcPr>
          <w:p w14:paraId="6F05A450" w14:textId="77777777" w:rsidR="00D721A1" w:rsidRDefault="007B6925">
            <w:pPr>
              <w:rPr>
                <w:sz w:val="16"/>
                <w:szCs w:val="16"/>
              </w:rPr>
            </w:pPr>
            <w:r>
              <w:rPr>
                <w:sz w:val="16"/>
                <w:szCs w:val="16"/>
              </w:rPr>
              <w:t>0.089 (0.001-0.52)</w:t>
            </w:r>
          </w:p>
        </w:tc>
      </w:tr>
      <w:tr w:rsidR="00D721A1" w14:paraId="3CF335A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8CD9FCC"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3784726" w14:textId="77777777" w:rsidR="00D721A1" w:rsidRDefault="007B6925">
            <w:pPr>
              <w:rPr>
                <w:sz w:val="16"/>
                <w:szCs w:val="16"/>
              </w:rPr>
            </w:pPr>
            <w:proofErr w:type="spellStart"/>
            <w:r>
              <w:rPr>
                <w:sz w:val="16"/>
                <w:szCs w:val="16"/>
              </w:rPr>
              <w:t>Semelidae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84E682E" w14:textId="77777777" w:rsidR="00D721A1" w:rsidRDefault="007B6925">
            <w:pPr>
              <w:rPr>
                <w:sz w:val="16"/>
                <w:szCs w:val="16"/>
              </w:rPr>
            </w:pPr>
            <w:proofErr w:type="spellStart"/>
            <w:r>
              <w:rPr>
                <w:sz w:val="16"/>
                <w:szCs w:val="16"/>
              </w:rPr>
              <w:t>Scrobicularia</w:t>
            </w:r>
            <w:proofErr w:type="spellEnd"/>
          </w:p>
        </w:tc>
        <w:tc>
          <w:tcPr>
            <w:tcW w:w="1985" w:type="dxa"/>
            <w:tcBorders>
              <w:top w:val="nil"/>
              <w:left w:val="nil"/>
              <w:bottom w:val="nil"/>
              <w:right w:val="nil"/>
            </w:tcBorders>
            <w:tcMar>
              <w:top w:w="0" w:type="dxa"/>
              <w:left w:w="0" w:type="dxa"/>
              <w:bottom w:w="0" w:type="dxa"/>
              <w:right w:w="0" w:type="dxa"/>
            </w:tcMar>
            <w:vAlign w:val="bottom"/>
          </w:tcPr>
          <w:p w14:paraId="12FF6B5B" w14:textId="77777777" w:rsidR="00D721A1" w:rsidRDefault="007B6925">
            <w:pPr>
              <w:rPr>
                <w:sz w:val="16"/>
                <w:szCs w:val="16"/>
              </w:rPr>
            </w:pPr>
            <w:proofErr w:type="spellStart"/>
            <w:r>
              <w:rPr>
                <w:sz w:val="16"/>
                <w:szCs w:val="16"/>
              </w:rPr>
              <w:t>Scrobicularia</w:t>
            </w:r>
            <w:proofErr w:type="spellEnd"/>
            <w:r>
              <w:rPr>
                <w:sz w:val="16"/>
                <w:szCs w:val="16"/>
              </w:rPr>
              <w:t xml:space="preserve"> plana</w:t>
            </w:r>
          </w:p>
        </w:tc>
        <w:tc>
          <w:tcPr>
            <w:tcW w:w="2306" w:type="dxa"/>
            <w:tcBorders>
              <w:top w:val="nil"/>
              <w:left w:val="nil"/>
              <w:bottom w:val="nil"/>
              <w:right w:val="nil"/>
            </w:tcBorders>
            <w:tcMar>
              <w:top w:w="0" w:type="dxa"/>
              <w:left w:w="0" w:type="dxa"/>
              <w:bottom w:w="0" w:type="dxa"/>
              <w:right w:w="0" w:type="dxa"/>
            </w:tcMar>
            <w:vAlign w:val="bottom"/>
          </w:tcPr>
          <w:p w14:paraId="6BC62FD6" w14:textId="77777777" w:rsidR="00D721A1" w:rsidRDefault="007B6925">
            <w:pPr>
              <w:rPr>
                <w:sz w:val="16"/>
                <w:szCs w:val="16"/>
              </w:rPr>
            </w:pPr>
            <w:r>
              <w:rPr>
                <w:sz w:val="16"/>
                <w:szCs w:val="16"/>
              </w:rPr>
              <w:t>Peppery furrow</w:t>
            </w:r>
          </w:p>
        </w:tc>
        <w:tc>
          <w:tcPr>
            <w:tcW w:w="724" w:type="dxa"/>
            <w:tcBorders>
              <w:top w:val="nil"/>
              <w:left w:val="nil"/>
              <w:bottom w:val="nil"/>
              <w:right w:val="nil"/>
            </w:tcBorders>
            <w:tcMar>
              <w:top w:w="0" w:type="dxa"/>
              <w:left w:w="0" w:type="dxa"/>
              <w:bottom w:w="0" w:type="dxa"/>
              <w:right w:w="0" w:type="dxa"/>
            </w:tcMar>
            <w:vAlign w:val="bottom"/>
          </w:tcPr>
          <w:p w14:paraId="2D262446" w14:textId="77777777" w:rsidR="00D721A1" w:rsidRDefault="007B6925">
            <w:pPr>
              <w:rPr>
                <w:sz w:val="16"/>
                <w:szCs w:val="16"/>
              </w:rPr>
            </w:pPr>
            <w:r>
              <w:rPr>
                <w:sz w:val="16"/>
                <w:szCs w:val="16"/>
              </w:rPr>
              <w:t>6.5</w:t>
            </w:r>
          </w:p>
        </w:tc>
        <w:tc>
          <w:tcPr>
            <w:tcW w:w="651" w:type="dxa"/>
            <w:tcBorders>
              <w:top w:val="nil"/>
              <w:left w:val="nil"/>
              <w:bottom w:val="nil"/>
              <w:right w:val="nil"/>
            </w:tcBorders>
            <w:tcMar>
              <w:top w:w="0" w:type="dxa"/>
              <w:left w:w="0" w:type="dxa"/>
              <w:bottom w:w="0" w:type="dxa"/>
              <w:right w:w="0" w:type="dxa"/>
            </w:tcMar>
            <w:vAlign w:val="bottom"/>
          </w:tcPr>
          <w:p w14:paraId="2B4A4AE7" w14:textId="77777777" w:rsidR="00D721A1" w:rsidRDefault="007B6925">
            <w:pPr>
              <w:rPr>
                <w:sz w:val="16"/>
                <w:szCs w:val="16"/>
              </w:rPr>
            </w:pPr>
            <w:r>
              <w:rPr>
                <w:sz w:val="16"/>
                <w:szCs w:val="16"/>
              </w:rPr>
              <w:t>0.36</w:t>
            </w:r>
          </w:p>
        </w:tc>
        <w:tc>
          <w:tcPr>
            <w:tcW w:w="610" w:type="dxa"/>
            <w:tcBorders>
              <w:top w:val="nil"/>
              <w:left w:val="nil"/>
              <w:bottom w:val="nil"/>
              <w:right w:val="nil"/>
            </w:tcBorders>
            <w:tcMar>
              <w:top w:w="0" w:type="dxa"/>
              <w:left w:w="0" w:type="dxa"/>
              <w:bottom w:w="0" w:type="dxa"/>
              <w:right w:w="0" w:type="dxa"/>
            </w:tcMar>
            <w:vAlign w:val="bottom"/>
          </w:tcPr>
          <w:p w14:paraId="5C283F9B"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0F1D0649" w14:textId="77777777" w:rsidR="00D721A1" w:rsidRDefault="007B6925">
            <w:pPr>
              <w:rPr>
                <w:sz w:val="16"/>
                <w:szCs w:val="16"/>
              </w:rPr>
            </w:pPr>
            <w:r>
              <w:rPr>
                <w:sz w:val="16"/>
                <w:szCs w:val="16"/>
              </w:rPr>
              <w:t>0.062 (0.001-0.387)</w:t>
            </w:r>
          </w:p>
        </w:tc>
        <w:tc>
          <w:tcPr>
            <w:tcW w:w="1747" w:type="dxa"/>
            <w:tcBorders>
              <w:top w:val="nil"/>
              <w:left w:val="nil"/>
              <w:bottom w:val="nil"/>
              <w:right w:val="nil"/>
            </w:tcBorders>
            <w:tcMar>
              <w:top w:w="0" w:type="dxa"/>
              <w:left w:w="0" w:type="dxa"/>
              <w:bottom w:w="0" w:type="dxa"/>
              <w:right w:w="0" w:type="dxa"/>
            </w:tcMar>
            <w:vAlign w:val="bottom"/>
          </w:tcPr>
          <w:p w14:paraId="6786E45A" w14:textId="77777777" w:rsidR="00D721A1" w:rsidRDefault="007B6925">
            <w:pPr>
              <w:rPr>
                <w:sz w:val="16"/>
                <w:szCs w:val="16"/>
              </w:rPr>
            </w:pPr>
            <w:r>
              <w:rPr>
                <w:sz w:val="16"/>
                <w:szCs w:val="16"/>
              </w:rPr>
              <w:t>0.189 (0.002-1.155)</w:t>
            </w:r>
          </w:p>
        </w:tc>
      </w:tr>
      <w:tr w:rsidR="00D721A1" w14:paraId="7573C81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5D084D"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1144F42" w14:textId="77777777" w:rsidR="00D721A1" w:rsidRDefault="007B6925">
            <w:pPr>
              <w:rPr>
                <w:sz w:val="16"/>
                <w:szCs w:val="16"/>
              </w:rPr>
            </w:pPr>
            <w:proofErr w:type="spellStart"/>
            <w:r>
              <w:rPr>
                <w:sz w:val="16"/>
                <w:szCs w:val="16"/>
              </w:rPr>
              <w:t>Semelidae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3317649" w14:textId="77777777" w:rsidR="00D721A1" w:rsidRDefault="007B6925">
            <w:pPr>
              <w:rPr>
                <w:sz w:val="16"/>
                <w:szCs w:val="16"/>
              </w:rPr>
            </w:pPr>
            <w:r>
              <w:rPr>
                <w:sz w:val="16"/>
                <w:szCs w:val="16"/>
              </w:rPr>
              <w:t>Semele</w:t>
            </w:r>
          </w:p>
        </w:tc>
        <w:tc>
          <w:tcPr>
            <w:tcW w:w="1985" w:type="dxa"/>
            <w:tcBorders>
              <w:top w:val="nil"/>
              <w:left w:val="nil"/>
              <w:bottom w:val="nil"/>
              <w:right w:val="nil"/>
            </w:tcBorders>
            <w:tcMar>
              <w:top w:w="0" w:type="dxa"/>
              <w:left w:w="0" w:type="dxa"/>
              <w:bottom w:w="0" w:type="dxa"/>
              <w:right w:w="0" w:type="dxa"/>
            </w:tcMar>
            <w:vAlign w:val="bottom"/>
          </w:tcPr>
          <w:p w14:paraId="7B93AA27" w14:textId="77777777" w:rsidR="00D721A1" w:rsidRDefault="007B6925">
            <w:pPr>
              <w:rPr>
                <w:sz w:val="16"/>
                <w:szCs w:val="16"/>
              </w:rPr>
            </w:pPr>
            <w:r>
              <w:rPr>
                <w:sz w:val="16"/>
                <w:szCs w:val="16"/>
              </w:rPr>
              <w:t xml:space="preserve">Semele </w:t>
            </w:r>
            <w:proofErr w:type="spellStart"/>
            <w:r>
              <w:rPr>
                <w:sz w:val="16"/>
                <w:szCs w:val="16"/>
              </w:rPr>
              <w:t>solida</w:t>
            </w:r>
            <w:proofErr w:type="spellEnd"/>
          </w:p>
        </w:tc>
        <w:tc>
          <w:tcPr>
            <w:tcW w:w="2306" w:type="dxa"/>
            <w:tcBorders>
              <w:top w:val="nil"/>
              <w:left w:val="nil"/>
              <w:bottom w:val="nil"/>
              <w:right w:val="nil"/>
            </w:tcBorders>
            <w:tcMar>
              <w:top w:w="0" w:type="dxa"/>
              <w:left w:w="0" w:type="dxa"/>
              <w:bottom w:w="0" w:type="dxa"/>
              <w:right w:w="0" w:type="dxa"/>
            </w:tcMar>
            <w:vAlign w:val="bottom"/>
          </w:tcPr>
          <w:p w14:paraId="6AF39FFD" w14:textId="77777777" w:rsidR="00D721A1" w:rsidRDefault="007B6925">
            <w:pPr>
              <w:rPr>
                <w:sz w:val="16"/>
                <w:szCs w:val="16"/>
              </w:rPr>
            </w:pPr>
            <w:r>
              <w:rPr>
                <w:sz w:val="16"/>
                <w:szCs w:val="16"/>
              </w:rPr>
              <w:t xml:space="preserve">Chilean </w:t>
            </w:r>
            <w:proofErr w:type="spellStart"/>
            <w:r>
              <w:rPr>
                <w:sz w:val="16"/>
                <w:szCs w:val="16"/>
              </w:rPr>
              <w:t>semele</w:t>
            </w:r>
            <w:proofErr w:type="spellEnd"/>
          </w:p>
        </w:tc>
        <w:tc>
          <w:tcPr>
            <w:tcW w:w="724" w:type="dxa"/>
            <w:tcBorders>
              <w:top w:val="nil"/>
              <w:left w:val="nil"/>
              <w:bottom w:val="nil"/>
              <w:right w:val="nil"/>
            </w:tcBorders>
            <w:tcMar>
              <w:top w:w="0" w:type="dxa"/>
              <w:left w:w="0" w:type="dxa"/>
              <w:bottom w:w="0" w:type="dxa"/>
              <w:right w:w="0" w:type="dxa"/>
            </w:tcMar>
            <w:vAlign w:val="bottom"/>
          </w:tcPr>
          <w:p w14:paraId="1F4D96A3" w14:textId="77777777" w:rsidR="00D721A1" w:rsidRDefault="007B6925">
            <w:pPr>
              <w:rPr>
                <w:sz w:val="16"/>
                <w:szCs w:val="16"/>
              </w:rPr>
            </w:pPr>
            <w:r>
              <w:rPr>
                <w:sz w:val="16"/>
                <w:szCs w:val="16"/>
              </w:rPr>
              <w:t>3.035</w:t>
            </w:r>
          </w:p>
        </w:tc>
        <w:tc>
          <w:tcPr>
            <w:tcW w:w="651" w:type="dxa"/>
            <w:tcBorders>
              <w:top w:val="nil"/>
              <w:left w:val="nil"/>
              <w:bottom w:val="nil"/>
              <w:right w:val="nil"/>
            </w:tcBorders>
            <w:tcMar>
              <w:top w:w="0" w:type="dxa"/>
              <w:left w:w="0" w:type="dxa"/>
              <w:bottom w:w="0" w:type="dxa"/>
              <w:right w:w="0" w:type="dxa"/>
            </w:tcMar>
            <w:vAlign w:val="bottom"/>
          </w:tcPr>
          <w:p w14:paraId="7E98AA14" w14:textId="77777777" w:rsidR="00D721A1" w:rsidRDefault="007B6925">
            <w:pPr>
              <w:rPr>
                <w:sz w:val="16"/>
                <w:szCs w:val="16"/>
              </w:rPr>
            </w:pPr>
            <w:r>
              <w:rPr>
                <w:sz w:val="16"/>
                <w:szCs w:val="16"/>
              </w:rPr>
              <w:t>0.297</w:t>
            </w:r>
          </w:p>
        </w:tc>
        <w:tc>
          <w:tcPr>
            <w:tcW w:w="610" w:type="dxa"/>
            <w:tcBorders>
              <w:top w:val="nil"/>
              <w:left w:val="nil"/>
              <w:bottom w:val="nil"/>
              <w:right w:val="nil"/>
            </w:tcBorders>
            <w:tcMar>
              <w:top w:w="0" w:type="dxa"/>
              <w:left w:w="0" w:type="dxa"/>
              <w:bottom w:w="0" w:type="dxa"/>
              <w:right w:w="0" w:type="dxa"/>
            </w:tcMar>
            <w:vAlign w:val="bottom"/>
          </w:tcPr>
          <w:p w14:paraId="41C1AA51"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DAFB261" w14:textId="77777777" w:rsidR="00D721A1" w:rsidRDefault="007B6925">
            <w:pPr>
              <w:rPr>
                <w:sz w:val="16"/>
                <w:szCs w:val="16"/>
              </w:rPr>
            </w:pPr>
            <w:r>
              <w:rPr>
                <w:sz w:val="16"/>
                <w:szCs w:val="16"/>
              </w:rPr>
              <w:t>0.051 (0.001-0.314)</w:t>
            </w:r>
          </w:p>
        </w:tc>
        <w:tc>
          <w:tcPr>
            <w:tcW w:w="1747" w:type="dxa"/>
            <w:tcBorders>
              <w:top w:val="nil"/>
              <w:left w:val="nil"/>
              <w:bottom w:val="nil"/>
              <w:right w:val="nil"/>
            </w:tcBorders>
            <w:tcMar>
              <w:top w:w="0" w:type="dxa"/>
              <w:left w:w="0" w:type="dxa"/>
              <w:bottom w:w="0" w:type="dxa"/>
              <w:right w:w="0" w:type="dxa"/>
            </w:tcMar>
            <w:vAlign w:val="bottom"/>
          </w:tcPr>
          <w:p w14:paraId="185AFB9F" w14:textId="77777777" w:rsidR="00D721A1" w:rsidRDefault="007B6925">
            <w:pPr>
              <w:rPr>
                <w:sz w:val="16"/>
                <w:szCs w:val="16"/>
              </w:rPr>
            </w:pPr>
            <w:r>
              <w:rPr>
                <w:sz w:val="16"/>
                <w:szCs w:val="16"/>
              </w:rPr>
              <w:t>0.155 (0.002-0.952)</w:t>
            </w:r>
          </w:p>
        </w:tc>
      </w:tr>
      <w:tr w:rsidR="00D721A1" w14:paraId="471AE07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5CF350D"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9331DBF" w14:textId="77777777" w:rsidR="00D721A1" w:rsidRDefault="007B6925">
            <w:pPr>
              <w:rPr>
                <w:sz w:val="16"/>
                <w:szCs w:val="16"/>
              </w:rPr>
            </w:pPr>
            <w:proofErr w:type="spellStart"/>
            <w:r>
              <w:rPr>
                <w:sz w:val="16"/>
                <w:szCs w:val="16"/>
              </w:rPr>
              <w:t>Solecurtidae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9090320" w14:textId="77777777" w:rsidR="00D721A1" w:rsidRDefault="007B6925">
            <w:pPr>
              <w:rPr>
                <w:sz w:val="16"/>
                <w:szCs w:val="16"/>
              </w:rPr>
            </w:pPr>
            <w:proofErr w:type="spellStart"/>
            <w:r>
              <w:rPr>
                <w:sz w:val="16"/>
                <w:szCs w:val="16"/>
              </w:rPr>
              <w:t>Tagelus</w:t>
            </w:r>
            <w:proofErr w:type="spellEnd"/>
          </w:p>
        </w:tc>
        <w:tc>
          <w:tcPr>
            <w:tcW w:w="1985" w:type="dxa"/>
            <w:tcBorders>
              <w:top w:val="nil"/>
              <w:left w:val="nil"/>
              <w:bottom w:val="nil"/>
              <w:right w:val="nil"/>
            </w:tcBorders>
            <w:tcMar>
              <w:top w:w="0" w:type="dxa"/>
              <w:left w:w="0" w:type="dxa"/>
              <w:bottom w:w="0" w:type="dxa"/>
              <w:right w:w="0" w:type="dxa"/>
            </w:tcMar>
            <w:vAlign w:val="bottom"/>
          </w:tcPr>
          <w:p w14:paraId="59C9BB30" w14:textId="77777777" w:rsidR="00D721A1" w:rsidRDefault="007B6925">
            <w:pPr>
              <w:rPr>
                <w:sz w:val="16"/>
                <w:szCs w:val="16"/>
              </w:rPr>
            </w:pPr>
            <w:proofErr w:type="spellStart"/>
            <w:r>
              <w:rPr>
                <w:sz w:val="16"/>
                <w:szCs w:val="16"/>
              </w:rPr>
              <w:t>Tagelus</w:t>
            </w:r>
            <w:proofErr w:type="spellEnd"/>
            <w:r>
              <w:rPr>
                <w:sz w:val="16"/>
                <w:szCs w:val="16"/>
              </w:rPr>
              <w:t xml:space="preserve"> </w:t>
            </w:r>
            <w:proofErr w:type="spellStart"/>
            <w:r>
              <w:rPr>
                <w:sz w:val="16"/>
                <w:szCs w:val="16"/>
              </w:rPr>
              <w:t>dombeii</w:t>
            </w:r>
            <w:proofErr w:type="spellEnd"/>
          </w:p>
        </w:tc>
        <w:tc>
          <w:tcPr>
            <w:tcW w:w="2306" w:type="dxa"/>
            <w:tcBorders>
              <w:top w:val="nil"/>
              <w:left w:val="nil"/>
              <w:bottom w:val="nil"/>
              <w:right w:val="nil"/>
            </w:tcBorders>
            <w:tcMar>
              <w:top w:w="0" w:type="dxa"/>
              <w:left w:w="0" w:type="dxa"/>
              <w:bottom w:w="0" w:type="dxa"/>
              <w:right w:w="0" w:type="dxa"/>
            </w:tcMar>
            <w:vAlign w:val="bottom"/>
          </w:tcPr>
          <w:p w14:paraId="2B1F151A" w14:textId="77777777" w:rsidR="00D721A1" w:rsidRDefault="007B6925">
            <w:pPr>
              <w:rPr>
                <w:sz w:val="16"/>
                <w:szCs w:val="16"/>
              </w:rPr>
            </w:pPr>
            <w:r>
              <w:rPr>
                <w:sz w:val="16"/>
                <w:szCs w:val="16"/>
              </w:rPr>
              <w:t xml:space="preserve">Dombey's </w:t>
            </w:r>
            <w:proofErr w:type="spellStart"/>
            <w:r>
              <w:rPr>
                <w:sz w:val="16"/>
                <w:szCs w:val="16"/>
              </w:rPr>
              <w:t>tagelus</w:t>
            </w:r>
            <w:proofErr w:type="spellEnd"/>
          </w:p>
        </w:tc>
        <w:tc>
          <w:tcPr>
            <w:tcW w:w="724" w:type="dxa"/>
            <w:tcBorders>
              <w:top w:val="nil"/>
              <w:left w:val="nil"/>
              <w:bottom w:val="nil"/>
              <w:right w:val="nil"/>
            </w:tcBorders>
            <w:tcMar>
              <w:top w:w="0" w:type="dxa"/>
              <w:left w:w="0" w:type="dxa"/>
              <w:bottom w:w="0" w:type="dxa"/>
              <w:right w:w="0" w:type="dxa"/>
            </w:tcMar>
            <w:vAlign w:val="bottom"/>
          </w:tcPr>
          <w:p w14:paraId="6279592A" w14:textId="77777777" w:rsidR="00D721A1" w:rsidRDefault="007B6925">
            <w:pPr>
              <w:rPr>
                <w:sz w:val="16"/>
                <w:szCs w:val="16"/>
              </w:rPr>
            </w:pPr>
            <w:r>
              <w:rPr>
                <w:sz w:val="16"/>
                <w:szCs w:val="16"/>
              </w:rPr>
              <w:t>7.8</w:t>
            </w:r>
          </w:p>
        </w:tc>
        <w:tc>
          <w:tcPr>
            <w:tcW w:w="651" w:type="dxa"/>
            <w:tcBorders>
              <w:top w:val="nil"/>
              <w:left w:val="nil"/>
              <w:bottom w:val="nil"/>
              <w:right w:val="nil"/>
            </w:tcBorders>
            <w:tcMar>
              <w:top w:w="0" w:type="dxa"/>
              <w:left w:w="0" w:type="dxa"/>
              <w:bottom w:w="0" w:type="dxa"/>
              <w:right w:w="0" w:type="dxa"/>
            </w:tcMar>
            <w:vAlign w:val="bottom"/>
          </w:tcPr>
          <w:p w14:paraId="645E8E7A" w14:textId="77777777" w:rsidR="00D721A1" w:rsidRDefault="007B6925">
            <w:pPr>
              <w:rPr>
                <w:sz w:val="16"/>
                <w:szCs w:val="16"/>
              </w:rPr>
            </w:pPr>
            <w:r>
              <w:rPr>
                <w:sz w:val="16"/>
                <w:szCs w:val="16"/>
              </w:rPr>
              <w:t>0.4</w:t>
            </w:r>
          </w:p>
        </w:tc>
        <w:tc>
          <w:tcPr>
            <w:tcW w:w="610" w:type="dxa"/>
            <w:tcBorders>
              <w:top w:val="nil"/>
              <w:left w:val="nil"/>
              <w:bottom w:val="nil"/>
              <w:right w:val="nil"/>
            </w:tcBorders>
            <w:tcMar>
              <w:top w:w="0" w:type="dxa"/>
              <w:left w:w="0" w:type="dxa"/>
              <w:bottom w:w="0" w:type="dxa"/>
              <w:right w:w="0" w:type="dxa"/>
            </w:tcMar>
            <w:vAlign w:val="bottom"/>
          </w:tcPr>
          <w:p w14:paraId="1A8CBF94"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49E61C4" w14:textId="77777777" w:rsidR="00D721A1" w:rsidRDefault="007B6925">
            <w:pPr>
              <w:rPr>
                <w:sz w:val="16"/>
                <w:szCs w:val="16"/>
              </w:rPr>
            </w:pPr>
            <w:r>
              <w:rPr>
                <w:sz w:val="16"/>
                <w:szCs w:val="16"/>
              </w:rPr>
              <w:t>0.037 (0-0.205)</w:t>
            </w:r>
          </w:p>
        </w:tc>
        <w:tc>
          <w:tcPr>
            <w:tcW w:w="1747" w:type="dxa"/>
            <w:tcBorders>
              <w:top w:val="nil"/>
              <w:left w:val="nil"/>
              <w:bottom w:val="nil"/>
              <w:right w:val="nil"/>
            </w:tcBorders>
            <w:tcMar>
              <w:top w:w="0" w:type="dxa"/>
              <w:left w:w="0" w:type="dxa"/>
              <w:bottom w:w="0" w:type="dxa"/>
              <w:right w:w="0" w:type="dxa"/>
            </w:tcMar>
            <w:vAlign w:val="bottom"/>
          </w:tcPr>
          <w:p w14:paraId="6B195D3D" w14:textId="77777777" w:rsidR="00D721A1" w:rsidRDefault="007B6925">
            <w:pPr>
              <w:rPr>
                <w:sz w:val="16"/>
                <w:szCs w:val="16"/>
              </w:rPr>
            </w:pPr>
            <w:r>
              <w:rPr>
                <w:sz w:val="16"/>
                <w:szCs w:val="16"/>
              </w:rPr>
              <w:t>0.115 (0.001-0.623)</w:t>
            </w:r>
          </w:p>
        </w:tc>
      </w:tr>
      <w:tr w:rsidR="00D721A1" w14:paraId="190A3B2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D2270C6"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D4D4E92"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9CC0D94" w14:textId="77777777" w:rsidR="00D721A1" w:rsidRDefault="007B6925">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2431DF1A" w14:textId="77777777" w:rsidR="00D721A1" w:rsidRDefault="007B6925">
            <w:pPr>
              <w:rPr>
                <w:sz w:val="16"/>
                <w:szCs w:val="16"/>
              </w:rPr>
            </w:pPr>
            <w:r>
              <w:rPr>
                <w:sz w:val="16"/>
                <w:szCs w:val="16"/>
              </w:rPr>
              <w:t xml:space="preserve">Tridacna </w:t>
            </w:r>
            <w:proofErr w:type="spellStart"/>
            <w:r>
              <w:rPr>
                <w:sz w:val="16"/>
                <w:szCs w:val="16"/>
              </w:rPr>
              <w:t>crocea</w:t>
            </w:r>
            <w:proofErr w:type="spellEnd"/>
          </w:p>
        </w:tc>
        <w:tc>
          <w:tcPr>
            <w:tcW w:w="2306" w:type="dxa"/>
            <w:tcBorders>
              <w:top w:val="nil"/>
              <w:left w:val="nil"/>
              <w:bottom w:val="nil"/>
              <w:right w:val="nil"/>
            </w:tcBorders>
            <w:tcMar>
              <w:top w:w="0" w:type="dxa"/>
              <w:left w:w="0" w:type="dxa"/>
              <w:bottom w:w="0" w:type="dxa"/>
              <w:right w:w="0" w:type="dxa"/>
            </w:tcMar>
            <w:vAlign w:val="bottom"/>
          </w:tcPr>
          <w:p w14:paraId="2848B77F" w14:textId="77777777" w:rsidR="00D721A1" w:rsidRDefault="007B6925">
            <w:pPr>
              <w:rPr>
                <w:sz w:val="16"/>
                <w:szCs w:val="16"/>
              </w:rPr>
            </w:pPr>
            <w:r>
              <w:rPr>
                <w:sz w:val="16"/>
                <w:szCs w:val="16"/>
              </w:rPr>
              <w:t>Crocus giant clam</w:t>
            </w:r>
          </w:p>
        </w:tc>
        <w:tc>
          <w:tcPr>
            <w:tcW w:w="724" w:type="dxa"/>
            <w:tcBorders>
              <w:top w:val="nil"/>
              <w:left w:val="nil"/>
              <w:bottom w:val="nil"/>
              <w:right w:val="nil"/>
            </w:tcBorders>
            <w:tcMar>
              <w:top w:w="0" w:type="dxa"/>
              <w:left w:w="0" w:type="dxa"/>
              <w:bottom w:w="0" w:type="dxa"/>
              <w:right w:w="0" w:type="dxa"/>
            </w:tcMar>
            <w:vAlign w:val="bottom"/>
          </w:tcPr>
          <w:p w14:paraId="08B44ED1" w14:textId="77777777" w:rsidR="00D721A1" w:rsidRDefault="007B6925">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08406CF0" w14:textId="77777777" w:rsidR="00D721A1" w:rsidRDefault="007B6925">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2A9FF1D4"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550D2629" w14:textId="77777777" w:rsidR="00D721A1" w:rsidRDefault="007B6925">
            <w:pPr>
              <w:rPr>
                <w:sz w:val="16"/>
                <w:szCs w:val="16"/>
              </w:rPr>
            </w:pPr>
            <w:r>
              <w:rPr>
                <w:sz w:val="16"/>
                <w:szCs w:val="16"/>
              </w:rPr>
              <w:t>0.027 (0-0.169)</w:t>
            </w:r>
          </w:p>
        </w:tc>
        <w:tc>
          <w:tcPr>
            <w:tcW w:w="1747" w:type="dxa"/>
            <w:tcBorders>
              <w:top w:val="nil"/>
              <w:left w:val="nil"/>
              <w:bottom w:val="nil"/>
              <w:right w:val="nil"/>
            </w:tcBorders>
            <w:tcMar>
              <w:top w:w="0" w:type="dxa"/>
              <w:left w:w="0" w:type="dxa"/>
              <w:bottom w:w="0" w:type="dxa"/>
              <w:right w:w="0" w:type="dxa"/>
            </w:tcMar>
            <w:vAlign w:val="bottom"/>
          </w:tcPr>
          <w:p w14:paraId="747DCC0E" w14:textId="77777777" w:rsidR="00D721A1" w:rsidRDefault="007B6925">
            <w:pPr>
              <w:rPr>
                <w:sz w:val="16"/>
                <w:szCs w:val="16"/>
              </w:rPr>
            </w:pPr>
            <w:r>
              <w:rPr>
                <w:sz w:val="16"/>
                <w:szCs w:val="16"/>
              </w:rPr>
              <w:t>0.079 (0.001-0.498)</w:t>
            </w:r>
          </w:p>
        </w:tc>
      </w:tr>
      <w:tr w:rsidR="00D721A1" w14:paraId="012A077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88B5F8B"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5DD2951"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086EFC1" w14:textId="77777777" w:rsidR="00D721A1" w:rsidRDefault="007B6925">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73A88518" w14:textId="77777777" w:rsidR="00D721A1" w:rsidRDefault="007B6925">
            <w:pPr>
              <w:rPr>
                <w:sz w:val="16"/>
                <w:szCs w:val="16"/>
              </w:rPr>
            </w:pPr>
            <w:r>
              <w:rPr>
                <w:sz w:val="16"/>
                <w:szCs w:val="16"/>
              </w:rPr>
              <w:t xml:space="preserve">Tridacna </w:t>
            </w:r>
            <w:proofErr w:type="spellStart"/>
            <w:r>
              <w:rPr>
                <w:sz w:val="16"/>
                <w:szCs w:val="16"/>
              </w:rPr>
              <w:t>derasa</w:t>
            </w:r>
            <w:proofErr w:type="spellEnd"/>
          </w:p>
        </w:tc>
        <w:tc>
          <w:tcPr>
            <w:tcW w:w="2306" w:type="dxa"/>
            <w:tcBorders>
              <w:top w:val="nil"/>
              <w:left w:val="nil"/>
              <w:bottom w:val="nil"/>
              <w:right w:val="nil"/>
            </w:tcBorders>
            <w:tcMar>
              <w:top w:w="0" w:type="dxa"/>
              <w:left w:w="0" w:type="dxa"/>
              <w:bottom w:w="0" w:type="dxa"/>
              <w:right w:w="0" w:type="dxa"/>
            </w:tcMar>
            <w:vAlign w:val="bottom"/>
          </w:tcPr>
          <w:p w14:paraId="2306DC96" w14:textId="77777777" w:rsidR="00D721A1" w:rsidRDefault="007B6925">
            <w:pPr>
              <w:rPr>
                <w:sz w:val="16"/>
                <w:szCs w:val="16"/>
              </w:rPr>
            </w:pPr>
            <w:r>
              <w:rPr>
                <w:sz w:val="16"/>
                <w:szCs w:val="16"/>
              </w:rPr>
              <w:t>Smooth giant clam</w:t>
            </w:r>
          </w:p>
        </w:tc>
        <w:tc>
          <w:tcPr>
            <w:tcW w:w="724" w:type="dxa"/>
            <w:tcBorders>
              <w:top w:val="nil"/>
              <w:left w:val="nil"/>
              <w:bottom w:val="nil"/>
              <w:right w:val="nil"/>
            </w:tcBorders>
            <w:tcMar>
              <w:top w:w="0" w:type="dxa"/>
              <w:left w:w="0" w:type="dxa"/>
              <w:bottom w:w="0" w:type="dxa"/>
              <w:right w:w="0" w:type="dxa"/>
            </w:tcMar>
            <w:vAlign w:val="bottom"/>
          </w:tcPr>
          <w:p w14:paraId="59492B80" w14:textId="77777777" w:rsidR="00D721A1" w:rsidRDefault="007B6925">
            <w:pPr>
              <w:rPr>
                <w:sz w:val="16"/>
                <w:szCs w:val="16"/>
              </w:rPr>
            </w:pPr>
            <w:r>
              <w:rPr>
                <w:sz w:val="16"/>
                <w:szCs w:val="16"/>
              </w:rPr>
              <w:t>60</w:t>
            </w:r>
          </w:p>
        </w:tc>
        <w:tc>
          <w:tcPr>
            <w:tcW w:w="651" w:type="dxa"/>
            <w:tcBorders>
              <w:top w:val="nil"/>
              <w:left w:val="nil"/>
              <w:bottom w:val="nil"/>
              <w:right w:val="nil"/>
            </w:tcBorders>
            <w:tcMar>
              <w:top w:w="0" w:type="dxa"/>
              <w:left w:w="0" w:type="dxa"/>
              <w:bottom w:w="0" w:type="dxa"/>
              <w:right w:w="0" w:type="dxa"/>
            </w:tcMar>
            <w:vAlign w:val="bottom"/>
          </w:tcPr>
          <w:p w14:paraId="6716B280" w14:textId="77777777" w:rsidR="00D721A1" w:rsidRDefault="007B6925">
            <w:pPr>
              <w:rPr>
                <w:sz w:val="16"/>
                <w:szCs w:val="16"/>
              </w:rPr>
            </w:pPr>
            <w:r>
              <w:rPr>
                <w:sz w:val="16"/>
                <w:szCs w:val="16"/>
              </w:rPr>
              <w:t>0.109</w:t>
            </w:r>
          </w:p>
        </w:tc>
        <w:tc>
          <w:tcPr>
            <w:tcW w:w="610" w:type="dxa"/>
            <w:tcBorders>
              <w:top w:val="nil"/>
              <w:left w:val="nil"/>
              <w:bottom w:val="nil"/>
              <w:right w:val="nil"/>
            </w:tcBorders>
            <w:tcMar>
              <w:top w:w="0" w:type="dxa"/>
              <w:left w:w="0" w:type="dxa"/>
              <w:bottom w:w="0" w:type="dxa"/>
              <w:right w:w="0" w:type="dxa"/>
            </w:tcMar>
            <w:vAlign w:val="bottom"/>
          </w:tcPr>
          <w:p w14:paraId="6CCAD301"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3C0DCCE4" w14:textId="77777777" w:rsidR="00D721A1" w:rsidRDefault="007B6925">
            <w:pPr>
              <w:rPr>
                <w:sz w:val="16"/>
                <w:szCs w:val="16"/>
              </w:rPr>
            </w:pPr>
            <w:r>
              <w:rPr>
                <w:sz w:val="16"/>
                <w:szCs w:val="16"/>
              </w:rPr>
              <w:t>0.13 (0-0.425)</w:t>
            </w:r>
          </w:p>
        </w:tc>
        <w:tc>
          <w:tcPr>
            <w:tcW w:w="1747" w:type="dxa"/>
            <w:tcBorders>
              <w:top w:val="nil"/>
              <w:left w:val="nil"/>
              <w:bottom w:val="nil"/>
              <w:right w:val="nil"/>
            </w:tcBorders>
            <w:tcMar>
              <w:top w:w="0" w:type="dxa"/>
              <w:left w:w="0" w:type="dxa"/>
              <w:bottom w:w="0" w:type="dxa"/>
              <w:right w:w="0" w:type="dxa"/>
            </w:tcMar>
            <w:vAlign w:val="bottom"/>
          </w:tcPr>
          <w:p w14:paraId="787A26A9" w14:textId="77777777" w:rsidR="00D721A1" w:rsidRDefault="007B6925">
            <w:pPr>
              <w:rPr>
                <w:sz w:val="16"/>
                <w:szCs w:val="16"/>
              </w:rPr>
            </w:pPr>
            <w:r>
              <w:rPr>
                <w:sz w:val="16"/>
                <w:szCs w:val="16"/>
              </w:rPr>
              <w:t>0.398 (0-1.218)</w:t>
            </w:r>
          </w:p>
        </w:tc>
      </w:tr>
      <w:tr w:rsidR="00D721A1" w14:paraId="0456436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46C898A"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2E546E8"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0DDF413" w14:textId="77777777" w:rsidR="00D721A1" w:rsidRDefault="007B6925">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5DE91C72" w14:textId="77777777" w:rsidR="00D721A1" w:rsidRDefault="007B6925">
            <w:pPr>
              <w:rPr>
                <w:sz w:val="16"/>
                <w:szCs w:val="16"/>
              </w:rPr>
            </w:pPr>
            <w:r>
              <w:rPr>
                <w:sz w:val="16"/>
                <w:szCs w:val="16"/>
              </w:rPr>
              <w:t>Tridacna gigas</w:t>
            </w:r>
          </w:p>
        </w:tc>
        <w:tc>
          <w:tcPr>
            <w:tcW w:w="2306" w:type="dxa"/>
            <w:tcBorders>
              <w:top w:val="nil"/>
              <w:left w:val="nil"/>
              <w:bottom w:val="nil"/>
              <w:right w:val="nil"/>
            </w:tcBorders>
            <w:tcMar>
              <w:top w:w="0" w:type="dxa"/>
              <w:left w:w="0" w:type="dxa"/>
              <w:bottom w:w="0" w:type="dxa"/>
              <w:right w:w="0" w:type="dxa"/>
            </w:tcMar>
            <w:vAlign w:val="bottom"/>
          </w:tcPr>
          <w:p w14:paraId="52F52D50" w14:textId="77777777" w:rsidR="00D721A1" w:rsidRDefault="007B6925">
            <w:pPr>
              <w:rPr>
                <w:sz w:val="16"/>
                <w:szCs w:val="16"/>
              </w:rPr>
            </w:pPr>
            <w:r>
              <w:rPr>
                <w:sz w:val="16"/>
                <w:szCs w:val="16"/>
              </w:rPr>
              <w:t>Giant clam</w:t>
            </w:r>
          </w:p>
        </w:tc>
        <w:tc>
          <w:tcPr>
            <w:tcW w:w="724" w:type="dxa"/>
            <w:tcBorders>
              <w:top w:val="nil"/>
              <w:left w:val="nil"/>
              <w:bottom w:val="nil"/>
              <w:right w:val="nil"/>
            </w:tcBorders>
            <w:tcMar>
              <w:top w:w="0" w:type="dxa"/>
              <w:left w:w="0" w:type="dxa"/>
              <w:bottom w:w="0" w:type="dxa"/>
              <w:right w:w="0" w:type="dxa"/>
            </w:tcMar>
            <w:vAlign w:val="bottom"/>
          </w:tcPr>
          <w:p w14:paraId="22D82A95" w14:textId="77777777" w:rsidR="00D721A1" w:rsidRDefault="007B6925">
            <w:pPr>
              <w:rPr>
                <w:sz w:val="16"/>
                <w:szCs w:val="16"/>
              </w:rPr>
            </w:pPr>
            <w:r>
              <w:rPr>
                <w:sz w:val="16"/>
                <w:szCs w:val="16"/>
              </w:rPr>
              <w:t>137</w:t>
            </w:r>
          </w:p>
        </w:tc>
        <w:tc>
          <w:tcPr>
            <w:tcW w:w="651" w:type="dxa"/>
            <w:tcBorders>
              <w:top w:val="nil"/>
              <w:left w:val="nil"/>
              <w:bottom w:val="nil"/>
              <w:right w:val="nil"/>
            </w:tcBorders>
            <w:tcMar>
              <w:top w:w="0" w:type="dxa"/>
              <w:left w:w="0" w:type="dxa"/>
              <w:bottom w:w="0" w:type="dxa"/>
              <w:right w:w="0" w:type="dxa"/>
            </w:tcMar>
            <w:vAlign w:val="bottom"/>
          </w:tcPr>
          <w:p w14:paraId="59E66BC5" w14:textId="77777777" w:rsidR="00D721A1" w:rsidRDefault="007B6925">
            <w:pPr>
              <w:rPr>
                <w:sz w:val="16"/>
                <w:szCs w:val="16"/>
              </w:rPr>
            </w:pPr>
            <w:r>
              <w:rPr>
                <w:sz w:val="16"/>
                <w:szCs w:val="16"/>
              </w:rPr>
              <w:t>0.07</w:t>
            </w:r>
          </w:p>
        </w:tc>
        <w:tc>
          <w:tcPr>
            <w:tcW w:w="610" w:type="dxa"/>
            <w:tcBorders>
              <w:top w:val="nil"/>
              <w:left w:val="nil"/>
              <w:bottom w:val="nil"/>
              <w:right w:val="nil"/>
            </w:tcBorders>
            <w:tcMar>
              <w:top w:w="0" w:type="dxa"/>
              <w:left w:w="0" w:type="dxa"/>
              <w:bottom w:w="0" w:type="dxa"/>
              <w:right w:w="0" w:type="dxa"/>
            </w:tcMar>
            <w:vAlign w:val="bottom"/>
          </w:tcPr>
          <w:p w14:paraId="77C15601"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F0D64B7" w14:textId="77777777" w:rsidR="00D721A1" w:rsidRDefault="007B6925">
            <w:pPr>
              <w:rPr>
                <w:sz w:val="16"/>
                <w:szCs w:val="16"/>
              </w:rPr>
            </w:pPr>
            <w:r>
              <w:rPr>
                <w:sz w:val="16"/>
                <w:szCs w:val="16"/>
              </w:rPr>
              <w:t>91.494 (0-11.586)</w:t>
            </w:r>
          </w:p>
        </w:tc>
        <w:tc>
          <w:tcPr>
            <w:tcW w:w="1747" w:type="dxa"/>
            <w:tcBorders>
              <w:top w:val="nil"/>
              <w:left w:val="nil"/>
              <w:bottom w:val="nil"/>
              <w:right w:val="nil"/>
            </w:tcBorders>
            <w:tcMar>
              <w:top w:w="0" w:type="dxa"/>
              <w:left w:w="0" w:type="dxa"/>
              <w:bottom w:w="0" w:type="dxa"/>
              <w:right w:w="0" w:type="dxa"/>
            </w:tcMar>
            <w:vAlign w:val="bottom"/>
          </w:tcPr>
          <w:p w14:paraId="4FDDA02A" w14:textId="77777777" w:rsidR="00D721A1" w:rsidRDefault="007B6925">
            <w:pPr>
              <w:rPr>
                <w:sz w:val="16"/>
                <w:szCs w:val="16"/>
              </w:rPr>
            </w:pPr>
            <w:r>
              <w:rPr>
                <w:sz w:val="16"/>
                <w:szCs w:val="16"/>
              </w:rPr>
              <w:t>233.045 (0-34.753)</w:t>
            </w:r>
          </w:p>
        </w:tc>
      </w:tr>
      <w:tr w:rsidR="00D721A1" w14:paraId="0042287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C6384BA"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0E7BF05"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597E894" w14:textId="77777777" w:rsidR="00D721A1" w:rsidRDefault="007B6925">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4FC22D5D" w14:textId="77777777" w:rsidR="00D721A1" w:rsidRDefault="007B6925">
            <w:pPr>
              <w:rPr>
                <w:sz w:val="16"/>
                <w:szCs w:val="16"/>
              </w:rPr>
            </w:pPr>
            <w:r>
              <w:rPr>
                <w:sz w:val="16"/>
                <w:szCs w:val="16"/>
              </w:rPr>
              <w:t>Tridacna maxima</w:t>
            </w:r>
          </w:p>
        </w:tc>
        <w:tc>
          <w:tcPr>
            <w:tcW w:w="2306" w:type="dxa"/>
            <w:tcBorders>
              <w:top w:val="nil"/>
              <w:left w:val="nil"/>
              <w:bottom w:val="nil"/>
              <w:right w:val="nil"/>
            </w:tcBorders>
            <w:tcMar>
              <w:top w:w="0" w:type="dxa"/>
              <w:left w:w="0" w:type="dxa"/>
              <w:bottom w:w="0" w:type="dxa"/>
              <w:right w:w="0" w:type="dxa"/>
            </w:tcMar>
            <w:vAlign w:val="bottom"/>
          </w:tcPr>
          <w:p w14:paraId="67531A15" w14:textId="77777777" w:rsidR="00D721A1" w:rsidRDefault="007B6925">
            <w:pPr>
              <w:rPr>
                <w:sz w:val="16"/>
                <w:szCs w:val="16"/>
              </w:rPr>
            </w:pPr>
            <w:r>
              <w:rPr>
                <w:sz w:val="16"/>
                <w:szCs w:val="16"/>
              </w:rPr>
              <w:t>Elongate giant clam</w:t>
            </w:r>
          </w:p>
        </w:tc>
        <w:tc>
          <w:tcPr>
            <w:tcW w:w="724" w:type="dxa"/>
            <w:tcBorders>
              <w:top w:val="nil"/>
              <w:left w:val="nil"/>
              <w:bottom w:val="nil"/>
              <w:right w:val="nil"/>
            </w:tcBorders>
            <w:tcMar>
              <w:top w:w="0" w:type="dxa"/>
              <w:left w:w="0" w:type="dxa"/>
              <w:bottom w:w="0" w:type="dxa"/>
              <w:right w:w="0" w:type="dxa"/>
            </w:tcMar>
            <w:vAlign w:val="bottom"/>
          </w:tcPr>
          <w:p w14:paraId="7A1C7489" w14:textId="77777777" w:rsidR="00D721A1" w:rsidRDefault="007B6925">
            <w:pPr>
              <w:rPr>
                <w:sz w:val="16"/>
                <w:szCs w:val="16"/>
              </w:rPr>
            </w:pPr>
            <w:r>
              <w:rPr>
                <w:sz w:val="16"/>
                <w:szCs w:val="16"/>
              </w:rPr>
              <w:t>41.7</w:t>
            </w:r>
          </w:p>
        </w:tc>
        <w:tc>
          <w:tcPr>
            <w:tcW w:w="651" w:type="dxa"/>
            <w:tcBorders>
              <w:top w:val="nil"/>
              <w:left w:val="nil"/>
              <w:bottom w:val="nil"/>
              <w:right w:val="nil"/>
            </w:tcBorders>
            <w:tcMar>
              <w:top w:w="0" w:type="dxa"/>
              <w:left w:w="0" w:type="dxa"/>
              <w:bottom w:w="0" w:type="dxa"/>
              <w:right w:w="0" w:type="dxa"/>
            </w:tcMar>
            <w:vAlign w:val="bottom"/>
          </w:tcPr>
          <w:p w14:paraId="30AFB4F7" w14:textId="77777777" w:rsidR="00D721A1" w:rsidRDefault="007B6925">
            <w:pPr>
              <w:rPr>
                <w:sz w:val="16"/>
                <w:szCs w:val="16"/>
              </w:rPr>
            </w:pPr>
            <w:r>
              <w:rPr>
                <w:sz w:val="16"/>
                <w:szCs w:val="16"/>
              </w:rPr>
              <w:t>0.235</w:t>
            </w:r>
          </w:p>
        </w:tc>
        <w:tc>
          <w:tcPr>
            <w:tcW w:w="610" w:type="dxa"/>
            <w:tcBorders>
              <w:top w:val="nil"/>
              <w:left w:val="nil"/>
              <w:bottom w:val="nil"/>
              <w:right w:val="nil"/>
            </w:tcBorders>
            <w:tcMar>
              <w:top w:w="0" w:type="dxa"/>
              <w:left w:w="0" w:type="dxa"/>
              <w:bottom w:w="0" w:type="dxa"/>
              <w:right w:w="0" w:type="dxa"/>
            </w:tcMar>
            <w:vAlign w:val="bottom"/>
          </w:tcPr>
          <w:p w14:paraId="5FBE31AF"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E84EB21" w14:textId="77777777" w:rsidR="00D721A1" w:rsidRDefault="007B6925">
            <w:pPr>
              <w:rPr>
                <w:sz w:val="16"/>
                <w:szCs w:val="16"/>
              </w:rPr>
            </w:pPr>
            <w:r>
              <w:rPr>
                <w:sz w:val="16"/>
                <w:szCs w:val="16"/>
              </w:rPr>
              <w:t>0.041 (0-0.242)</w:t>
            </w:r>
          </w:p>
        </w:tc>
        <w:tc>
          <w:tcPr>
            <w:tcW w:w="1747" w:type="dxa"/>
            <w:tcBorders>
              <w:top w:val="nil"/>
              <w:left w:val="nil"/>
              <w:bottom w:val="nil"/>
              <w:right w:val="nil"/>
            </w:tcBorders>
            <w:tcMar>
              <w:top w:w="0" w:type="dxa"/>
              <w:left w:w="0" w:type="dxa"/>
              <w:bottom w:w="0" w:type="dxa"/>
              <w:right w:w="0" w:type="dxa"/>
            </w:tcMar>
            <w:vAlign w:val="bottom"/>
          </w:tcPr>
          <w:p w14:paraId="6C3D21AF" w14:textId="77777777" w:rsidR="00D721A1" w:rsidRDefault="007B6925">
            <w:pPr>
              <w:rPr>
                <w:sz w:val="16"/>
                <w:szCs w:val="16"/>
              </w:rPr>
            </w:pPr>
            <w:r>
              <w:rPr>
                <w:sz w:val="16"/>
                <w:szCs w:val="16"/>
              </w:rPr>
              <w:t>0.121 (0-0.698)</w:t>
            </w:r>
          </w:p>
        </w:tc>
      </w:tr>
      <w:tr w:rsidR="00D721A1" w14:paraId="717DF71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5173AAC" w14:textId="77777777" w:rsidR="00D721A1" w:rsidRDefault="007B6925">
            <w:pPr>
              <w:rPr>
                <w:sz w:val="16"/>
                <w:szCs w:val="16"/>
              </w:rPr>
            </w:pPr>
            <w:proofErr w:type="spellStart"/>
            <w:r>
              <w:rPr>
                <w:sz w:val="16"/>
                <w:szCs w:val="16"/>
              </w:rPr>
              <w:t>Cardiida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7327901" w14:textId="77777777" w:rsidR="00D721A1" w:rsidRDefault="007B6925">
            <w:pPr>
              <w:rPr>
                <w:sz w:val="16"/>
                <w:szCs w:val="16"/>
              </w:rPr>
            </w:pPr>
            <w:proofErr w:type="spellStart"/>
            <w:r>
              <w:rPr>
                <w:sz w:val="16"/>
                <w:szCs w:val="16"/>
              </w:rPr>
              <w:t>Cardiidae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658FD22" w14:textId="77777777" w:rsidR="00D721A1" w:rsidRDefault="007B6925">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6EF3C5E9" w14:textId="77777777" w:rsidR="00D721A1" w:rsidRDefault="007B6925">
            <w:pPr>
              <w:rPr>
                <w:sz w:val="16"/>
                <w:szCs w:val="16"/>
              </w:rPr>
            </w:pPr>
            <w:r>
              <w:rPr>
                <w:sz w:val="16"/>
                <w:szCs w:val="16"/>
              </w:rPr>
              <w:t>Tridacna squamosa</w:t>
            </w:r>
          </w:p>
        </w:tc>
        <w:tc>
          <w:tcPr>
            <w:tcW w:w="2306" w:type="dxa"/>
            <w:tcBorders>
              <w:top w:val="nil"/>
              <w:left w:val="nil"/>
              <w:bottom w:val="nil"/>
              <w:right w:val="nil"/>
            </w:tcBorders>
            <w:tcMar>
              <w:top w:w="0" w:type="dxa"/>
              <w:left w:w="0" w:type="dxa"/>
              <w:bottom w:w="0" w:type="dxa"/>
              <w:right w:w="0" w:type="dxa"/>
            </w:tcMar>
            <w:vAlign w:val="bottom"/>
          </w:tcPr>
          <w:p w14:paraId="18FC5D34" w14:textId="77777777" w:rsidR="00D721A1" w:rsidRDefault="007B6925">
            <w:pPr>
              <w:rPr>
                <w:sz w:val="16"/>
                <w:szCs w:val="16"/>
              </w:rPr>
            </w:pPr>
            <w:r>
              <w:rPr>
                <w:sz w:val="16"/>
                <w:szCs w:val="16"/>
              </w:rPr>
              <w:t>Fluted giant clam</w:t>
            </w:r>
          </w:p>
        </w:tc>
        <w:tc>
          <w:tcPr>
            <w:tcW w:w="724" w:type="dxa"/>
            <w:tcBorders>
              <w:top w:val="nil"/>
              <w:left w:val="nil"/>
              <w:bottom w:val="nil"/>
              <w:right w:val="nil"/>
            </w:tcBorders>
            <w:tcMar>
              <w:top w:w="0" w:type="dxa"/>
              <w:left w:w="0" w:type="dxa"/>
              <w:bottom w:w="0" w:type="dxa"/>
              <w:right w:w="0" w:type="dxa"/>
            </w:tcMar>
            <w:vAlign w:val="bottom"/>
          </w:tcPr>
          <w:p w14:paraId="24905A8D" w14:textId="77777777" w:rsidR="00D721A1" w:rsidRDefault="007B6925">
            <w:pPr>
              <w:rPr>
                <w:sz w:val="16"/>
                <w:szCs w:val="16"/>
              </w:rPr>
            </w:pPr>
            <w:r>
              <w:rPr>
                <w:sz w:val="16"/>
                <w:szCs w:val="16"/>
              </w:rPr>
              <w:t>45</w:t>
            </w:r>
          </w:p>
        </w:tc>
        <w:tc>
          <w:tcPr>
            <w:tcW w:w="651" w:type="dxa"/>
            <w:tcBorders>
              <w:top w:val="nil"/>
              <w:left w:val="nil"/>
              <w:bottom w:val="nil"/>
              <w:right w:val="nil"/>
            </w:tcBorders>
            <w:tcMar>
              <w:top w:w="0" w:type="dxa"/>
              <w:left w:w="0" w:type="dxa"/>
              <w:bottom w:w="0" w:type="dxa"/>
              <w:right w:w="0" w:type="dxa"/>
            </w:tcMar>
            <w:vAlign w:val="bottom"/>
          </w:tcPr>
          <w:p w14:paraId="50EE91B6" w14:textId="77777777" w:rsidR="00D721A1" w:rsidRDefault="007B6925">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6B58DFB0" w14:textId="77777777" w:rsidR="00D721A1" w:rsidRDefault="007B6925">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B8A4458" w14:textId="77777777" w:rsidR="00D721A1" w:rsidRDefault="007B6925">
            <w:pPr>
              <w:rPr>
                <w:sz w:val="16"/>
                <w:szCs w:val="16"/>
              </w:rPr>
            </w:pPr>
            <w:r>
              <w:rPr>
                <w:sz w:val="16"/>
                <w:szCs w:val="16"/>
              </w:rPr>
              <w:t>0.047 (0-0.248)</w:t>
            </w:r>
          </w:p>
        </w:tc>
        <w:tc>
          <w:tcPr>
            <w:tcW w:w="1747" w:type="dxa"/>
            <w:tcBorders>
              <w:top w:val="nil"/>
              <w:left w:val="nil"/>
              <w:bottom w:val="nil"/>
              <w:right w:val="nil"/>
            </w:tcBorders>
            <w:tcMar>
              <w:top w:w="0" w:type="dxa"/>
              <w:left w:w="0" w:type="dxa"/>
              <w:bottom w:w="0" w:type="dxa"/>
              <w:right w:w="0" w:type="dxa"/>
            </w:tcMar>
            <w:vAlign w:val="bottom"/>
          </w:tcPr>
          <w:p w14:paraId="126CC2E8" w14:textId="77777777" w:rsidR="00D721A1" w:rsidRDefault="007B6925">
            <w:pPr>
              <w:rPr>
                <w:sz w:val="16"/>
                <w:szCs w:val="16"/>
              </w:rPr>
            </w:pPr>
            <w:r>
              <w:rPr>
                <w:sz w:val="16"/>
                <w:szCs w:val="16"/>
              </w:rPr>
              <w:t>0.133 (0-0.721)</w:t>
            </w:r>
          </w:p>
        </w:tc>
      </w:tr>
      <w:tr w:rsidR="00D721A1" w14:paraId="20E5BAE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7C87F8" w14:textId="77777777" w:rsidR="00D721A1" w:rsidRDefault="007B6925">
            <w:pPr>
              <w:rPr>
                <w:sz w:val="16"/>
                <w:szCs w:val="16"/>
              </w:rPr>
            </w:pPr>
            <w:proofErr w:type="spellStart"/>
            <w:r>
              <w:rPr>
                <w:sz w:val="16"/>
                <w:szCs w:val="16"/>
              </w:rPr>
              <w:t>Limida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C78F682" w14:textId="77777777" w:rsidR="00D721A1" w:rsidRDefault="007B6925">
            <w:pPr>
              <w:rPr>
                <w:sz w:val="16"/>
                <w:szCs w:val="16"/>
              </w:rPr>
            </w:pPr>
            <w:proofErr w:type="spellStart"/>
            <w:r>
              <w:rPr>
                <w:sz w:val="16"/>
                <w:szCs w:val="16"/>
              </w:rPr>
              <w:t>Limidae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795A2A8" w14:textId="77777777" w:rsidR="00D721A1" w:rsidRDefault="007B6925">
            <w:pPr>
              <w:rPr>
                <w:sz w:val="16"/>
                <w:szCs w:val="16"/>
              </w:rPr>
            </w:pPr>
            <w:r>
              <w:rPr>
                <w:sz w:val="16"/>
                <w:szCs w:val="16"/>
              </w:rPr>
              <w:t>Lima</w:t>
            </w:r>
          </w:p>
        </w:tc>
        <w:tc>
          <w:tcPr>
            <w:tcW w:w="1985" w:type="dxa"/>
            <w:tcBorders>
              <w:top w:val="nil"/>
              <w:left w:val="nil"/>
              <w:bottom w:val="nil"/>
              <w:right w:val="nil"/>
            </w:tcBorders>
            <w:tcMar>
              <w:top w:w="0" w:type="dxa"/>
              <w:left w:w="0" w:type="dxa"/>
              <w:bottom w:w="0" w:type="dxa"/>
              <w:right w:w="0" w:type="dxa"/>
            </w:tcMar>
            <w:vAlign w:val="bottom"/>
          </w:tcPr>
          <w:p w14:paraId="028DE12D" w14:textId="77777777" w:rsidR="00D721A1" w:rsidRDefault="007B6925">
            <w:pPr>
              <w:rPr>
                <w:sz w:val="16"/>
                <w:szCs w:val="16"/>
              </w:rPr>
            </w:pPr>
            <w:r>
              <w:rPr>
                <w:sz w:val="16"/>
                <w:szCs w:val="16"/>
              </w:rPr>
              <w:t xml:space="preserve">Lima </w:t>
            </w:r>
            <w:proofErr w:type="spellStart"/>
            <w:r>
              <w:rPr>
                <w:sz w:val="16"/>
                <w:szCs w:val="16"/>
              </w:rPr>
              <w:t>lima</w:t>
            </w:r>
            <w:proofErr w:type="spellEnd"/>
          </w:p>
        </w:tc>
        <w:tc>
          <w:tcPr>
            <w:tcW w:w="2306" w:type="dxa"/>
            <w:tcBorders>
              <w:top w:val="nil"/>
              <w:left w:val="nil"/>
              <w:bottom w:val="nil"/>
              <w:right w:val="nil"/>
            </w:tcBorders>
            <w:tcMar>
              <w:top w:w="0" w:type="dxa"/>
              <w:left w:w="0" w:type="dxa"/>
              <w:bottom w:w="0" w:type="dxa"/>
              <w:right w:w="0" w:type="dxa"/>
            </w:tcMar>
            <w:vAlign w:val="bottom"/>
          </w:tcPr>
          <w:p w14:paraId="18041C2B" w14:textId="77777777" w:rsidR="00D721A1" w:rsidRDefault="007B6925">
            <w:pPr>
              <w:rPr>
                <w:sz w:val="16"/>
                <w:szCs w:val="16"/>
              </w:rPr>
            </w:pPr>
            <w:r>
              <w:rPr>
                <w:sz w:val="16"/>
                <w:szCs w:val="16"/>
              </w:rPr>
              <w:t>Spiny file shell</w:t>
            </w:r>
          </w:p>
        </w:tc>
        <w:tc>
          <w:tcPr>
            <w:tcW w:w="724" w:type="dxa"/>
            <w:tcBorders>
              <w:top w:val="nil"/>
              <w:left w:val="nil"/>
              <w:bottom w:val="nil"/>
              <w:right w:val="nil"/>
            </w:tcBorders>
            <w:tcMar>
              <w:top w:w="0" w:type="dxa"/>
              <w:left w:w="0" w:type="dxa"/>
              <w:bottom w:w="0" w:type="dxa"/>
              <w:right w:w="0" w:type="dxa"/>
            </w:tcMar>
            <w:vAlign w:val="bottom"/>
          </w:tcPr>
          <w:p w14:paraId="70B96687" w14:textId="77777777" w:rsidR="00D721A1" w:rsidRDefault="007B6925">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39F2FC6" w14:textId="77777777" w:rsidR="00D721A1" w:rsidRDefault="007B6925">
            <w:pPr>
              <w:rPr>
                <w:sz w:val="16"/>
                <w:szCs w:val="16"/>
              </w:rPr>
            </w:pPr>
            <w:r>
              <w:rPr>
                <w:sz w:val="16"/>
                <w:szCs w:val="16"/>
              </w:rPr>
              <w:t>0.43</w:t>
            </w:r>
          </w:p>
        </w:tc>
        <w:tc>
          <w:tcPr>
            <w:tcW w:w="610" w:type="dxa"/>
            <w:tcBorders>
              <w:top w:val="nil"/>
              <w:left w:val="nil"/>
              <w:bottom w:val="nil"/>
              <w:right w:val="nil"/>
            </w:tcBorders>
            <w:tcMar>
              <w:top w:w="0" w:type="dxa"/>
              <w:left w:w="0" w:type="dxa"/>
              <w:bottom w:w="0" w:type="dxa"/>
              <w:right w:w="0" w:type="dxa"/>
            </w:tcMar>
            <w:vAlign w:val="bottom"/>
          </w:tcPr>
          <w:p w14:paraId="5CF8739A"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277CF62" w14:textId="77777777" w:rsidR="00D721A1" w:rsidRDefault="007B6925">
            <w:pPr>
              <w:rPr>
                <w:sz w:val="16"/>
                <w:szCs w:val="16"/>
              </w:rPr>
            </w:pPr>
            <w:r>
              <w:rPr>
                <w:sz w:val="16"/>
                <w:szCs w:val="16"/>
              </w:rPr>
              <w:t>0.058 (0.001-0.354)</w:t>
            </w:r>
          </w:p>
        </w:tc>
        <w:tc>
          <w:tcPr>
            <w:tcW w:w="1747" w:type="dxa"/>
            <w:tcBorders>
              <w:top w:val="nil"/>
              <w:left w:val="nil"/>
              <w:bottom w:val="nil"/>
              <w:right w:val="nil"/>
            </w:tcBorders>
            <w:tcMar>
              <w:top w:w="0" w:type="dxa"/>
              <w:left w:w="0" w:type="dxa"/>
              <w:bottom w:w="0" w:type="dxa"/>
              <w:right w:w="0" w:type="dxa"/>
            </w:tcMar>
            <w:vAlign w:val="bottom"/>
          </w:tcPr>
          <w:p w14:paraId="095BC6C9" w14:textId="77777777" w:rsidR="00D721A1" w:rsidRDefault="007B6925">
            <w:pPr>
              <w:rPr>
                <w:sz w:val="16"/>
                <w:szCs w:val="16"/>
              </w:rPr>
            </w:pPr>
            <w:r>
              <w:rPr>
                <w:sz w:val="16"/>
                <w:szCs w:val="16"/>
              </w:rPr>
              <w:t>0.172 (0.002-1.037)</w:t>
            </w:r>
          </w:p>
        </w:tc>
      </w:tr>
      <w:tr w:rsidR="00D721A1" w14:paraId="3C973EA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83F0383" w14:textId="77777777" w:rsidR="00D721A1" w:rsidRDefault="007B6925">
            <w:pPr>
              <w:rPr>
                <w:sz w:val="16"/>
                <w:szCs w:val="16"/>
              </w:rPr>
            </w:pPr>
            <w:proofErr w:type="spellStart"/>
            <w:r>
              <w:rPr>
                <w:sz w:val="16"/>
                <w:szCs w:val="16"/>
              </w:rPr>
              <w:t>Limida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4766DCB" w14:textId="77777777" w:rsidR="00D721A1" w:rsidRDefault="007B6925">
            <w:pPr>
              <w:rPr>
                <w:sz w:val="16"/>
                <w:szCs w:val="16"/>
              </w:rPr>
            </w:pPr>
            <w:proofErr w:type="spellStart"/>
            <w:r>
              <w:rPr>
                <w:sz w:val="16"/>
                <w:szCs w:val="16"/>
              </w:rPr>
              <w:t>Limidae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E5EB6E0" w14:textId="77777777" w:rsidR="00D721A1" w:rsidRDefault="007B6925">
            <w:pPr>
              <w:rPr>
                <w:sz w:val="16"/>
                <w:szCs w:val="16"/>
              </w:rPr>
            </w:pPr>
            <w:proofErr w:type="spellStart"/>
            <w:r>
              <w:rPr>
                <w:sz w:val="16"/>
                <w:szCs w:val="16"/>
              </w:rPr>
              <w:t>Limaria</w:t>
            </w:r>
            <w:proofErr w:type="spellEnd"/>
          </w:p>
        </w:tc>
        <w:tc>
          <w:tcPr>
            <w:tcW w:w="1985" w:type="dxa"/>
            <w:tcBorders>
              <w:top w:val="nil"/>
              <w:left w:val="nil"/>
              <w:bottom w:val="nil"/>
              <w:right w:val="nil"/>
            </w:tcBorders>
            <w:tcMar>
              <w:top w:w="0" w:type="dxa"/>
              <w:left w:w="0" w:type="dxa"/>
              <w:bottom w:w="0" w:type="dxa"/>
              <w:right w:w="0" w:type="dxa"/>
            </w:tcMar>
            <w:vAlign w:val="bottom"/>
          </w:tcPr>
          <w:p w14:paraId="329A76B5" w14:textId="77777777" w:rsidR="00D721A1" w:rsidRDefault="007B6925">
            <w:pPr>
              <w:rPr>
                <w:sz w:val="16"/>
                <w:szCs w:val="16"/>
              </w:rPr>
            </w:pPr>
            <w:proofErr w:type="spellStart"/>
            <w:r>
              <w:rPr>
                <w:sz w:val="16"/>
                <w:szCs w:val="16"/>
              </w:rPr>
              <w:t>Limaria</w:t>
            </w:r>
            <w:proofErr w:type="spellEnd"/>
            <w:r>
              <w:rPr>
                <w:sz w:val="16"/>
                <w:szCs w:val="16"/>
              </w:rPr>
              <w:t xml:space="preserve"> </w:t>
            </w:r>
            <w:proofErr w:type="spellStart"/>
            <w:r>
              <w:rPr>
                <w:sz w:val="16"/>
                <w:szCs w:val="16"/>
              </w:rPr>
              <w:t>hians</w:t>
            </w:r>
            <w:proofErr w:type="spellEnd"/>
          </w:p>
        </w:tc>
        <w:tc>
          <w:tcPr>
            <w:tcW w:w="2306" w:type="dxa"/>
            <w:tcBorders>
              <w:top w:val="nil"/>
              <w:left w:val="nil"/>
              <w:bottom w:val="nil"/>
              <w:right w:val="nil"/>
            </w:tcBorders>
            <w:tcMar>
              <w:top w:w="0" w:type="dxa"/>
              <w:left w:w="0" w:type="dxa"/>
              <w:bottom w:w="0" w:type="dxa"/>
              <w:right w:w="0" w:type="dxa"/>
            </w:tcMar>
            <w:vAlign w:val="bottom"/>
          </w:tcPr>
          <w:p w14:paraId="6AC8D498" w14:textId="77777777" w:rsidR="00D721A1" w:rsidRDefault="007B6925">
            <w:pPr>
              <w:rPr>
                <w:sz w:val="16"/>
                <w:szCs w:val="16"/>
              </w:rPr>
            </w:pPr>
            <w:proofErr w:type="spellStart"/>
            <w:r>
              <w:rPr>
                <w:sz w:val="16"/>
                <w:szCs w:val="16"/>
              </w:rPr>
              <w:t>Limaria</w:t>
            </w:r>
            <w:proofErr w:type="spellEnd"/>
            <w:r>
              <w:rPr>
                <w:sz w:val="16"/>
                <w:szCs w:val="16"/>
              </w:rPr>
              <w:t xml:space="preserve"> </w:t>
            </w:r>
            <w:proofErr w:type="spellStart"/>
            <w:r>
              <w:rPr>
                <w:sz w:val="16"/>
                <w:szCs w:val="16"/>
              </w:rPr>
              <w:t>hians</w:t>
            </w:r>
            <w:proofErr w:type="spellEnd"/>
          </w:p>
        </w:tc>
        <w:tc>
          <w:tcPr>
            <w:tcW w:w="724" w:type="dxa"/>
            <w:tcBorders>
              <w:top w:val="nil"/>
              <w:left w:val="nil"/>
              <w:bottom w:val="nil"/>
              <w:right w:val="nil"/>
            </w:tcBorders>
            <w:tcMar>
              <w:top w:w="0" w:type="dxa"/>
              <w:left w:w="0" w:type="dxa"/>
              <w:bottom w:w="0" w:type="dxa"/>
              <w:right w:w="0" w:type="dxa"/>
            </w:tcMar>
            <w:vAlign w:val="bottom"/>
          </w:tcPr>
          <w:p w14:paraId="3590B911" w14:textId="77777777" w:rsidR="00D721A1" w:rsidRDefault="007B6925">
            <w:pPr>
              <w:rPr>
                <w:sz w:val="16"/>
                <w:szCs w:val="16"/>
              </w:rPr>
            </w:pPr>
            <w:r>
              <w:rPr>
                <w:sz w:val="16"/>
                <w:szCs w:val="16"/>
              </w:rPr>
              <w:t>0.605</w:t>
            </w:r>
          </w:p>
        </w:tc>
        <w:tc>
          <w:tcPr>
            <w:tcW w:w="651" w:type="dxa"/>
            <w:tcBorders>
              <w:top w:val="nil"/>
              <w:left w:val="nil"/>
              <w:bottom w:val="nil"/>
              <w:right w:val="nil"/>
            </w:tcBorders>
            <w:tcMar>
              <w:top w:w="0" w:type="dxa"/>
              <w:left w:w="0" w:type="dxa"/>
              <w:bottom w:w="0" w:type="dxa"/>
              <w:right w:w="0" w:type="dxa"/>
            </w:tcMar>
            <w:vAlign w:val="bottom"/>
          </w:tcPr>
          <w:p w14:paraId="0C187FBF" w14:textId="77777777" w:rsidR="00D721A1" w:rsidRDefault="007B6925">
            <w:pPr>
              <w:rPr>
                <w:sz w:val="16"/>
                <w:szCs w:val="16"/>
              </w:rPr>
            </w:pPr>
            <w:r>
              <w:rPr>
                <w:sz w:val="16"/>
                <w:szCs w:val="16"/>
              </w:rPr>
              <w:t>0.43</w:t>
            </w:r>
          </w:p>
        </w:tc>
        <w:tc>
          <w:tcPr>
            <w:tcW w:w="610" w:type="dxa"/>
            <w:tcBorders>
              <w:top w:val="nil"/>
              <w:left w:val="nil"/>
              <w:bottom w:val="nil"/>
              <w:right w:val="nil"/>
            </w:tcBorders>
            <w:tcMar>
              <w:top w:w="0" w:type="dxa"/>
              <w:left w:w="0" w:type="dxa"/>
              <w:bottom w:w="0" w:type="dxa"/>
              <w:right w:w="0" w:type="dxa"/>
            </w:tcMar>
            <w:vAlign w:val="bottom"/>
          </w:tcPr>
          <w:p w14:paraId="22E96934"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6F75A6CF" w14:textId="77777777" w:rsidR="00D721A1" w:rsidRDefault="007B6925">
            <w:pPr>
              <w:rPr>
                <w:sz w:val="16"/>
                <w:szCs w:val="16"/>
              </w:rPr>
            </w:pPr>
            <w:r>
              <w:rPr>
                <w:sz w:val="16"/>
                <w:szCs w:val="16"/>
              </w:rPr>
              <w:t>0.066 (0.001-0.394)</w:t>
            </w:r>
          </w:p>
        </w:tc>
        <w:tc>
          <w:tcPr>
            <w:tcW w:w="1747" w:type="dxa"/>
            <w:tcBorders>
              <w:top w:val="nil"/>
              <w:left w:val="nil"/>
              <w:bottom w:val="nil"/>
              <w:right w:val="nil"/>
            </w:tcBorders>
            <w:tcMar>
              <w:top w:w="0" w:type="dxa"/>
              <w:left w:w="0" w:type="dxa"/>
              <w:bottom w:w="0" w:type="dxa"/>
              <w:right w:w="0" w:type="dxa"/>
            </w:tcMar>
            <w:vAlign w:val="bottom"/>
          </w:tcPr>
          <w:p w14:paraId="0F8D58E0" w14:textId="77777777" w:rsidR="00D721A1" w:rsidRDefault="007B6925">
            <w:pPr>
              <w:rPr>
                <w:sz w:val="16"/>
                <w:szCs w:val="16"/>
              </w:rPr>
            </w:pPr>
            <w:r>
              <w:rPr>
                <w:sz w:val="16"/>
                <w:szCs w:val="16"/>
              </w:rPr>
              <w:t>0.199 (0.002-1.195)</w:t>
            </w:r>
          </w:p>
        </w:tc>
      </w:tr>
      <w:tr w:rsidR="00D721A1" w14:paraId="676C8C3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14B45C4" w14:textId="77777777" w:rsidR="00D721A1" w:rsidRDefault="007B6925">
            <w:pPr>
              <w:rPr>
                <w:sz w:val="16"/>
                <w:szCs w:val="16"/>
              </w:rPr>
            </w:pPr>
            <w:proofErr w:type="spellStart"/>
            <w:r>
              <w:rPr>
                <w:sz w:val="16"/>
                <w:szCs w:val="16"/>
              </w:rPr>
              <w:t>Myida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FC0336B" w14:textId="77777777" w:rsidR="00D721A1" w:rsidRDefault="007B6925">
            <w:pPr>
              <w:rPr>
                <w:sz w:val="16"/>
                <w:szCs w:val="16"/>
              </w:rPr>
            </w:pPr>
            <w:proofErr w:type="spellStart"/>
            <w:r>
              <w:rPr>
                <w:sz w:val="16"/>
                <w:szCs w:val="16"/>
              </w:rPr>
              <w:t>Myidae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B8140B9" w14:textId="77777777" w:rsidR="00D721A1" w:rsidRDefault="007B6925">
            <w:pPr>
              <w:rPr>
                <w:sz w:val="16"/>
                <w:szCs w:val="16"/>
              </w:rPr>
            </w:pPr>
            <w:r>
              <w:rPr>
                <w:sz w:val="16"/>
                <w:szCs w:val="16"/>
              </w:rPr>
              <w:t>Mya</w:t>
            </w:r>
          </w:p>
        </w:tc>
        <w:tc>
          <w:tcPr>
            <w:tcW w:w="1985" w:type="dxa"/>
            <w:tcBorders>
              <w:top w:val="nil"/>
              <w:left w:val="nil"/>
              <w:bottom w:val="nil"/>
              <w:right w:val="nil"/>
            </w:tcBorders>
            <w:tcMar>
              <w:top w:w="0" w:type="dxa"/>
              <w:left w:w="0" w:type="dxa"/>
              <w:bottom w:w="0" w:type="dxa"/>
              <w:right w:w="0" w:type="dxa"/>
            </w:tcMar>
            <w:vAlign w:val="bottom"/>
          </w:tcPr>
          <w:p w14:paraId="089CE389" w14:textId="77777777" w:rsidR="00D721A1" w:rsidRDefault="007B6925">
            <w:pPr>
              <w:rPr>
                <w:sz w:val="16"/>
                <w:szCs w:val="16"/>
              </w:rPr>
            </w:pPr>
            <w:r>
              <w:rPr>
                <w:sz w:val="16"/>
                <w:szCs w:val="16"/>
              </w:rPr>
              <w:t>Mya arenaria</w:t>
            </w:r>
          </w:p>
        </w:tc>
        <w:tc>
          <w:tcPr>
            <w:tcW w:w="2306" w:type="dxa"/>
            <w:tcBorders>
              <w:top w:val="nil"/>
              <w:left w:val="nil"/>
              <w:bottom w:val="nil"/>
              <w:right w:val="nil"/>
            </w:tcBorders>
            <w:tcMar>
              <w:top w:w="0" w:type="dxa"/>
              <w:left w:w="0" w:type="dxa"/>
              <w:bottom w:w="0" w:type="dxa"/>
              <w:right w:w="0" w:type="dxa"/>
            </w:tcMar>
            <w:vAlign w:val="bottom"/>
          </w:tcPr>
          <w:p w14:paraId="05D1A895" w14:textId="77777777" w:rsidR="00D721A1" w:rsidRDefault="007B6925">
            <w:pPr>
              <w:rPr>
                <w:sz w:val="16"/>
                <w:szCs w:val="16"/>
              </w:rPr>
            </w:pPr>
            <w:r>
              <w:rPr>
                <w:sz w:val="16"/>
                <w:szCs w:val="16"/>
              </w:rPr>
              <w:t>Sand gaper</w:t>
            </w:r>
          </w:p>
        </w:tc>
        <w:tc>
          <w:tcPr>
            <w:tcW w:w="724" w:type="dxa"/>
            <w:tcBorders>
              <w:top w:val="nil"/>
              <w:left w:val="nil"/>
              <w:bottom w:val="nil"/>
              <w:right w:val="nil"/>
            </w:tcBorders>
            <w:tcMar>
              <w:top w:w="0" w:type="dxa"/>
              <w:left w:w="0" w:type="dxa"/>
              <w:bottom w:w="0" w:type="dxa"/>
              <w:right w:w="0" w:type="dxa"/>
            </w:tcMar>
            <w:vAlign w:val="bottom"/>
          </w:tcPr>
          <w:p w14:paraId="573D1D3E" w14:textId="77777777" w:rsidR="00D721A1" w:rsidRDefault="007B6925">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5E97A771" w14:textId="77777777" w:rsidR="00D721A1" w:rsidRDefault="007B6925">
            <w:pPr>
              <w:rPr>
                <w:sz w:val="16"/>
                <w:szCs w:val="16"/>
              </w:rPr>
            </w:pPr>
            <w:r>
              <w:rPr>
                <w:sz w:val="16"/>
                <w:szCs w:val="16"/>
              </w:rPr>
              <w:t>0.3</w:t>
            </w:r>
          </w:p>
        </w:tc>
        <w:tc>
          <w:tcPr>
            <w:tcW w:w="610" w:type="dxa"/>
            <w:tcBorders>
              <w:top w:val="nil"/>
              <w:left w:val="nil"/>
              <w:bottom w:val="nil"/>
              <w:right w:val="nil"/>
            </w:tcBorders>
            <w:tcMar>
              <w:top w:w="0" w:type="dxa"/>
              <w:left w:w="0" w:type="dxa"/>
              <w:bottom w:w="0" w:type="dxa"/>
              <w:right w:w="0" w:type="dxa"/>
            </w:tcMar>
            <w:vAlign w:val="bottom"/>
          </w:tcPr>
          <w:p w14:paraId="7AFF84AC" w14:textId="77777777" w:rsidR="00D721A1" w:rsidRDefault="007B6925">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3791A688" w14:textId="77777777" w:rsidR="00D721A1" w:rsidRDefault="007B6925">
            <w:pPr>
              <w:rPr>
                <w:sz w:val="16"/>
                <w:szCs w:val="16"/>
              </w:rPr>
            </w:pPr>
            <w:r>
              <w:rPr>
                <w:sz w:val="16"/>
                <w:szCs w:val="16"/>
              </w:rPr>
              <w:t>0.011 (0.003-0.03)</w:t>
            </w:r>
          </w:p>
        </w:tc>
        <w:tc>
          <w:tcPr>
            <w:tcW w:w="1747" w:type="dxa"/>
            <w:tcBorders>
              <w:top w:val="nil"/>
              <w:left w:val="nil"/>
              <w:bottom w:val="nil"/>
              <w:right w:val="nil"/>
            </w:tcBorders>
            <w:tcMar>
              <w:top w:w="0" w:type="dxa"/>
              <w:left w:w="0" w:type="dxa"/>
              <w:bottom w:w="0" w:type="dxa"/>
              <w:right w:w="0" w:type="dxa"/>
            </w:tcMar>
            <w:vAlign w:val="bottom"/>
          </w:tcPr>
          <w:p w14:paraId="69AE868C" w14:textId="77777777" w:rsidR="00D721A1" w:rsidRDefault="007B6925">
            <w:pPr>
              <w:rPr>
                <w:sz w:val="16"/>
                <w:szCs w:val="16"/>
              </w:rPr>
            </w:pPr>
            <w:r>
              <w:rPr>
                <w:sz w:val="16"/>
                <w:szCs w:val="16"/>
              </w:rPr>
              <w:t>0.033 (0.007-0.099)</w:t>
            </w:r>
          </w:p>
        </w:tc>
      </w:tr>
      <w:tr w:rsidR="00D721A1" w14:paraId="7B14948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4BEE46"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E00DA88"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61CC6AD9" w14:textId="77777777" w:rsidR="00D721A1" w:rsidRDefault="007B6925">
            <w:pPr>
              <w:rPr>
                <w:sz w:val="16"/>
                <w:szCs w:val="16"/>
              </w:rPr>
            </w:pPr>
            <w:proofErr w:type="spellStart"/>
            <w:r>
              <w:rPr>
                <w:sz w:val="16"/>
                <w:szCs w:val="16"/>
              </w:rPr>
              <w:t>Choromytilus</w:t>
            </w:r>
            <w:proofErr w:type="spellEnd"/>
          </w:p>
        </w:tc>
        <w:tc>
          <w:tcPr>
            <w:tcW w:w="1985" w:type="dxa"/>
            <w:tcBorders>
              <w:top w:val="nil"/>
              <w:left w:val="nil"/>
              <w:bottom w:val="nil"/>
              <w:right w:val="nil"/>
            </w:tcBorders>
            <w:tcMar>
              <w:top w:w="0" w:type="dxa"/>
              <w:left w:w="0" w:type="dxa"/>
              <w:bottom w:w="0" w:type="dxa"/>
              <w:right w:w="0" w:type="dxa"/>
            </w:tcMar>
            <w:vAlign w:val="bottom"/>
          </w:tcPr>
          <w:p w14:paraId="7A2BDFB2" w14:textId="77777777" w:rsidR="00D721A1" w:rsidRDefault="007B6925">
            <w:pPr>
              <w:rPr>
                <w:sz w:val="16"/>
                <w:szCs w:val="16"/>
              </w:rPr>
            </w:pPr>
            <w:proofErr w:type="spellStart"/>
            <w:r>
              <w:rPr>
                <w:sz w:val="16"/>
                <w:szCs w:val="16"/>
              </w:rPr>
              <w:t>Choromytilus</w:t>
            </w:r>
            <w:proofErr w:type="spellEnd"/>
            <w:r>
              <w:rPr>
                <w:sz w:val="16"/>
                <w:szCs w:val="16"/>
              </w:rPr>
              <w:t xml:space="preserve"> chorus</w:t>
            </w:r>
          </w:p>
        </w:tc>
        <w:tc>
          <w:tcPr>
            <w:tcW w:w="2306" w:type="dxa"/>
            <w:tcBorders>
              <w:top w:val="nil"/>
              <w:left w:val="nil"/>
              <w:bottom w:val="nil"/>
              <w:right w:val="nil"/>
            </w:tcBorders>
            <w:tcMar>
              <w:top w:w="0" w:type="dxa"/>
              <w:left w:w="0" w:type="dxa"/>
              <w:bottom w:w="0" w:type="dxa"/>
              <w:right w:w="0" w:type="dxa"/>
            </w:tcMar>
            <w:vAlign w:val="bottom"/>
          </w:tcPr>
          <w:p w14:paraId="003199D7" w14:textId="77777777" w:rsidR="00D721A1" w:rsidRDefault="007B6925">
            <w:pPr>
              <w:rPr>
                <w:sz w:val="16"/>
                <w:szCs w:val="16"/>
              </w:rPr>
            </w:pPr>
            <w:r>
              <w:rPr>
                <w:sz w:val="16"/>
                <w:szCs w:val="16"/>
              </w:rPr>
              <w:t>Choro mussel</w:t>
            </w:r>
          </w:p>
        </w:tc>
        <w:tc>
          <w:tcPr>
            <w:tcW w:w="724" w:type="dxa"/>
            <w:tcBorders>
              <w:top w:val="nil"/>
              <w:left w:val="nil"/>
              <w:bottom w:val="nil"/>
              <w:right w:val="nil"/>
            </w:tcBorders>
            <w:tcMar>
              <w:top w:w="0" w:type="dxa"/>
              <w:left w:w="0" w:type="dxa"/>
              <w:bottom w:w="0" w:type="dxa"/>
              <w:right w:w="0" w:type="dxa"/>
            </w:tcMar>
            <w:vAlign w:val="bottom"/>
          </w:tcPr>
          <w:p w14:paraId="09E78F6C" w14:textId="77777777" w:rsidR="00D721A1" w:rsidRDefault="007B6925">
            <w:pPr>
              <w:rPr>
                <w:sz w:val="16"/>
                <w:szCs w:val="16"/>
              </w:rPr>
            </w:pPr>
            <w:r>
              <w:rPr>
                <w:sz w:val="16"/>
                <w:szCs w:val="16"/>
              </w:rPr>
              <w:t>26</w:t>
            </w:r>
          </w:p>
        </w:tc>
        <w:tc>
          <w:tcPr>
            <w:tcW w:w="651" w:type="dxa"/>
            <w:tcBorders>
              <w:top w:val="nil"/>
              <w:left w:val="nil"/>
              <w:bottom w:val="nil"/>
              <w:right w:val="nil"/>
            </w:tcBorders>
            <w:tcMar>
              <w:top w:w="0" w:type="dxa"/>
              <w:left w:w="0" w:type="dxa"/>
              <w:bottom w:w="0" w:type="dxa"/>
              <w:right w:w="0" w:type="dxa"/>
            </w:tcMar>
            <w:vAlign w:val="bottom"/>
          </w:tcPr>
          <w:p w14:paraId="1375CC33" w14:textId="77777777" w:rsidR="00D721A1" w:rsidRDefault="007B6925">
            <w:pPr>
              <w:rPr>
                <w:sz w:val="16"/>
                <w:szCs w:val="16"/>
              </w:rPr>
            </w:pPr>
            <w:r>
              <w:rPr>
                <w:sz w:val="16"/>
                <w:szCs w:val="16"/>
              </w:rPr>
              <w:t>0.58</w:t>
            </w:r>
          </w:p>
        </w:tc>
        <w:tc>
          <w:tcPr>
            <w:tcW w:w="610" w:type="dxa"/>
            <w:tcBorders>
              <w:top w:val="nil"/>
              <w:left w:val="nil"/>
              <w:bottom w:val="nil"/>
              <w:right w:val="nil"/>
            </w:tcBorders>
            <w:tcMar>
              <w:top w:w="0" w:type="dxa"/>
              <w:left w:w="0" w:type="dxa"/>
              <w:bottom w:w="0" w:type="dxa"/>
              <w:right w:w="0" w:type="dxa"/>
            </w:tcMar>
            <w:vAlign w:val="bottom"/>
          </w:tcPr>
          <w:p w14:paraId="29277798"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6A23B9DA" w14:textId="77777777" w:rsidR="00D721A1" w:rsidRDefault="007B6925">
            <w:pPr>
              <w:rPr>
                <w:sz w:val="16"/>
                <w:szCs w:val="16"/>
              </w:rPr>
            </w:pPr>
            <w:r>
              <w:rPr>
                <w:sz w:val="16"/>
                <w:szCs w:val="16"/>
              </w:rPr>
              <w:t>0.106 (0.001-0.63)</w:t>
            </w:r>
          </w:p>
        </w:tc>
        <w:tc>
          <w:tcPr>
            <w:tcW w:w="1747" w:type="dxa"/>
            <w:tcBorders>
              <w:top w:val="nil"/>
              <w:left w:val="nil"/>
              <w:bottom w:val="nil"/>
              <w:right w:val="nil"/>
            </w:tcBorders>
            <w:tcMar>
              <w:top w:w="0" w:type="dxa"/>
              <w:left w:w="0" w:type="dxa"/>
              <w:bottom w:w="0" w:type="dxa"/>
              <w:right w:w="0" w:type="dxa"/>
            </w:tcMar>
            <w:vAlign w:val="bottom"/>
          </w:tcPr>
          <w:p w14:paraId="779DC828" w14:textId="77777777" w:rsidR="00D721A1" w:rsidRDefault="007B6925">
            <w:pPr>
              <w:rPr>
                <w:sz w:val="16"/>
                <w:szCs w:val="16"/>
              </w:rPr>
            </w:pPr>
            <w:r>
              <w:rPr>
                <w:sz w:val="16"/>
                <w:szCs w:val="16"/>
              </w:rPr>
              <w:t>0.317 (0.004-1.877)</w:t>
            </w:r>
          </w:p>
        </w:tc>
      </w:tr>
      <w:tr w:rsidR="00D721A1" w14:paraId="56C2BD0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F92CB65"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D91BF21"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7B5E1BDE" w14:textId="77777777" w:rsidR="00D721A1" w:rsidRDefault="007B6925">
            <w:pPr>
              <w:rPr>
                <w:sz w:val="16"/>
                <w:szCs w:val="16"/>
              </w:rPr>
            </w:pPr>
            <w:proofErr w:type="spellStart"/>
            <w:r>
              <w:rPr>
                <w:sz w:val="16"/>
                <w:szCs w:val="16"/>
              </w:rPr>
              <w:t>Geukensia</w:t>
            </w:r>
            <w:proofErr w:type="spellEnd"/>
          </w:p>
        </w:tc>
        <w:tc>
          <w:tcPr>
            <w:tcW w:w="1985" w:type="dxa"/>
            <w:tcBorders>
              <w:top w:val="nil"/>
              <w:left w:val="nil"/>
              <w:bottom w:val="nil"/>
              <w:right w:val="nil"/>
            </w:tcBorders>
            <w:tcMar>
              <w:top w:w="0" w:type="dxa"/>
              <w:left w:w="0" w:type="dxa"/>
              <w:bottom w:w="0" w:type="dxa"/>
              <w:right w:w="0" w:type="dxa"/>
            </w:tcMar>
            <w:vAlign w:val="bottom"/>
          </w:tcPr>
          <w:p w14:paraId="64600D68" w14:textId="77777777" w:rsidR="00D721A1" w:rsidRDefault="007B6925">
            <w:pPr>
              <w:rPr>
                <w:sz w:val="16"/>
                <w:szCs w:val="16"/>
              </w:rPr>
            </w:pPr>
            <w:proofErr w:type="spellStart"/>
            <w:r>
              <w:rPr>
                <w:sz w:val="16"/>
                <w:szCs w:val="16"/>
              </w:rPr>
              <w:t>Geukensia</w:t>
            </w:r>
            <w:proofErr w:type="spellEnd"/>
            <w:r>
              <w:rPr>
                <w:sz w:val="16"/>
                <w:szCs w:val="16"/>
              </w:rPr>
              <w:t xml:space="preserve"> </w:t>
            </w:r>
            <w:proofErr w:type="spellStart"/>
            <w:r>
              <w:rPr>
                <w:sz w:val="16"/>
                <w:szCs w:val="16"/>
              </w:rPr>
              <w:t>demissa</w:t>
            </w:r>
            <w:proofErr w:type="spellEnd"/>
          </w:p>
        </w:tc>
        <w:tc>
          <w:tcPr>
            <w:tcW w:w="2306" w:type="dxa"/>
            <w:tcBorders>
              <w:top w:val="nil"/>
              <w:left w:val="nil"/>
              <w:bottom w:val="nil"/>
              <w:right w:val="nil"/>
            </w:tcBorders>
            <w:tcMar>
              <w:top w:w="0" w:type="dxa"/>
              <w:left w:w="0" w:type="dxa"/>
              <w:bottom w:w="0" w:type="dxa"/>
              <w:right w:w="0" w:type="dxa"/>
            </w:tcMar>
            <w:vAlign w:val="bottom"/>
          </w:tcPr>
          <w:p w14:paraId="53EF2F10" w14:textId="77777777" w:rsidR="00D721A1" w:rsidRDefault="007B6925">
            <w:pPr>
              <w:rPr>
                <w:sz w:val="16"/>
                <w:szCs w:val="16"/>
              </w:rPr>
            </w:pPr>
            <w:r>
              <w:rPr>
                <w:sz w:val="16"/>
                <w:szCs w:val="16"/>
              </w:rPr>
              <w:t>Atlantic ribbed mussel</w:t>
            </w:r>
          </w:p>
        </w:tc>
        <w:tc>
          <w:tcPr>
            <w:tcW w:w="724" w:type="dxa"/>
            <w:tcBorders>
              <w:top w:val="nil"/>
              <w:left w:val="nil"/>
              <w:bottom w:val="nil"/>
              <w:right w:val="nil"/>
            </w:tcBorders>
            <w:tcMar>
              <w:top w:w="0" w:type="dxa"/>
              <w:left w:w="0" w:type="dxa"/>
              <w:bottom w:w="0" w:type="dxa"/>
              <w:right w:w="0" w:type="dxa"/>
            </w:tcMar>
            <w:vAlign w:val="bottom"/>
          </w:tcPr>
          <w:p w14:paraId="19ED6250" w14:textId="77777777" w:rsidR="00D721A1" w:rsidRDefault="007B6925">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42E16750" w14:textId="77777777" w:rsidR="00D721A1" w:rsidRDefault="007B6925">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5C453024"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6554CB3D" w14:textId="77777777" w:rsidR="00D721A1" w:rsidRDefault="007B6925">
            <w:pPr>
              <w:rPr>
                <w:sz w:val="16"/>
                <w:szCs w:val="16"/>
              </w:rPr>
            </w:pPr>
            <w:r>
              <w:rPr>
                <w:sz w:val="16"/>
                <w:szCs w:val="16"/>
              </w:rPr>
              <w:t>0.069 (0.001-0.43)</w:t>
            </w:r>
          </w:p>
        </w:tc>
        <w:tc>
          <w:tcPr>
            <w:tcW w:w="1747" w:type="dxa"/>
            <w:tcBorders>
              <w:top w:val="nil"/>
              <w:left w:val="nil"/>
              <w:bottom w:val="nil"/>
              <w:right w:val="nil"/>
            </w:tcBorders>
            <w:tcMar>
              <w:top w:w="0" w:type="dxa"/>
              <w:left w:w="0" w:type="dxa"/>
              <w:bottom w:w="0" w:type="dxa"/>
              <w:right w:w="0" w:type="dxa"/>
            </w:tcMar>
            <w:vAlign w:val="bottom"/>
          </w:tcPr>
          <w:p w14:paraId="0105CE29" w14:textId="77777777" w:rsidR="00D721A1" w:rsidRDefault="007B6925">
            <w:pPr>
              <w:rPr>
                <w:sz w:val="16"/>
                <w:szCs w:val="16"/>
              </w:rPr>
            </w:pPr>
            <w:r>
              <w:rPr>
                <w:sz w:val="16"/>
                <w:szCs w:val="16"/>
              </w:rPr>
              <w:t>0.209 (0.003-1.256)</w:t>
            </w:r>
          </w:p>
        </w:tc>
      </w:tr>
      <w:tr w:rsidR="00D721A1" w14:paraId="71B79B0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7DBAAD7"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135B680"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54A70F69" w14:textId="77777777" w:rsidR="00D721A1" w:rsidRDefault="007B6925">
            <w:pPr>
              <w:rPr>
                <w:sz w:val="16"/>
                <w:szCs w:val="16"/>
              </w:rPr>
            </w:pPr>
            <w:proofErr w:type="spellStart"/>
            <w:r>
              <w:rPr>
                <w:sz w:val="16"/>
                <w:szCs w:val="16"/>
              </w:rPr>
              <w:t>Lithophaga</w:t>
            </w:r>
            <w:proofErr w:type="spellEnd"/>
          </w:p>
        </w:tc>
        <w:tc>
          <w:tcPr>
            <w:tcW w:w="1985" w:type="dxa"/>
            <w:tcBorders>
              <w:top w:val="nil"/>
              <w:left w:val="nil"/>
              <w:bottom w:val="nil"/>
              <w:right w:val="nil"/>
            </w:tcBorders>
            <w:tcMar>
              <w:top w:w="0" w:type="dxa"/>
              <w:left w:w="0" w:type="dxa"/>
              <w:bottom w:w="0" w:type="dxa"/>
              <w:right w:w="0" w:type="dxa"/>
            </w:tcMar>
            <w:vAlign w:val="bottom"/>
          </w:tcPr>
          <w:p w14:paraId="280710DA" w14:textId="77777777" w:rsidR="00D721A1" w:rsidRDefault="007B6925">
            <w:pPr>
              <w:rPr>
                <w:sz w:val="16"/>
                <w:szCs w:val="16"/>
              </w:rPr>
            </w:pPr>
            <w:proofErr w:type="spellStart"/>
            <w:r>
              <w:rPr>
                <w:sz w:val="16"/>
                <w:szCs w:val="16"/>
              </w:rPr>
              <w:t>Lithophaga</w:t>
            </w:r>
            <w:proofErr w:type="spellEnd"/>
            <w:r>
              <w:rPr>
                <w:sz w:val="16"/>
                <w:szCs w:val="16"/>
              </w:rPr>
              <w:t xml:space="preserve"> </w:t>
            </w:r>
            <w:proofErr w:type="spellStart"/>
            <w:r>
              <w:rPr>
                <w:sz w:val="16"/>
                <w:szCs w:val="16"/>
              </w:rPr>
              <w:t>lithophaga</w:t>
            </w:r>
            <w:proofErr w:type="spellEnd"/>
          </w:p>
        </w:tc>
        <w:tc>
          <w:tcPr>
            <w:tcW w:w="2306" w:type="dxa"/>
            <w:tcBorders>
              <w:top w:val="nil"/>
              <w:left w:val="nil"/>
              <w:bottom w:val="nil"/>
              <w:right w:val="nil"/>
            </w:tcBorders>
            <w:tcMar>
              <w:top w:w="0" w:type="dxa"/>
              <w:left w:w="0" w:type="dxa"/>
              <w:bottom w:w="0" w:type="dxa"/>
              <w:right w:w="0" w:type="dxa"/>
            </w:tcMar>
            <w:vAlign w:val="bottom"/>
          </w:tcPr>
          <w:p w14:paraId="321E4FA4" w14:textId="77777777" w:rsidR="00D721A1" w:rsidRDefault="007B6925">
            <w:pPr>
              <w:rPr>
                <w:sz w:val="16"/>
                <w:szCs w:val="16"/>
              </w:rPr>
            </w:pPr>
            <w:r>
              <w:rPr>
                <w:sz w:val="16"/>
                <w:szCs w:val="16"/>
              </w:rPr>
              <w:t>European date mussel</w:t>
            </w:r>
          </w:p>
        </w:tc>
        <w:tc>
          <w:tcPr>
            <w:tcW w:w="724" w:type="dxa"/>
            <w:tcBorders>
              <w:top w:val="nil"/>
              <w:left w:val="nil"/>
              <w:bottom w:val="nil"/>
              <w:right w:val="nil"/>
            </w:tcBorders>
            <w:tcMar>
              <w:top w:w="0" w:type="dxa"/>
              <w:left w:w="0" w:type="dxa"/>
              <w:bottom w:w="0" w:type="dxa"/>
              <w:right w:w="0" w:type="dxa"/>
            </w:tcMar>
            <w:vAlign w:val="bottom"/>
          </w:tcPr>
          <w:p w14:paraId="4FE21541" w14:textId="77777777" w:rsidR="00D721A1" w:rsidRDefault="007B6925">
            <w:pPr>
              <w:rPr>
                <w:sz w:val="16"/>
                <w:szCs w:val="16"/>
              </w:rPr>
            </w:pPr>
            <w:r>
              <w:rPr>
                <w:sz w:val="16"/>
                <w:szCs w:val="16"/>
              </w:rPr>
              <w:t>5.6</w:t>
            </w:r>
          </w:p>
        </w:tc>
        <w:tc>
          <w:tcPr>
            <w:tcW w:w="651" w:type="dxa"/>
            <w:tcBorders>
              <w:top w:val="nil"/>
              <w:left w:val="nil"/>
              <w:bottom w:val="nil"/>
              <w:right w:val="nil"/>
            </w:tcBorders>
            <w:tcMar>
              <w:top w:w="0" w:type="dxa"/>
              <w:left w:w="0" w:type="dxa"/>
              <w:bottom w:w="0" w:type="dxa"/>
              <w:right w:w="0" w:type="dxa"/>
            </w:tcMar>
            <w:vAlign w:val="bottom"/>
          </w:tcPr>
          <w:p w14:paraId="2F562DD0" w14:textId="77777777" w:rsidR="00D721A1" w:rsidRDefault="007B6925">
            <w:pPr>
              <w:rPr>
                <w:sz w:val="16"/>
                <w:szCs w:val="16"/>
              </w:rPr>
            </w:pPr>
            <w:r>
              <w:rPr>
                <w:sz w:val="16"/>
                <w:szCs w:val="16"/>
              </w:rPr>
              <w:t>0.044</w:t>
            </w:r>
          </w:p>
        </w:tc>
        <w:tc>
          <w:tcPr>
            <w:tcW w:w="610" w:type="dxa"/>
            <w:tcBorders>
              <w:top w:val="nil"/>
              <w:left w:val="nil"/>
              <w:bottom w:val="nil"/>
              <w:right w:val="nil"/>
            </w:tcBorders>
            <w:tcMar>
              <w:top w:w="0" w:type="dxa"/>
              <w:left w:w="0" w:type="dxa"/>
              <w:bottom w:w="0" w:type="dxa"/>
              <w:right w:w="0" w:type="dxa"/>
            </w:tcMar>
            <w:vAlign w:val="bottom"/>
          </w:tcPr>
          <w:p w14:paraId="18285E2E"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5FB1C77A" w14:textId="77777777" w:rsidR="00D721A1" w:rsidRDefault="007B6925">
            <w:pPr>
              <w:rPr>
                <w:sz w:val="16"/>
                <w:szCs w:val="16"/>
              </w:rPr>
            </w:pPr>
            <w:r>
              <w:rPr>
                <w:sz w:val="16"/>
                <w:szCs w:val="16"/>
              </w:rPr>
              <w:t>0.064 (0.001-0.423)</w:t>
            </w:r>
          </w:p>
        </w:tc>
        <w:tc>
          <w:tcPr>
            <w:tcW w:w="1747" w:type="dxa"/>
            <w:tcBorders>
              <w:top w:val="nil"/>
              <w:left w:val="nil"/>
              <w:bottom w:val="nil"/>
              <w:right w:val="nil"/>
            </w:tcBorders>
            <w:tcMar>
              <w:top w:w="0" w:type="dxa"/>
              <w:left w:w="0" w:type="dxa"/>
              <w:bottom w:w="0" w:type="dxa"/>
              <w:right w:w="0" w:type="dxa"/>
            </w:tcMar>
            <w:vAlign w:val="bottom"/>
          </w:tcPr>
          <w:p w14:paraId="423E7913" w14:textId="77777777" w:rsidR="00D721A1" w:rsidRDefault="007B6925">
            <w:pPr>
              <w:rPr>
                <w:sz w:val="16"/>
                <w:szCs w:val="16"/>
              </w:rPr>
            </w:pPr>
            <w:r>
              <w:rPr>
                <w:sz w:val="16"/>
                <w:szCs w:val="16"/>
              </w:rPr>
              <w:t>0.192 (0.002-1.244)</w:t>
            </w:r>
          </w:p>
        </w:tc>
      </w:tr>
      <w:tr w:rsidR="00D721A1" w14:paraId="1399082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BC24BAF"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7DE35A4"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2BCAFD8" w14:textId="77777777" w:rsidR="00D721A1" w:rsidRDefault="007B6925">
            <w:pPr>
              <w:rPr>
                <w:sz w:val="16"/>
                <w:szCs w:val="16"/>
              </w:rPr>
            </w:pPr>
            <w:r>
              <w:rPr>
                <w:sz w:val="16"/>
                <w:szCs w:val="16"/>
              </w:rPr>
              <w:t>Modiolus</w:t>
            </w:r>
          </w:p>
        </w:tc>
        <w:tc>
          <w:tcPr>
            <w:tcW w:w="1985" w:type="dxa"/>
            <w:tcBorders>
              <w:top w:val="nil"/>
              <w:left w:val="nil"/>
              <w:bottom w:val="nil"/>
              <w:right w:val="nil"/>
            </w:tcBorders>
            <w:tcMar>
              <w:top w:w="0" w:type="dxa"/>
              <w:left w:w="0" w:type="dxa"/>
              <w:bottom w:w="0" w:type="dxa"/>
              <w:right w:w="0" w:type="dxa"/>
            </w:tcMar>
            <w:vAlign w:val="bottom"/>
          </w:tcPr>
          <w:p w14:paraId="1BB2AE17" w14:textId="77777777" w:rsidR="00D721A1" w:rsidRDefault="007B6925">
            <w:pPr>
              <w:rPr>
                <w:sz w:val="16"/>
                <w:szCs w:val="16"/>
              </w:rPr>
            </w:pPr>
            <w:r>
              <w:rPr>
                <w:sz w:val="16"/>
                <w:szCs w:val="16"/>
              </w:rPr>
              <w:t>Modiolus barbatus</w:t>
            </w:r>
          </w:p>
        </w:tc>
        <w:tc>
          <w:tcPr>
            <w:tcW w:w="2306" w:type="dxa"/>
            <w:tcBorders>
              <w:top w:val="nil"/>
              <w:left w:val="nil"/>
              <w:bottom w:val="nil"/>
              <w:right w:val="nil"/>
            </w:tcBorders>
            <w:tcMar>
              <w:top w:w="0" w:type="dxa"/>
              <w:left w:w="0" w:type="dxa"/>
              <w:bottom w:w="0" w:type="dxa"/>
              <w:right w:w="0" w:type="dxa"/>
            </w:tcMar>
            <w:vAlign w:val="bottom"/>
          </w:tcPr>
          <w:p w14:paraId="30CD59D0" w14:textId="77777777" w:rsidR="00D721A1" w:rsidRDefault="007B6925">
            <w:pPr>
              <w:rPr>
                <w:sz w:val="16"/>
                <w:szCs w:val="16"/>
              </w:rPr>
            </w:pPr>
            <w:r>
              <w:rPr>
                <w:sz w:val="16"/>
                <w:szCs w:val="16"/>
              </w:rPr>
              <w:t>Bearded horse mussel</w:t>
            </w:r>
          </w:p>
        </w:tc>
        <w:tc>
          <w:tcPr>
            <w:tcW w:w="724" w:type="dxa"/>
            <w:tcBorders>
              <w:top w:val="nil"/>
              <w:left w:val="nil"/>
              <w:bottom w:val="nil"/>
              <w:right w:val="nil"/>
            </w:tcBorders>
            <w:tcMar>
              <w:top w:w="0" w:type="dxa"/>
              <w:left w:w="0" w:type="dxa"/>
              <w:bottom w:w="0" w:type="dxa"/>
              <w:right w:w="0" w:type="dxa"/>
            </w:tcMar>
            <w:vAlign w:val="bottom"/>
          </w:tcPr>
          <w:p w14:paraId="50FB468B" w14:textId="77777777" w:rsidR="00D721A1" w:rsidRDefault="007B6925">
            <w:pPr>
              <w:rPr>
                <w:sz w:val="16"/>
                <w:szCs w:val="16"/>
              </w:rPr>
            </w:pPr>
            <w:r>
              <w:rPr>
                <w:sz w:val="16"/>
                <w:szCs w:val="16"/>
              </w:rPr>
              <w:t>6.611</w:t>
            </w:r>
          </w:p>
        </w:tc>
        <w:tc>
          <w:tcPr>
            <w:tcW w:w="651" w:type="dxa"/>
            <w:tcBorders>
              <w:top w:val="nil"/>
              <w:left w:val="nil"/>
              <w:bottom w:val="nil"/>
              <w:right w:val="nil"/>
            </w:tcBorders>
            <w:tcMar>
              <w:top w:w="0" w:type="dxa"/>
              <w:left w:w="0" w:type="dxa"/>
              <w:bottom w:w="0" w:type="dxa"/>
              <w:right w:w="0" w:type="dxa"/>
            </w:tcMar>
            <w:vAlign w:val="bottom"/>
          </w:tcPr>
          <w:p w14:paraId="52CE355C" w14:textId="77777777" w:rsidR="00D721A1" w:rsidRDefault="007B6925">
            <w:pPr>
              <w:rPr>
                <w:sz w:val="16"/>
                <w:szCs w:val="16"/>
              </w:rPr>
            </w:pPr>
            <w:r>
              <w:rPr>
                <w:sz w:val="16"/>
                <w:szCs w:val="16"/>
              </w:rPr>
              <w:t>0.1955</w:t>
            </w:r>
          </w:p>
        </w:tc>
        <w:tc>
          <w:tcPr>
            <w:tcW w:w="610" w:type="dxa"/>
            <w:tcBorders>
              <w:top w:val="nil"/>
              <w:left w:val="nil"/>
              <w:bottom w:val="nil"/>
              <w:right w:val="nil"/>
            </w:tcBorders>
            <w:tcMar>
              <w:top w:w="0" w:type="dxa"/>
              <w:left w:w="0" w:type="dxa"/>
              <w:bottom w:w="0" w:type="dxa"/>
              <w:right w:w="0" w:type="dxa"/>
            </w:tcMar>
            <w:vAlign w:val="bottom"/>
          </w:tcPr>
          <w:p w14:paraId="4BE1F5B8"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69C71E1" w14:textId="77777777" w:rsidR="00D721A1" w:rsidRDefault="007B6925">
            <w:pPr>
              <w:rPr>
                <w:sz w:val="16"/>
                <w:szCs w:val="16"/>
              </w:rPr>
            </w:pPr>
            <w:r>
              <w:rPr>
                <w:sz w:val="16"/>
                <w:szCs w:val="16"/>
              </w:rPr>
              <w:t>0.071 (0.001-0.43)</w:t>
            </w:r>
          </w:p>
        </w:tc>
        <w:tc>
          <w:tcPr>
            <w:tcW w:w="1747" w:type="dxa"/>
            <w:tcBorders>
              <w:top w:val="nil"/>
              <w:left w:val="nil"/>
              <w:bottom w:val="nil"/>
              <w:right w:val="nil"/>
            </w:tcBorders>
            <w:tcMar>
              <w:top w:w="0" w:type="dxa"/>
              <w:left w:w="0" w:type="dxa"/>
              <w:bottom w:w="0" w:type="dxa"/>
              <w:right w:w="0" w:type="dxa"/>
            </w:tcMar>
            <w:vAlign w:val="bottom"/>
          </w:tcPr>
          <w:p w14:paraId="2AC99D01" w14:textId="77777777" w:rsidR="00D721A1" w:rsidRDefault="007B6925">
            <w:pPr>
              <w:rPr>
                <w:sz w:val="16"/>
                <w:szCs w:val="16"/>
              </w:rPr>
            </w:pPr>
            <w:r>
              <w:rPr>
                <w:sz w:val="16"/>
                <w:szCs w:val="16"/>
              </w:rPr>
              <w:t>0.213 (0.002-1.308)</w:t>
            </w:r>
          </w:p>
        </w:tc>
      </w:tr>
      <w:tr w:rsidR="00D721A1" w14:paraId="0A81FA2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0DAA35F"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EBA603C"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F0AA6DB" w14:textId="77777777" w:rsidR="00D721A1" w:rsidRDefault="007B6925">
            <w:pPr>
              <w:rPr>
                <w:sz w:val="16"/>
                <w:szCs w:val="16"/>
              </w:rPr>
            </w:pPr>
            <w:proofErr w:type="spellStart"/>
            <w:r>
              <w:rPr>
                <w:sz w:val="16"/>
                <w:szCs w:val="16"/>
              </w:rPr>
              <w:t>Mytella</w:t>
            </w:r>
            <w:proofErr w:type="spellEnd"/>
          </w:p>
        </w:tc>
        <w:tc>
          <w:tcPr>
            <w:tcW w:w="1985" w:type="dxa"/>
            <w:tcBorders>
              <w:top w:val="nil"/>
              <w:left w:val="nil"/>
              <w:bottom w:val="nil"/>
              <w:right w:val="nil"/>
            </w:tcBorders>
            <w:tcMar>
              <w:top w:w="0" w:type="dxa"/>
              <w:left w:w="0" w:type="dxa"/>
              <w:bottom w:w="0" w:type="dxa"/>
              <w:right w:w="0" w:type="dxa"/>
            </w:tcMar>
            <w:vAlign w:val="bottom"/>
          </w:tcPr>
          <w:p w14:paraId="76AFD6DA" w14:textId="77777777" w:rsidR="00D721A1" w:rsidRDefault="007B6925">
            <w:pPr>
              <w:rPr>
                <w:sz w:val="16"/>
                <w:szCs w:val="16"/>
              </w:rPr>
            </w:pPr>
            <w:proofErr w:type="spellStart"/>
            <w:r>
              <w:rPr>
                <w:sz w:val="16"/>
                <w:szCs w:val="16"/>
              </w:rPr>
              <w:t>Mytella</w:t>
            </w:r>
            <w:proofErr w:type="spellEnd"/>
            <w:r>
              <w:rPr>
                <w:sz w:val="16"/>
                <w:szCs w:val="16"/>
              </w:rPr>
              <w:t xml:space="preserve"> </w:t>
            </w:r>
            <w:proofErr w:type="spellStart"/>
            <w:r>
              <w:rPr>
                <w:sz w:val="16"/>
                <w:szCs w:val="16"/>
              </w:rPr>
              <w:t>guyanensis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52D26B58" w14:textId="77777777" w:rsidR="00D721A1" w:rsidRDefault="007B6925">
            <w:pPr>
              <w:rPr>
                <w:sz w:val="16"/>
                <w:szCs w:val="16"/>
              </w:rPr>
            </w:pPr>
            <w:r>
              <w:rPr>
                <w:sz w:val="16"/>
                <w:szCs w:val="16"/>
              </w:rPr>
              <w:t>Guyana swamp mussel</w:t>
            </w:r>
          </w:p>
        </w:tc>
        <w:tc>
          <w:tcPr>
            <w:tcW w:w="724" w:type="dxa"/>
            <w:tcBorders>
              <w:top w:val="nil"/>
              <w:left w:val="nil"/>
              <w:bottom w:val="nil"/>
              <w:right w:val="nil"/>
            </w:tcBorders>
            <w:tcMar>
              <w:top w:w="0" w:type="dxa"/>
              <w:left w:w="0" w:type="dxa"/>
              <w:bottom w:w="0" w:type="dxa"/>
              <w:right w:w="0" w:type="dxa"/>
            </w:tcMar>
            <w:vAlign w:val="bottom"/>
          </w:tcPr>
          <w:p w14:paraId="6D6CFC70"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091D3CFE" w14:textId="77777777" w:rsidR="00D721A1" w:rsidRDefault="007B6925">
            <w:pPr>
              <w:rPr>
                <w:sz w:val="16"/>
                <w:szCs w:val="16"/>
              </w:rPr>
            </w:pPr>
            <w:r>
              <w:rPr>
                <w:sz w:val="16"/>
                <w:szCs w:val="16"/>
              </w:rPr>
              <w:t>0.128</w:t>
            </w:r>
          </w:p>
        </w:tc>
        <w:tc>
          <w:tcPr>
            <w:tcW w:w="610" w:type="dxa"/>
            <w:tcBorders>
              <w:top w:val="nil"/>
              <w:left w:val="nil"/>
              <w:bottom w:val="nil"/>
              <w:right w:val="nil"/>
            </w:tcBorders>
            <w:tcMar>
              <w:top w:w="0" w:type="dxa"/>
              <w:left w:w="0" w:type="dxa"/>
              <w:bottom w:w="0" w:type="dxa"/>
              <w:right w:w="0" w:type="dxa"/>
            </w:tcMar>
            <w:vAlign w:val="bottom"/>
          </w:tcPr>
          <w:p w14:paraId="41B989C1" w14:textId="77777777" w:rsidR="00D721A1" w:rsidRDefault="007B6925">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05E694C6" w14:textId="77777777" w:rsidR="00D721A1" w:rsidRDefault="007B6925">
            <w:pPr>
              <w:rPr>
                <w:sz w:val="16"/>
                <w:szCs w:val="16"/>
              </w:rPr>
            </w:pPr>
            <w:r>
              <w:rPr>
                <w:sz w:val="16"/>
                <w:szCs w:val="16"/>
              </w:rPr>
              <w:t>0.068 (0.001-0.443)</w:t>
            </w:r>
          </w:p>
        </w:tc>
        <w:tc>
          <w:tcPr>
            <w:tcW w:w="1747" w:type="dxa"/>
            <w:tcBorders>
              <w:top w:val="nil"/>
              <w:left w:val="nil"/>
              <w:bottom w:val="nil"/>
              <w:right w:val="nil"/>
            </w:tcBorders>
            <w:tcMar>
              <w:top w:w="0" w:type="dxa"/>
              <w:left w:w="0" w:type="dxa"/>
              <w:bottom w:w="0" w:type="dxa"/>
              <w:right w:w="0" w:type="dxa"/>
            </w:tcMar>
            <w:vAlign w:val="bottom"/>
          </w:tcPr>
          <w:p w14:paraId="79E6135E" w14:textId="77777777" w:rsidR="00D721A1" w:rsidRDefault="007B6925">
            <w:pPr>
              <w:rPr>
                <w:sz w:val="16"/>
                <w:szCs w:val="16"/>
              </w:rPr>
            </w:pPr>
            <w:r>
              <w:rPr>
                <w:sz w:val="16"/>
                <w:szCs w:val="16"/>
              </w:rPr>
              <w:t>0.202 (0.002-1.245)</w:t>
            </w:r>
          </w:p>
        </w:tc>
      </w:tr>
      <w:tr w:rsidR="00D721A1" w14:paraId="062715A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7659CEE"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042213D"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40205A4" w14:textId="77777777" w:rsidR="00D721A1" w:rsidRDefault="007B6925">
            <w:pPr>
              <w:rPr>
                <w:sz w:val="16"/>
                <w:szCs w:val="16"/>
              </w:rPr>
            </w:pPr>
            <w:proofErr w:type="spellStart"/>
            <w:r>
              <w:rPr>
                <w:sz w:val="16"/>
                <w:szCs w:val="16"/>
              </w:rPr>
              <w:t>Mytella</w:t>
            </w:r>
            <w:proofErr w:type="spellEnd"/>
          </w:p>
        </w:tc>
        <w:tc>
          <w:tcPr>
            <w:tcW w:w="1985" w:type="dxa"/>
            <w:tcBorders>
              <w:top w:val="nil"/>
              <w:left w:val="nil"/>
              <w:bottom w:val="nil"/>
              <w:right w:val="nil"/>
            </w:tcBorders>
            <w:tcMar>
              <w:top w:w="0" w:type="dxa"/>
              <w:left w:w="0" w:type="dxa"/>
              <w:bottom w:w="0" w:type="dxa"/>
              <w:right w:w="0" w:type="dxa"/>
            </w:tcMar>
            <w:vAlign w:val="bottom"/>
          </w:tcPr>
          <w:p w14:paraId="2C9F2E4F" w14:textId="77777777" w:rsidR="00D721A1" w:rsidRDefault="007B6925">
            <w:pPr>
              <w:rPr>
                <w:sz w:val="16"/>
                <w:szCs w:val="16"/>
              </w:rPr>
            </w:pPr>
            <w:proofErr w:type="spellStart"/>
            <w:r>
              <w:rPr>
                <w:sz w:val="16"/>
                <w:szCs w:val="16"/>
              </w:rPr>
              <w:t>Mytella</w:t>
            </w:r>
            <w:proofErr w:type="spellEnd"/>
            <w:r>
              <w:rPr>
                <w:sz w:val="16"/>
                <w:szCs w:val="16"/>
              </w:rPr>
              <w:t xml:space="preserve"> </w:t>
            </w:r>
            <w:proofErr w:type="spellStart"/>
            <w:r>
              <w:rPr>
                <w:sz w:val="16"/>
                <w:szCs w:val="16"/>
              </w:rPr>
              <w:t>strigata</w:t>
            </w:r>
            <w:proofErr w:type="spellEnd"/>
          </w:p>
        </w:tc>
        <w:tc>
          <w:tcPr>
            <w:tcW w:w="2306" w:type="dxa"/>
            <w:tcBorders>
              <w:top w:val="nil"/>
              <w:left w:val="nil"/>
              <w:bottom w:val="nil"/>
              <w:right w:val="nil"/>
            </w:tcBorders>
            <w:tcMar>
              <w:top w:w="0" w:type="dxa"/>
              <w:left w:w="0" w:type="dxa"/>
              <w:bottom w:w="0" w:type="dxa"/>
              <w:right w:w="0" w:type="dxa"/>
            </w:tcMar>
            <w:vAlign w:val="bottom"/>
          </w:tcPr>
          <w:p w14:paraId="71C05C58" w14:textId="77777777" w:rsidR="00D721A1" w:rsidRDefault="007B6925">
            <w:pPr>
              <w:rPr>
                <w:sz w:val="16"/>
                <w:szCs w:val="16"/>
              </w:rPr>
            </w:pPr>
            <w:proofErr w:type="spellStart"/>
            <w:r>
              <w:rPr>
                <w:sz w:val="16"/>
                <w:szCs w:val="16"/>
              </w:rPr>
              <w:t>Strigate</w:t>
            </w:r>
            <w:proofErr w:type="spellEnd"/>
            <w:r>
              <w:rPr>
                <w:sz w:val="16"/>
                <w:szCs w:val="16"/>
              </w:rPr>
              <w:t xml:space="preserve"> mangrove mussel</w:t>
            </w:r>
          </w:p>
        </w:tc>
        <w:tc>
          <w:tcPr>
            <w:tcW w:w="724" w:type="dxa"/>
            <w:tcBorders>
              <w:top w:val="nil"/>
              <w:left w:val="nil"/>
              <w:bottom w:val="nil"/>
              <w:right w:val="nil"/>
            </w:tcBorders>
            <w:tcMar>
              <w:top w:w="0" w:type="dxa"/>
              <w:left w:w="0" w:type="dxa"/>
              <w:bottom w:w="0" w:type="dxa"/>
              <w:right w:w="0" w:type="dxa"/>
            </w:tcMar>
            <w:vAlign w:val="bottom"/>
          </w:tcPr>
          <w:p w14:paraId="7BA39F64"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4F26B03F" w14:textId="77777777" w:rsidR="00D721A1" w:rsidRDefault="007B6925">
            <w:pPr>
              <w:rPr>
                <w:sz w:val="16"/>
                <w:szCs w:val="16"/>
              </w:rPr>
            </w:pPr>
            <w:r>
              <w:rPr>
                <w:sz w:val="16"/>
                <w:szCs w:val="16"/>
              </w:rPr>
              <w:t>0.128</w:t>
            </w:r>
          </w:p>
        </w:tc>
        <w:tc>
          <w:tcPr>
            <w:tcW w:w="610" w:type="dxa"/>
            <w:tcBorders>
              <w:top w:val="nil"/>
              <w:left w:val="nil"/>
              <w:bottom w:val="nil"/>
              <w:right w:val="nil"/>
            </w:tcBorders>
            <w:tcMar>
              <w:top w:w="0" w:type="dxa"/>
              <w:left w:w="0" w:type="dxa"/>
              <w:bottom w:w="0" w:type="dxa"/>
              <w:right w:w="0" w:type="dxa"/>
            </w:tcMar>
            <w:vAlign w:val="bottom"/>
          </w:tcPr>
          <w:p w14:paraId="1A44308A" w14:textId="77777777" w:rsidR="00D721A1" w:rsidRDefault="007B6925">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4506D4D5" w14:textId="77777777" w:rsidR="00D721A1" w:rsidRDefault="007B6925">
            <w:pPr>
              <w:rPr>
                <w:sz w:val="16"/>
                <w:szCs w:val="16"/>
              </w:rPr>
            </w:pPr>
            <w:r>
              <w:rPr>
                <w:sz w:val="16"/>
                <w:szCs w:val="16"/>
              </w:rPr>
              <w:t>0.066 (0.001-0.413)</w:t>
            </w:r>
          </w:p>
        </w:tc>
        <w:tc>
          <w:tcPr>
            <w:tcW w:w="1747" w:type="dxa"/>
            <w:tcBorders>
              <w:top w:val="nil"/>
              <w:left w:val="nil"/>
              <w:bottom w:val="nil"/>
              <w:right w:val="nil"/>
            </w:tcBorders>
            <w:tcMar>
              <w:top w:w="0" w:type="dxa"/>
              <w:left w:w="0" w:type="dxa"/>
              <w:bottom w:w="0" w:type="dxa"/>
              <w:right w:w="0" w:type="dxa"/>
            </w:tcMar>
            <w:vAlign w:val="bottom"/>
          </w:tcPr>
          <w:p w14:paraId="321FB9C9" w14:textId="77777777" w:rsidR="00D721A1" w:rsidRDefault="007B6925">
            <w:pPr>
              <w:rPr>
                <w:sz w:val="16"/>
                <w:szCs w:val="16"/>
              </w:rPr>
            </w:pPr>
            <w:r>
              <w:rPr>
                <w:sz w:val="16"/>
                <w:szCs w:val="16"/>
              </w:rPr>
              <w:t>0.194 (0.002-1.185)</w:t>
            </w:r>
          </w:p>
        </w:tc>
      </w:tr>
      <w:tr w:rsidR="00D721A1" w14:paraId="716DC57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476AC5E"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7BF5FEC"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3CFCF68"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6548732" w14:textId="77777777" w:rsidR="00D721A1" w:rsidRDefault="007B6925">
            <w:pPr>
              <w:rPr>
                <w:sz w:val="16"/>
                <w:szCs w:val="16"/>
              </w:rPr>
            </w:pPr>
            <w:r>
              <w:rPr>
                <w:sz w:val="16"/>
                <w:szCs w:val="16"/>
              </w:rPr>
              <w:t>Mytilus californianus</w:t>
            </w:r>
          </w:p>
        </w:tc>
        <w:tc>
          <w:tcPr>
            <w:tcW w:w="2306" w:type="dxa"/>
            <w:tcBorders>
              <w:top w:val="nil"/>
              <w:left w:val="nil"/>
              <w:bottom w:val="nil"/>
              <w:right w:val="nil"/>
            </w:tcBorders>
            <w:tcMar>
              <w:top w:w="0" w:type="dxa"/>
              <w:left w:w="0" w:type="dxa"/>
              <w:bottom w:w="0" w:type="dxa"/>
              <w:right w:w="0" w:type="dxa"/>
            </w:tcMar>
            <w:vAlign w:val="bottom"/>
          </w:tcPr>
          <w:p w14:paraId="03D36EC5" w14:textId="77777777" w:rsidR="00D721A1" w:rsidRDefault="007B6925">
            <w:pPr>
              <w:rPr>
                <w:sz w:val="16"/>
                <w:szCs w:val="16"/>
              </w:rPr>
            </w:pPr>
            <w:r>
              <w:rPr>
                <w:sz w:val="16"/>
                <w:szCs w:val="16"/>
              </w:rPr>
              <w:t>Californian mussel</w:t>
            </w:r>
          </w:p>
        </w:tc>
        <w:tc>
          <w:tcPr>
            <w:tcW w:w="724" w:type="dxa"/>
            <w:tcBorders>
              <w:top w:val="nil"/>
              <w:left w:val="nil"/>
              <w:bottom w:val="nil"/>
              <w:right w:val="nil"/>
            </w:tcBorders>
            <w:tcMar>
              <w:top w:w="0" w:type="dxa"/>
              <w:left w:w="0" w:type="dxa"/>
              <w:bottom w:w="0" w:type="dxa"/>
              <w:right w:w="0" w:type="dxa"/>
            </w:tcMar>
            <w:vAlign w:val="bottom"/>
          </w:tcPr>
          <w:p w14:paraId="614D3ABB" w14:textId="77777777" w:rsidR="00D721A1" w:rsidRDefault="007B6925">
            <w:pPr>
              <w:rPr>
                <w:sz w:val="16"/>
                <w:szCs w:val="16"/>
              </w:rPr>
            </w:pPr>
            <w:r>
              <w:rPr>
                <w:sz w:val="16"/>
                <w:szCs w:val="16"/>
              </w:rPr>
              <w:t>25.5</w:t>
            </w:r>
          </w:p>
        </w:tc>
        <w:tc>
          <w:tcPr>
            <w:tcW w:w="651" w:type="dxa"/>
            <w:tcBorders>
              <w:top w:val="nil"/>
              <w:left w:val="nil"/>
              <w:bottom w:val="nil"/>
              <w:right w:val="nil"/>
            </w:tcBorders>
            <w:tcMar>
              <w:top w:w="0" w:type="dxa"/>
              <w:left w:w="0" w:type="dxa"/>
              <w:bottom w:w="0" w:type="dxa"/>
              <w:right w:w="0" w:type="dxa"/>
            </w:tcMar>
            <w:vAlign w:val="bottom"/>
          </w:tcPr>
          <w:p w14:paraId="6AD2F67E" w14:textId="77777777" w:rsidR="00D721A1" w:rsidRDefault="007B6925">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3A472274" w14:textId="77777777" w:rsidR="00D721A1" w:rsidRDefault="007B6925">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56019E85" w14:textId="77777777" w:rsidR="00D721A1" w:rsidRDefault="007B6925">
            <w:pPr>
              <w:rPr>
                <w:sz w:val="16"/>
                <w:szCs w:val="16"/>
              </w:rPr>
            </w:pPr>
            <w:r>
              <w:rPr>
                <w:sz w:val="16"/>
                <w:szCs w:val="16"/>
              </w:rPr>
              <w:t>0.027 (0.012-0.048)</w:t>
            </w:r>
          </w:p>
        </w:tc>
        <w:tc>
          <w:tcPr>
            <w:tcW w:w="1747" w:type="dxa"/>
            <w:tcBorders>
              <w:top w:val="nil"/>
              <w:left w:val="nil"/>
              <w:bottom w:val="nil"/>
              <w:right w:val="nil"/>
            </w:tcBorders>
            <w:tcMar>
              <w:top w:w="0" w:type="dxa"/>
              <w:left w:w="0" w:type="dxa"/>
              <w:bottom w:w="0" w:type="dxa"/>
              <w:right w:w="0" w:type="dxa"/>
            </w:tcMar>
            <w:vAlign w:val="bottom"/>
          </w:tcPr>
          <w:p w14:paraId="172B411D" w14:textId="77777777" w:rsidR="00D721A1" w:rsidRDefault="007B6925">
            <w:pPr>
              <w:rPr>
                <w:sz w:val="16"/>
                <w:szCs w:val="16"/>
              </w:rPr>
            </w:pPr>
            <w:r>
              <w:rPr>
                <w:sz w:val="16"/>
                <w:szCs w:val="16"/>
              </w:rPr>
              <w:t>0.084 (0.032-0.165)</w:t>
            </w:r>
          </w:p>
        </w:tc>
      </w:tr>
      <w:tr w:rsidR="00D721A1" w14:paraId="7247012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B3DF89F"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377A5D5"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021AD74"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77080325" w14:textId="77777777" w:rsidR="00D721A1" w:rsidRDefault="007B6925">
            <w:pPr>
              <w:rPr>
                <w:sz w:val="16"/>
                <w:szCs w:val="16"/>
              </w:rPr>
            </w:pPr>
            <w:r>
              <w:rPr>
                <w:sz w:val="16"/>
                <w:szCs w:val="16"/>
              </w:rPr>
              <w:t>Mytilus chilensis</w:t>
            </w:r>
          </w:p>
        </w:tc>
        <w:tc>
          <w:tcPr>
            <w:tcW w:w="2306" w:type="dxa"/>
            <w:tcBorders>
              <w:top w:val="nil"/>
              <w:left w:val="nil"/>
              <w:bottom w:val="nil"/>
              <w:right w:val="nil"/>
            </w:tcBorders>
            <w:tcMar>
              <w:top w:w="0" w:type="dxa"/>
              <w:left w:w="0" w:type="dxa"/>
              <w:bottom w:w="0" w:type="dxa"/>
              <w:right w:w="0" w:type="dxa"/>
            </w:tcMar>
            <w:vAlign w:val="bottom"/>
          </w:tcPr>
          <w:p w14:paraId="096D91A3" w14:textId="77777777" w:rsidR="00D721A1" w:rsidRDefault="007B6925">
            <w:pPr>
              <w:rPr>
                <w:sz w:val="16"/>
                <w:szCs w:val="16"/>
              </w:rPr>
            </w:pPr>
            <w:r>
              <w:rPr>
                <w:sz w:val="16"/>
                <w:szCs w:val="16"/>
              </w:rPr>
              <w:t>Chilean mussel</w:t>
            </w:r>
          </w:p>
        </w:tc>
        <w:tc>
          <w:tcPr>
            <w:tcW w:w="724" w:type="dxa"/>
            <w:tcBorders>
              <w:top w:val="nil"/>
              <w:left w:val="nil"/>
              <w:bottom w:val="nil"/>
              <w:right w:val="nil"/>
            </w:tcBorders>
            <w:tcMar>
              <w:top w:w="0" w:type="dxa"/>
              <w:left w:w="0" w:type="dxa"/>
              <w:bottom w:w="0" w:type="dxa"/>
              <w:right w:w="0" w:type="dxa"/>
            </w:tcMar>
            <w:vAlign w:val="bottom"/>
          </w:tcPr>
          <w:p w14:paraId="4B78E2F8" w14:textId="77777777" w:rsidR="00D721A1" w:rsidRDefault="007B6925">
            <w:pPr>
              <w:rPr>
                <w:sz w:val="16"/>
                <w:szCs w:val="16"/>
              </w:rPr>
            </w:pPr>
            <w:r>
              <w:rPr>
                <w:sz w:val="16"/>
                <w:szCs w:val="16"/>
              </w:rPr>
              <w:t>18</w:t>
            </w:r>
          </w:p>
        </w:tc>
        <w:tc>
          <w:tcPr>
            <w:tcW w:w="651" w:type="dxa"/>
            <w:tcBorders>
              <w:top w:val="nil"/>
              <w:left w:val="nil"/>
              <w:bottom w:val="nil"/>
              <w:right w:val="nil"/>
            </w:tcBorders>
            <w:tcMar>
              <w:top w:w="0" w:type="dxa"/>
              <w:left w:w="0" w:type="dxa"/>
              <w:bottom w:w="0" w:type="dxa"/>
              <w:right w:w="0" w:type="dxa"/>
            </w:tcMar>
            <w:vAlign w:val="bottom"/>
          </w:tcPr>
          <w:p w14:paraId="77A82C3E" w14:textId="77777777" w:rsidR="00D721A1" w:rsidRDefault="007B6925">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09B632CC"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2DC781B8" w14:textId="77777777" w:rsidR="00D721A1" w:rsidRDefault="007B6925">
            <w:pPr>
              <w:rPr>
                <w:sz w:val="16"/>
                <w:szCs w:val="16"/>
              </w:rPr>
            </w:pPr>
            <w:r>
              <w:rPr>
                <w:sz w:val="16"/>
                <w:szCs w:val="16"/>
              </w:rPr>
              <w:t>0.04 (0.019-0.082)</w:t>
            </w:r>
          </w:p>
        </w:tc>
        <w:tc>
          <w:tcPr>
            <w:tcW w:w="1747" w:type="dxa"/>
            <w:tcBorders>
              <w:top w:val="nil"/>
              <w:left w:val="nil"/>
              <w:bottom w:val="nil"/>
              <w:right w:val="nil"/>
            </w:tcBorders>
            <w:tcMar>
              <w:top w:w="0" w:type="dxa"/>
              <w:left w:w="0" w:type="dxa"/>
              <w:bottom w:w="0" w:type="dxa"/>
              <w:right w:w="0" w:type="dxa"/>
            </w:tcMar>
            <w:vAlign w:val="bottom"/>
          </w:tcPr>
          <w:p w14:paraId="59C83FDE" w14:textId="77777777" w:rsidR="00D721A1" w:rsidRDefault="007B6925">
            <w:pPr>
              <w:rPr>
                <w:sz w:val="16"/>
                <w:szCs w:val="16"/>
              </w:rPr>
            </w:pPr>
            <w:r>
              <w:rPr>
                <w:sz w:val="16"/>
                <w:szCs w:val="16"/>
              </w:rPr>
              <w:t>0.122 (0.06-0.235)</w:t>
            </w:r>
          </w:p>
        </w:tc>
      </w:tr>
      <w:tr w:rsidR="00D721A1" w14:paraId="0A918C5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9056A9A"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FD7599B"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39569FA"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660F470D" w14:textId="77777777" w:rsidR="00D721A1" w:rsidRDefault="007B6925">
            <w:pPr>
              <w:rPr>
                <w:sz w:val="16"/>
                <w:szCs w:val="16"/>
              </w:rPr>
            </w:pPr>
            <w:r>
              <w:rPr>
                <w:sz w:val="16"/>
                <w:szCs w:val="16"/>
              </w:rPr>
              <w:t xml:space="preserve">Mytilus </w:t>
            </w:r>
            <w:proofErr w:type="spellStart"/>
            <w:r>
              <w:rPr>
                <w:sz w:val="16"/>
                <w:szCs w:val="16"/>
              </w:rPr>
              <w:t>coruscus</w:t>
            </w:r>
            <w:proofErr w:type="spellEnd"/>
          </w:p>
        </w:tc>
        <w:tc>
          <w:tcPr>
            <w:tcW w:w="2306" w:type="dxa"/>
            <w:tcBorders>
              <w:top w:val="nil"/>
              <w:left w:val="nil"/>
              <w:bottom w:val="nil"/>
              <w:right w:val="nil"/>
            </w:tcBorders>
            <w:tcMar>
              <w:top w:w="0" w:type="dxa"/>
              <w:left w:w="0" w:type="dxa"/>
              <w:bottom w:w="0" w:type="dxa"/>
              <w:right w:w="0" w:type="dxa"/>
            </w:tcMar>
            <w:vAlign w:val="bottom"/>
          </w:tcPr>
          <w:p w14:paraId="7325B681" w14:textId="77777777" w:rsidR="00D721A1" w:rsidRDefault="007B6925">
            <w:pPr>
              <w:rPr>
                <w:sz w:val="16"/>
                <w:szCs w:val="16"/>
              </w:rPr>
            </w:pPr>
            <w:r>
              <w:rPr>
                <w:sz w:val="16"/>
                <w:szCs w:val="16"/>
              </w:rPr>
              <w:t>Korean mussel</w:t>
            </w:r>
          </w:p>
        </w:tc>
        <w:tc>
          <w:tcPr>
            <w:tcW w:w="724" w:type="dxa"/>
            <w:tcBorders>
              <w:top w:val="nil"/>
              <w:left w:val="nil"/>
              <w:bottom w:val="nil"/>
              <w:right w:val="nil"/>
            </w:tcBorders>
            <w:tcMar>
              <w:top w:w="0" w:type="dxa"/>
              <w:left w:w="0" w:type="dxa"/>
              <w:bottom w:w="0" w:type="dxa"/>
              <w:right w:w="0" w:type="dxa"/>
            </w:tcMar>
            <w:vAlign w:val="bottom"/>
          </w:tcPr>
          <w:p w14:paraId="08D76B94" w14:textId="77777777" w:rsidR="00D721A1" w:rsidRDefault="007B6925">
            <w:pPr>
              <w:rPr>
                <w:sz w:val="16"/>
                <w:szCs w:val="16"/>
              </w:rPr>
            </w:pPr>
            <w:r>
              <w:rPr>
                <w:sz w:val="16"/>
                <w:szCs w:val="16"/>
              </w:rPr>
              <w:t>10.5</w:t>
            </w:r>
          </w:p>
        </w:tc>
        <w:tc>
          <w:tcPr>
            <w:tcW w:w="651" w:type="dxa"/>
            <w:tcBorders>
              <w:top w:val="nil"/>
              <w:left w:val="nil"/>
              <w:bottom w:val="nil"/>
              <w:right w:val="nil"/>
            </w:tcBorders>
            <w:tcMar>
              <w:top w:w="0" w:type="dxa"/>
              <w:left w:w="0" w:type="dxa"/>
              <w:bottom w:w="0" w:type="dxa"/>
              <w:right w:w="0" w:type="dxa"/>
            </w:tcMar>
            <w:vAlign w:val="bottom"/>
          </w:tcPr>
          <w:p w14:paraId="4B46B1DB" w14:textId="77777777" w:rsidR="00D721A1" w:rsidRDefault="007B6925">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7221F506" w14:textId="77777777" w:rsidR="00D721A1" w:rsidRDefault="007B6925">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1BC1D88C" w14:textId="77777777" w:rsidR="00D721A1" w:rsidRDefault="007B6925">
            <w:pPr>
              <w:rPr>
                <w:sz w:val="16"/>
                <w:szCs w:val="16"/>
              </w:rPr>
            </w:pPr>
            <w:r>
              <w:rPr>
                <w:sz w:val="16"/>
                <w:szCs w:val="16"/>
              </w:rPr>
              <w:t>0.042 (0.005-0.133)</w:t>
            </w:r>
          </w:p>
        </w:tc>
        <w:tc>
          <w:tcPr>
            <w:tcW w:w="1747" w:type="dxa"/>
            <w:tcBorders>
              <w:top w:val="nil"/>
              <w:left w:val="nil"/>
              <w:bottom w:val="nil"/>
              <w:right w:val="nil"/>
            </w:tcBorders>
            <w:tcMar>
              <w:top w:w="0" w:type="dxa"/>
              <w:left w:w="0" w:type="dxa"/>
              <w:bottom w:w="0" w:type="dxa"/>
              <w:right w:w="0" w:type="dxa"/>
            </w:tcMar>
            <w:vAlign w:val="bottom"/>
          </w:tcPr>
          <w:p w14:paraId="769D45F4" w14:textId="77777777" w:rsidR="00D721A1" w:rsidRDefault="007B6925">
            <w:pPr>
              <w:rPr>
                <w:sz w:val="16"/>
                <w:szCs w:val="16"/>
              </w:rPr>
            </w:pPr>
            <w:r>
              <w:rPr>
                <w:sz w:val="16"/>
                <w:szCs w:val="16"/>
              </w:rPr>
              <w:t>0.127 (0.015-0.397)</w:t>
            </w:r>
          </w:p>
        </w:tc>
      </w:tr>
      <w:tr w:rsidR="00D721A1" w14:paraId="0246827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CC1B243"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DE060D8"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3F03AA1"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205E537" w14:textId="77777777" w:rsidR="00D721A1" w:rsidRDefault="007B6925">
            <w:pPr>
              <w:rPr>
                <w:sz w:val="16"/>
                <w:szCs w:val="16"/>
              </w:rPr>
            </w:pPr>
            <w:r>
              <w:rPr>
                <w:sz w:val="16"/>
                <w:szCs w:val="16"/>
              </w:rPr>
              <w:t>Mytilus edulis</w:t>
            </w:r>
          </w:p>
        </w:tc>
        <w:tc>
          <w:tcPr>
            <w:tcW w:w="2306" w:type="dxa"/>
            <w:tcBorders>
              <w:top w:val="nil"/>
              <w:left w:val="nil"/>
              <w:bottom w:val="nil"/>
              <w:right w:val="nil"/>
            </w:tcBorders>
            <w:tcMar>
              <w:top w:w="0" w:type="dxa"/>
              <w:left w:w="0" w:type="dxa"/>
              <w:bottom w:w="0" w:type="dxa"/>
              <w:right w:w="0" w:type="dxa"/>
            </w:tcMar>
            <w:vAlign w:val="bottom"/>
          </w:tcPr>
          <w:p w14:paraId="473747B2" w14:textId="77777777" w:rsidR="00D721A1" w:rsidRDefault="007B6925">
            <w:pPr>
              <w:rPr>
                <w:sz w:val="16"/>
                <w:szCs w:val="16"/>
              </w:rPr>
            </w:pPr>
            <w:r>
              <w:rPr>
                <w:sz w:val="16"/>
                <w:szCs w:val="16"/>
              </w:rPr>
              <w:t>Blue mussel</w:t>
            </w:r>
          </w:p>
        </w:tc>
        <w:tc>
          <w:tcPr>
            <w:tcW w:w="724" w:type="dxa"/>
            <w:tcBorders>
              <w:top w:val="nil"/>
              <w:left w:val="nil"/>
              <w:bottom w:val="nil"/>
              <w:right w:val="nil"/>
            </w:tcBorders>
            <w:tcMar>
              <w:top w:w="0" w:type="dxa"/>
              <w:left w:w="0" w:type="dxa"/>
              <w:bottom w:w="0" w:type="dxa"/>
              <w:right w:w="0" w:type="dxa"/>
            </w:tcMar>
            <w:vAlign w:val="bottom"/>
          </w:tcPr>
          <w:p w14:paraId="2EC653E7"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098D8F66" w14:textId="77777777" w:rsidR="00D721A1" w:rsidRDefault="007B6925">
            <w:pPr>
              <w:rPr>
                <w:sz w:val="16"/>
                <w:szCs w:val="16"/>
              </w:rPr>
            </w:pPr>
            <w:r>
              <w:rPr>
                <w:sz w:val="16"/>
                <w:szCs w:val="16"/>
              </w:rPr>
              <w:t>0.24</w:t>
            </w:r>
          </w:p>
        </w:tc>
        <w:tc>
          <w:tcPr>
            <w:tcW w:w="610" w:type="dxa"/>
            <w:tcBorders>
              <w:top w:val="nil"/>
              <w:left w:val="nil"/>
              <w:bottom w:val="nil"/>
              <w:right w:val="nil"/>
            </w:tcBorders>
            <w:tcMar>
              <w:top w:w="0" w:type="dxa"/>
              <w:left w:w="0" w:type="dxa"/>
              <w:bottom w:w="0" w:type="dxa"/>
              <w:right w:w="0" w:type="dxa"/>
            </w:tcMar>
            <w:vAlign w:val="bottom"/>
          </w:tcPr>
          <w:p w14:paraId="16C304AA"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5296A19B" w14:textId="77777777" w:rsidR="00D721A1" w:rsidRDefault="007B6925">
            <w:pPr>
              <w:rPr>
                <w:sz w:val="16"/>
                <w:szCs w:val="16"/>
              </w:rPr>
            </w:pPr>
            <w:r>
              <w:rPr>
                <w:sz w:val="16"/>
                <w:szCs w:val="16"/>
              </w:rPr>
              <w:t>0.047 (0.026-0.08)</w:t>
            </w:r>
          </w:p>
        </w:tc>
        <w:tc>
          <w:tcPr>
            <w:tcW w:w="1747" w:type="dxa"/>
            <w:tcBorders>
              <w:top w:val="nil"/>
              <w:left w:val="nil"/>
              <w:bottom w:val="nil"/>
              <w:right w:val="nil"/>
            </w:tcBorders>
            <w:tcMar>
              <w:top w:w="0" w:type="dxa"/>
              <w:left w:w="0" w:type="dxa"/>
              <w:bottom w:w="0" w:type="dxa"/>
              <w:right w:w="0" w:type="dxa"/>
            </w:tcMar>
            <w:vAlign w:val="bottom"/>
          </w:tcPr>
          <w:p w14:paraId="77C2ABD2" w14:textId="77777777" w:rsidR="00D721A1" w:rsidRDefault="007B6925">
            <w:pPr>
              <w:rPr>
                <w:sz w:val="16"/>
                <w:szCs w:val="16"/>
              </w:rPr>
            </w:pPr>
            <w:r>
              <w:rPr>
                <w:sz w:val="16"/>
                <w:szCs w:val="16"/>
              </w:rPr>
              <w:t>0.144 (0.081-0.231)</w:t>
            </w:r>
          </w:p>
        </w:tc>
      </w:tr>
      <w:tr w:rsidR="00D721A1" w14:paraId="47AAF65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606D2EF"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ED70946"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A8B82DF"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25286095" w14:textId="77777777" w:rsidR="00D721A1" w:rsidRDefault="007B6925">
            <w:pPr>
              <w:rPr>
                <w:sz w:val="16"/>
                <w:szCs w:val="16"/>
              </w:rPr>
            </w:pPr>
            <w:r>
              <w:rPr>
                <w:sz w:val="16"/>
                <w:szCs w:val="16"/>
              </w:rPr>
              <w:t xml:space="preserve">Mytilus </w:t>
            </w:r>
            <w:proofErr w:type="spellStart"/>
            <w:r>
              <w:rPr>
                <w:sz w:val="16"/>
                <w:szCs w:val="16"/>
              </w:rPr>
              <w:t>galloprovincialis</w:t>
            </w:r>
            <w:proofErr w:type="spellEnd"/>
          </w:p>
        </w:tc>
        <w:tc>
          <w:tcPr>
            <w:tcW w:w="2306" w:type="dxa"/>
            <w:tcBorders>
              <w:top w:val="nil"/>
              <w:left w:val="nil"/>
              <w:bottom w:val="nil"/>
              <w:right w:val="nil"/>
            </w:tcBorders>
            <w:tcMar>
              <w:top w:w="0" w:type="dxa"/>
              <w:left w:w="0" w:type="dxa"/>
              <w:bottom w:w="0" w:type="dxa"/>
              <w:right w:w="0" w:type="dxa"/>
            </w:tcMar>
            <w:vAlign w:val="bottom"/>
          </w:tcPr>
          <w:p w14:paraId="190DF71E" w14:textId="77777777" w:rsidR="00D721A1" w:rsidRDefault="007B6925">
            <w:pPr>
              <w:rPr>
                <w:sz w:val="16"/>
                <w:szCs w:val="16"/>
              </w:rPr>
            </w:pPr>
            <w:r>
              <w:rPr>
                <w:sz w:val="16"/>
                <w:szCs w:val="16"/>
              </w:rPr>
              <w:t>Mediterranean mussel</w:t>
            </w:r>
          </w:p>
        </w:tc>
        <w:tc>
          <w:tcPr>
            <w:tcW w:w="724" w:type="dxa"/>
            <w:tcBorders>
              <w:top w:val="nil"/>
              <w:left w:val="nil"/>
              <w:bottom w:val="nil"/>
              <w:right w:val="nil"/>
            </w:tcBorders>
            <w:tcMar>
              <w:top w:w="0" w:type="dxa"/>
              <w:left w:w="0" w:type="dxa"/>
              <w:bottom w:w="0" w:type="dxa"/>
              <w:right w:w="0" w:type="dxa"/>
            </w:tcMar>
            <w:vAlign w:val="bottom"/>
          </w:tcPr>
          <w:p w14:paraId="47CDFC36" w14:textId="77777777" w:rsidR="00D721A1" w:rsidRDefault="007B6925">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445173F1" w14:textId="77777777" w:rsidR="00D721A1" w:rsidRDefault="007B6925">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03D9B39B"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51CBE69F" w14:textId="77777777" w:rsidR="00D721A1" w:rsidRDefault="007B6925">
            <w:pPr>
              <w:rPr>
                <w:sz w:val="16"/>
                <w:szCs w:val="16"/>
              </w:rPr>
            </w:pPr>
            <w:r>
              <w:rPr>
                <w:sz w:val="16"/>
                <w:szCs w:val="16"/>
              </w:rPr>
              <w:t>0.033 (0.02-0.051)</w:t>
            </w:r>
          </w:p>
        </w:tc>
        <w:tc>
          <w:tcPr>
            <w:tcW w:w="1747" w:type="dxa"/>
            <w:tcBorders>
              <w:top w:val="nil"/>
              <w:left w:val="nil"/>
              <w:bottom w:val="nil"/>
              <w:right w:val="nil"/>
            </w:tcBorders>
            <w:tcMar>
              <w:top w:w="0" w:type="dxa"/>
              <w:left w:w="0" w:type="dxa"/>
              <w:bottom w:w="0" w:type="dxa"/>
              <w:right w:w="0" w:type="dxa"/>
            </w:tcMar>
            <w:vAlign w:val="bottom"/>
          </w:tcPr>
          <w:p w14:paraId="165B4D23" w14:textId="77777777" w:rsidR="00D721A1" w:rsidRDefault="007B6925">
            <w:pPr>
              <w:rPr>
                <w:sz w:val="16"/>
                <w:szCs w:val="16"/>
              </w:rPr>
            </w:pPr>
            <w:r>
              <w:rPr>
                <w:sz w:val="16"/>
                <w:szCs w:val="16"/>
              </w:rPr>
              <w:t>0.101 (0.058-0.163)</w:t>
            </w:r>
          </w:p>
        </w:tc>
      </w:tr>
      <w:tr w:rsidR="00D721A1" w14:paraId="76F7F8D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4B9D535"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835050E"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550FC9C5"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9BC62AE" w14:textId="77777777" w:rsidR="00D721A1" w:rsidRDefault="007B6925">
            <w:pPr>
              <w:rPr>
                <w:sz w:val="16"/>
                <w:szCs w:val="16"/>
              </w:rPr>
            </w:pPr>
            <w:r>
              <w:rPr>
                <w:sz w:val="16"/>
                <w:szCs w:val="16"/>
              </w:rPr>
              <w:t xml:space="preserve">Mytilus </w:t>
            </w:r>
            <w:proofErr w:type="spellStart"/>
            <w:r>
              <w:rPr>
                <w:sz w:val="16"/>
                <w:szCs w:val="16"/>
              </w:rPr>
              <w:t>planulatus</w:t>
            </w:r>
            <w:proofErr w:type="spellEnd"/>
          </w:p>
        </w:tc>
        <w:tc>
          <w:tcPr>
            <w:tcW w:w="2306" w:type="dxa"/>
            <w:tcBorders>
              <w:top w:val="nil"/>
              <w:left w:val="nil"/>
              <w:bottom w:val="nil"/>
              <w:right w:val="nil"/>
            </w:tcBorders>
            <w:tcMar>
              <w:top w:w="0" w:type="dxa"/>
              <w:left w:w="0" w:type="dxa"/>
              <w:bottom w:w="0" w:type="dxa"/>
              <w:right w:w="0" w:type="dxa"/>
            </w:tcMar>
            <w:vAlign w:val="bottom"/>
          </w:tcPr>
          <w:p w14:paraId="2B229E6E" w14:textId="77777777" w:rsidR="00D721A1" w:rsidRDefault="007B6925">
            <w:pPr>
              <w:rPr>
                <w:sz w:val="16"/>
                <w:szCs w:val="16"/>
              </w:rPr>
            </w:pPr>
            <w:r>
              <w:rPr>
                <w:sz w:val="16"/>
                <w:szCs w:val="16"/>
              </w:rPr>
              <w:t>Australian mussel</w:t>
            </w:r>
          </w:p>
        </w:tc>
        <w:tc>
          <w:tcPr>
            <w:tcW w:w="724" w:type="dxa"/>
            <w:tcBorders>
              <w:top w:val="nil"/>
              <w:left w:val="nil"/>
              <w:bottom w:val="nil"/>
              <w:right w:val="nil"/>
            </w:tcBorders>
            <w:tcMar>
              <w:top w:w="0" w:type="dxa"/>
              <w:left w:w="0" w:type="dxa"/>
              <w:bottom w:w="0" w:type="dxa"/>
              <w:right w:w="0" w:type="dxa"/>
            </w:tcMar>
            <w:vAlign w:val="bottom"/>
          </w:tcPr>
          <w:p w14:paraId="6A24A70B"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1B293CF8" w14:textId="77777777" w:rsidR="00D721A1" w:rsidRDefault="007B6925">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1814C61F" w14:textId="77777777" w:rsidR="00D721A1" w:rsidRDefault="007B6925">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7001466F" w14:textId="77777777" w:rsidR="00D721A1" w:rsidRDefault="007B6925">
            <w:pPr>
              <w:rPr>
                <w:sz w:val="16"/>
                <w:szCs w:val="16"/>
              </w:rPr>
            </w:pPr>
            <w:r>
              <w:rPr>
                <w:sz w:val="16"/>
                <w:szCs w:val="16"/>
              </w:rPr>
              <w:t>0.033 (0.002-0.132)</w:t>
            </w:r>
          </w:p>
        </w:tc>
        <w:tc>
          <w:tcPr>
            <w:tcW w:w="1747" w:type="dxa"/>
            <w:tcBorders>
              <w:top w:val="nil"/>
              <w:left w:val="nil"/>
              <w:bottom w:val="nil"/>
              <w:right w:val="nil"/>
            </w:tcBorders>
            <w:tcMar>
              <w:top w:w="0" w:type="dxa"/>
              <w:left w:w="0" w:type="dxa"/>
              <w:bottom w:w="0" w:type="dxa"/>
              <w:right w:w="0" w:type="dxa"/>
            </w:tcMar>
            <w:vAlign w:val="bottom"/>
          </w:tcPr>
          <w:p w14:paraId="7BF812D9" w14:textId="77777777" w:rsidR="00D721A1" w:rsidRDefault="007B6925">
            <w:pPr>
              <w:rPr>
                <w:sz w:val="16"/>
                <w:szCs w:val="16"/>
              </w:rPr>
            </w:pPr>
            <w:r>
              <w:rPr>
                <w:sz w:val="16"/>
                <w:szCs w:val="16"/>
              </w:rPr>
              <w:t>0.1 (0.006-0.374)</w:t>
            </w:r>
          </w:p>
        </w:tc>
      </w:tr>
      <w:tr w:rsidR="00D721A1" w14:paraId="0742091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212C44D"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5017040"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633C1C84" w14:textId="77777777" w:rsidR="00D721A1" w:rsidRDefault="007B6925">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141EE8EB" w14:textId="77777777" w:rsidR="00D721A1" w:rsidRDefault="007B6925">
            <w:pPr>
              <w:rPr>
                <w:sz w:val="16"/>
                <w:szCs w:val="16"/>
              </w:rPr>
            </w:pPr>
            <w:r>
              <w:rPr>
                <w:sz w:val="16"/>
                <w:szCs w:val="16"/>
              </w:rPr>
              <w:t>Mytilus platensis</w:t>
            </w:r>
          </w:p>
        </w:tc>
        <w:tc>
          <w:tcPr>
            <w:tcW w:w="2306" w:type="dxa"/>
            <w:tcBorders>
              <w:top w:val="nil"/>
              <w:left w:val="nil"/>
              <w:bottom w:val="nil"/>
              <w:right w:val="nil"/>
            </w:tcBorders>
            <w:tcMar>
              <w:top w:w="0" w:type="dxa"/>
              <w:left w:w="0" w:type="dxa"/>
              <w:bottom w:w="0" w:type="dxa"/>
              <w:right w:w="0" w:type="dxa"/>
            </w:tcMar>
            <w:vAlign w:val="bottom"/>
          </w:tcPr>
          <w:p w14:paraId="00DA479B" w14:textId="77777777" w:rsidR="00D721A1" w:rsidRDefault="007B6925">
            <w:pPr>
              <w:rPr>
                <w:sz w:val="16"/>
                <w:szCs w:val="16"/>
              </w:rPr>
            </w:pPr>
            <w:r>
              <w:rPr>
                <w:sz w:val="16"/>
                <w:szCs w:val="16"/>
              </w:rPr>
              <w:t>River Plata mussel</w:t>
            </w:r>
          </w:p>
        </w:tc>
        <w:tc>
          <w:tcPr>
            <w:tcW w:w="724" w:type="dxa"/>
            <w:tcBorders>
              <w:top w:val="nil"/>
              <w:left w:val="nil"/>
              <w:bottom w:val="nil"/>
              <w:right w:val="nil"/>
            </w:tcBorders>
            <w:tcMar>
              <w:top w:w="0" w:type="dxa"/>
              <w:left w:w="0" w:type="dxa"/>
              <w:bottom w:w="0" w:type="dxa"/>
              <w:right w:w="0" w:type="dxa"/>
            </w:tcMar>
            <w:vAlign w:val="bottom"/>
          </w:tcPr>
          <w:p w14:paraId="50F9BCAE" w14:textId="77777777" w:rsidR="00D721A1" w:rsidRDefault="007B6925">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7C841F8" w14:textId="77777777" w:rsidR="00D721A1" w:rsidRDefault="007B6925">
            <w:pPr>
              <w:rPr>
                <w:sz w:val="16"/>
                <w:szCs w:val="16"/>
              </w:rPr>
            </w:pPr>
            <w:r>
              <w:rPr>
                <w:sz w:val="16"/>
                <w:szCs w:val="16"/>
              </w:rPr>
              <w:t>0.38</w:t>
            </w:r>
          </w:p>
        </w:tc>
        <w:tc>
          <w:tcPr>
            <w:tcW w:w="610" w:type="dxa"/>
            <w:tcBorders>
              <w:top w:val="nil"/>
              <w:left w:val="nil"/>
              <w:bottom w:val="nil"/>
              <w:right w:val="nil"/>
            </w:tcBorders>
            <w:tcMar>
              <w:top w:w="0" w:type="dxa"/>
              <w:left w:w="0" w:type="dxa"/>
              <w:bottom w:w="0" w:type="dxa"/>
              <w:right w:w="0" w:type="dxa"/>
            </w:tcMar>
            <w:vAlign w:val="bottom"/>
          </w:tcPr>
          <w:p w14:paraId="78979577" w14:textId="77777777" w:rsidR="00D721A1" w:rsidRDefault="007B6925">
            <w:pPr>
              <w:rPr>
                <w:sz w:val="16"/>
                <w:szCs w:val="16"/>
              </w:rPr>
            </w:pPr>
            <w:r>
              <w:rPr>
                <w:sz w:val="16"/>
                <w:szCs w:val="16"/>
              </w:rPr>
              <w:t>14</w:t>
            </w:r>
          </w:p>
        </w:tc>
        <w:tc>
          <w:tcPr>
            <w:tcW w:w="1654" w:type="dxa"/>
            <w:tcBorders>
              <w:top w:val="nil"/>
              <w:left w:val="nil"/>
              <w:bottom w:val="nil"/>
              <w:right w:val="nil"/>
            </w:tcBorders>
            <w:tcMar>
              <w:top w:w="0" w:type="dxa"/>
              <w:left w:w="0" w:type="dxa"/>
              <w:bottom w:w="0" w:type="dxa"/>
              <w:right w:w="0" w:type="dxa"/>
            </w:tcMar>
            <w:vAlign w:val="bottom"/>
          </w:tcPr>
          <w:p w14:paraId="6A4DF648" w14:textId="77777777" w:rsidR="00D721A1" w:rsidRDefault="007B6925">
            <w:pPr>
              <w:rPr>
                <w:sz w:val="16"/>
                <w:szCs w:val="16"/>
              </w:rPr>
            </w:pPr>
            <w:r>
              <w:rPr>
                <w:sz w:val="16"/>
                <w:szCs w:val="16"/>
              </w:rPr>
              <w:t>0.052 (0.006-0.179)</w:t>
            </w:r>
          </w:p>
        </w:tc>
        <w:tc>
          <w:tcPr>
            <w:tcW w:w="1747" w:type="dxa"/>
            <w:tcBorders>
              <w:top w:val="nil"/>
              <w:left w:val="nil"/>
              <w:bottom w:val="nil"/>
              <w:right w:val="nil"/>
            </w:tcBorders>
            <w:tcMar>
              <w:top w:w="0" w:type="dxa"/>
              <w:left w:w="0" w:type="dxa"/>
              <w:bottom w:w="0" w:type="dxa"/>
              <w:right w:w="0" w:type="dxa"/>
            </w:tcMar>
            <w:vAlign w:val="bottom"/>
          </w:tcPr>
          <w:p w14:paraId="4BEE1254" w14:textId="77777777" w:rsidR="00D721A1" w:rsidRDefault="007B6925">
            <w:pPr>
              <w:rPr>
                <w:sz w:val="16"/>
                <w:szCs w:val="16"/>
              </w:rPr>
            </w:pPr>
            <w:r>
              <w:rPr>
                <w:sz w:val="16"/>
                <w:szCs w:val="16"/>
              </w:rPr>
              <w:t>0.159 (0.017-0.536)</w:t>
            </w:r>
          </w:p>
        </w:tc>
      </w:tr>
      <w:tr w:rsidR="00D721A1" w14:paraId="1DBCC6E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B648D42"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B8BC9C9"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CC8EF53" w14:textId="77777777" w:rsidR="00D721A1" w:rsidRDefault="007B6925">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33920BAF" w14:textId="77777777" w:rsidR="00D721A1" w:rsidRDefault="007B6925">
            <w:pPr>
              <w:rPr>
                <w:sz w:val="16"/>
                <w:szCs w:val="16"/>
              </w:rPr>
            </w:pPr>
            <w:r>
              <w:rPr>
                <w:sz w:val="16"/>
                <w:szCs w:val="16"/>
              </w:rPr>
              <w:t>Perna canaliculus</w:t>
            </w:r>
          </w:p>
        </w:tc>
        <w:tc>
          <w:tcPr>
            <w:tcW w:w="2306" w:type="dxa"/>
            <w:tcBorders>
              <w:top w:val="nil"/>
              <w:left w:val="nil"/>
              <w:bottom w:val="nil"/>
              <w:right w:val="nil"/>
            </w:tcBorders>
            <w:tcMar>
              <w:top w:w="0" w:type="dxa"/>
              <w:left w:w="0" w:type="dxa"/>
              <w:bottom w:w="0" w:type="dxa"/>
              <w:right w:w="0" w:type="dxa"/>
            </w:tcMar>
            <w:vAlign w:val="bottom"/>
          </w:tcPr>
          <w:p w14:paraId="04D70BD3" w14:textId="77777777" w:rsidR="00D721A1" w:rsidRDefault="007B6925">
            <w:pPr>
              <w:rPr>
                <w:sz w:val="16"/>
                <w:szCs w:val="16"/>
              </w:rPr>
            </w:pPr>
            <w:r>
              <w:rPr>
                <w:sz w:val="16"/>
                <w:szCs w:val="16"/>
              </w:rPr>
              <w:t>New Zealand mussel</w:t>
            </w:r>
          </w:p>
        </w:tc>
        <w:tc>
          <w:tcPr>
            <w:tcW w:w="724" w:type="dxa"/>
            <w:tcBorders>
              <w:top w:val="nil"/>
              <w:left w:val="nil"/>
              <w:bottom w:val="nil"/>
              <w:right w:val="nil"/>
            </w:tcBorders>
            <w:tcMar>
              <w:top w:w="0" w:type="dxa"/>
              <w:left w:w="0" w:type="dxa"/>
              <w:bottom w:w="0" w:type="dxa"/>
              <w:right w:w="0" w:type="dxa"/>
            </w:tcMar>
            <w:vAlign w:val="bottom"/>
          </w:tcPr>
          <w:p w14:paraId="48ED498F" w14:textId="77777777" w:rsidR="00D721A1" w:rsidRDefault="007B6925">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522BDDB9" w14:textId="77777777" w:rsidR="00D721A1" w:rsidRDefault="007B6925">
            <w:pPr>
              <w:rPr>
                <w:sz w:val="16"/>
                <w:szCs w:val="16"/>
              </w:rPr>
            </w:pPr>
            <w:r>
              <w:rPr>
                <w:sz w:val="16"/>
                <w:szCs w:val="16"/>
              </w:rPr>
              <w:t>0.6</w:t>
            </w:r>
          </w:p>
        </w:tc>
        <w:tc>
          <w:tcPr>
            <w:tcW w:w="610" w:type="dxa"/>
            <w:tcBorders>
              <w:top w:val="nil"/>
              <w:left w:val="nil"/>
              <w:bottom w:val="nil"/>
              <w:right w:val="nil"/>
            </w:tcBorders>
            <w:tcMar>
              <w:top w:w="0" w:type="dxa"/>
              <w:left w:w="0" w:type="dxa"/>
              <w:bottom w:w="0" w:type="dxa"/>
              <w:right w:w="0" w:type="dxa"/>
            </w:tcMar>
            <w:vAlign w:val="bottom"/>
          </w:tcPr>
          <w:p w14:paraId="77E5D5D3" w14:textId="77777777" w:rsidR="00D721A1" w:rsidRDefault="007B6925">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4748F4C4" w14:textId="77777777" w:rsidR="00D721A1" w:rsidRDefault="007B6925">
            <w:pPr>
              <w:rPr>
                <w:sz w:val="16"/>
                <w:szCs w:val="16"/>
              </w:rPr>
            </w:pPr>
            <w:r>
              <w:rPr>
                <w:sz w:val="16"/>
                <w:szCs w:val="16"/>
              </w:rPr>
              <w:t>0.062 (0.012-0.206)</w:t>
            </w:r>
          </w:p>
        </w:tc>
        <w:tc>
          <w:tcPr>
            <w:tcW w:w="1747" w:type="dxa"/>
            <w:tcBorders>
              <w:top w:val="nil"/>
              <w:left w:val="nil"/>
              <w:bottom w:val="nil"/>
              <w:right w:val="nil"/>
            </w:tcBorders>
            <w:tcMar>
              <w:top w:w="0" w:type="dxa"/>
              <w:left w:w="0" w:type="dxa"/>
              <w:bottom w:w="0" w:type="dxa"/>
              <w:right w:w="0" w:type="dxa"/>
            </w:tcMar>
            <w:vAlign w:val="bottom"/>
          </w:tcPr>
          <w:p w14:paraId="54E2D972" w14:textId="77777777" w:rsidR="00D721A1" w:rsidRDefault="007B6925">
            <w:pPr>
              <w:rPr>
                <w:sz w:val="16"/>
                <w:szCs w:val="16"/>
              </w:rPr>
            </w:pPr>
            <w:r>
              <w:rPr>
                <w:sz w:val="16"/>
                <w:szCs w:val="16"/>
              </w:rPr>
              <w:t>0.184 (0.039-0.577)</w:t>
            </w:r>
          </w:p>
        </w:tc>
      </w:tr>
      <w:tr w:rsidR="00D721A1" w14:paraId="026F182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E265EC2"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10E1B15"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531CFF8" w14:textId="77777777" w:rsidR="00D721A1" w:rsidRDefault="007B6925">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030420AF" w14:textId="77777777" w:rsidR="00D721A1" w:rsidRDefault="007B6925">
            <w:pPr>
              <w:rPr>
                <w:sz w:val="16"/>
                <w:szCs w:val="16"/>
              </w:rPr>
            </w:pPr>
            <w:r>
              <w:rPr>
                <w:sz w:val="16"/>
                <w:szCs w:val="16"/>
              </w:rPr>
              <w:t xml:space="preserve">Perna </w:t>
            </w:r>
            <w:proofErr w:type="spellStart"/>
            <w:r>
              <w:rPr>
                <w:sz w:val="16"/>
                <w:szCs w:val="16"/>
              </w:rPr>
              <w:t>perna</w:t>
            </w:r>
            <w:proofErr w:type="spellEnd"/>
          </w:p>
        </w:tc>
        <w:tc>
          <w:tcPr>
            <w:tcW w:w="2306" w:type="dxa"/>
            <w:tcBorders>
              <w:top w:val="nil"/>
              <w:left w:val="nil"/>
              <w:bottom w:val="nil"/>
              <w:right w:val="nil"/>
            </w:tcBorders>
            <w:tcMar>
              <w:top w:w="0" w:type="dxa"/>
              <w:left w:w="0" w:type="dxa"/>
              <w:bottom w:w="0" w:type="dxa"/>
              <w:right w:w="0" w:type="dxa"/>
            </w:tcMar>
            <w:vAlign w:val="bottom"/>
          </w:tcPr>
          <w:p w14:paraId="506686E8" w14:textId="77777777" w:rsidR="00D721A1" w:rsidRDefault="007B6925">
            <w:pPr>
              <w:rPr>
                <w:sz w:val="16"/>
                <w:szCs w:val="16"/>
              </w:rPr>
            </w:pPr>
            <w:r>
              <w:rPr>
                <w:sz w:val="16"/>
                <w:szCs w:val="16"/>
              </w:rPr>
              <w:t>South American rock mussel</w:t>
            </w:r>
          </w:p>
        </w:tc>
        <w:tc>
          <w:tcPr>
            <w:tcW w:w="724" w:type="dxa"/>
            <w:tcBorders>
              <w:top w:val="nil"/>
              <w:left w:val="nil"/>
              <w:bottom w:val="nil"/>
              <w:right w:val="nil"/>
            </w:tcBorders>
            <w:tcMar>
              <w:top w:w="0" w:type="dxa"/>
              <w:left w:w="0" w:type="dxa"/>
              <w:bottom w:w="0" w:type="dxa"/>
              <w:right w:w="0" w:type="dxa"/>
            </w:tcMar>
            <w:vAlign w:val="bottom"/>
          </w:tcPr>
          <w:p w14:paraId="08524801" w14:textId="77777777" w:rsidR="00D721A1" w:rsidRDefault="007B6925">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57A1110C" w14:textId="77777777" w:rsidR="00D721A1" w:rsidRDefault="007B6925">
            <w:pPr>
              <w:rPr>
                <w:sz w:val="16"/>
                <w:szCs w:val="16"/>
              </w:rPr>
            </w:pPr>
            <w:r>
              <w:rPr>
                <w:sz w:val="16"/>
                <w:szCs w:val="16"/>
              </w:rPr>
              <w:t>0.13</w:t>
            </w:r>
          </w:p>
        </w:tc>
        <w:tc>
          <w:tcPr>
            <w:tcW w:w="610" w:type="dxa"/>
            <w:tcBorders>
              <w:top w:val="nil"/>
              <w:left w:val="nil"/>
              <w:bottom w:val="nil"/>
              <w:right w:val="nil"/>
            </w:tcBorders>
            <w:tcMar>
              <w:top w:w="0" w:type="dxa"/>
              <w:left w:w="0" w:type="dxa"/>
              <w:bottom w:w="0" w:type="dxa"/>
              <w:right w:w="0" w:type="dxa"/>
            </w:tcMar>
            <w:vAlign w:val="bottom"/>
          </w:tcPr>
          <w:p w14:paraId="5917EC86" w14:textId="77777777" w:rsidR="00D721A1" w:rsidRDefault="007B6925">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5D9B17E" w14:textId="77777777" w:rsidR="00D721A1" w:rsidRDefault="007B6925">
            <w:pPr>
              <w:rPr>
                <w:sz w:val="16"/>
                <w:szCs w:val="16"/>
              </w:rPr>
            </w:pPr>
            <w:r>
              <w:rPr>
                <w:sz w:val="16"/>
                <w:szCs w:val="16"/>
              </w:rPr>
              <w:t>0.048 (0.001-0.257)</w:t>
            </w:r>
          </w:p>
        </w:tc>
        <w:tc>
          <w:tcPr>
            <w:tcW w:w="1747" w:type="dxa"/>
            <w:tcBorders>
              <w:top w:val="nil"/>
              <w:left w:val="nil"/>
              <w:bottom w:val="nil"/>
              <w:right w:val="nil"/>
            </w:tcBorders>
            <w:tcMar>
              <w:top w:w="0" w:type="dxa"/>
              <w:left w:w="0" w:type="dxa"/>
              <w:bottom w:w="0" w:type="dxa"/>
              <w:right w:w="0" w:type="dxa"/>
            </w:tcMar>
            <w:vAlign w:val="bottom"/>
          </w:tcPr>
          <w:p w14:paraId="0B7AD5F7" w14:textId="77777777" w:rsidR="00D721A1" w:rsidRDefault="007B6925">
            <w:pPr>
              <w:rPr>
                <w:sz w:val="16"/>
                <w:szCs w:val="16"/>
              </w:rPr>
            </w:pPr>
            <w:r>
              <w:rPr>
                <w:sz w:val="16"/>
                <w:szCs w:val="16"/>
              </w:rPr>
              <w:t>0.143 (0.004-0.776)</w:t>
            </w:r>
          </w:p>
        </w:tc>
      </w:tr>
      <w:tr w:rsidR="00D721A1" w14:paraId="503E765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FD9B0D" w14:textId="77777777" w:rsidR="00D721A1" w:rsidRDefault="007B6925">
            <w:pPr>
              <w:rPr>
                <w:sz w:val="16"/>
                <w:szCs w:val="16"/>
              </w:rPr>
            </w:pPr>
            <w:proofErr w:type="spellStart"/>
            <w:r>
              <w:rPr>
                <w:sz w:val="16"/>
                <w:szCs w:val="16"/>
              </w:rPr>
              <w:t>Mytilida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E324599" w14:textId="77777777" w:rsidR="00D721A1" w:rsidRDefault="007B6925">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9A4E383" w14:textId="77777777" w:rsidR="00D721A1" w:rsidRDefault="007B6925">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65B8E5D7" w14:textId="77777777" w:rsidR="00D721A1" w:rsidRDefault="007B6925">
            <w:pPr>
              <w:rPr>
                <w:sz w:val="16"/>
                <w:szCs w:val="16"/>
              </w:rPr>
            </w:pPr>
            <w:r>
              <w:rPr>
                <w:sz w:val="16"/>
                <w:szCs w:val="16"/>
              </w:rPr>
              <w:t xml:space="preserve">Perna </w:t>
            </w:r>
            <w:proofErr w:type="spellStart"/>
            <w:r>
              <w:rPr>
                <w:sz w:val="16"/>
                <w:szCs w:val="16"/>
              </w:rPr>
              <w:t>viridis</w:t>
            </w:r>
            <w:proofErr w:type="spellEnd"/>
          </w:p>
        </w:tc>
        <w:tc>
          <w:tcPr>
            <w:tcW w:w="2306" w:type="dxa"/>
            <w:tcBorders>
              <w:top w:val="nil"/>
              <w:left w:val="nil"/>
              <w:bottom w:val="nil"/>
              <w:right w:val="nil"/>
            </w:tcBorders>
            <w:tcMar>
              <w:top w:w="0" w:type="dxa"/>
              <w:left w:w="0" w:type="dxa"/>
              <w:bottom w:w="0" w:type="dxa"/>
              <w:right w:w="0" w:type="dxa"/>
            </w:tcMar>
            <w:vAlign w:val="bottom"/>
          </w:tcPr>
          <w:p w14:paraId="01564D5D" w14:textId="77777777" w:rsidR="00D721A1" w:rsidRDefault="007B6925">
            <w:pPr>
              <w:rPr>
                <w:sz w:val="16"/>
                <w:szCs w:val="16"/>
              </w:rPr>
            </w:pPr>
            <w:r>
              <w:rPr>
                <w:sz w:val="16"/>
                <w:szCs w:val="16"/>
              </w:rPr>
              <w:t>Green mussel</w:t>
            </w:r>
          </w:p>
        </w:tc>
        <w:tc>
          <w:tcPr>
            <w:tcW w:w="724" w:type="dxa"/>
            <w:tcBorders>
              <w:top w:val="nil"/>
              <w:left w:val="nil"/>
              <w:bottom w:val="nil"/>
              <w:right w:val="nil"/>
            </w:tcBorders>
            <w:tcMar>
              <w:top w:w="0" w:type="dxa"/>
              <w:left w:w="0" w:type="dxa"/>
              <w:bottom w:w="0" w:type="dxa"/>
              <w:right w:w="0" w:type="dxa"/>
            </w:tcMar>
            <w:vAlign w:val="bottom"/>
          </w:tcPr>
          <w:p w14:paraId="66E29D9C" w14:textId="77777777" w:rsidR="00D721A1" w:rsidRDefault="007B6925">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1EC545B0" w14:textId="77777777" w:rsidR="00D721A1" w:rsidRDefault="007B6925">
            <w:pPr>
              <w:rPr>
                <w:sz w:val="16"/>
                <w:szCs w:val="16"/>
              </w:rPr>
            </w:pPr>
            <w:r>
              <w:rPr>
                <w:sz w:val="16"/>
                <w:szCs w:val="16"/>
              </w:rPr>
              <w:t>1.07</w:t>
            </w:r>
          </w:p>
        </w:tc>
        <w:tc>
          <w:tcPr>
            <w:tcW w:w="610" w:type="dxa"/>
            <w:tcBorders>
              <w:top w:val="nil"/>
              <w:left w:val="nil"/>
              <w:bottom w:val="nil"/>
              <w:right w:val="nil"/>
            </w:tcBorders>
            <w:tcMar>
              <w:top w:w="0" w:type="dxa"/>
              <w:left w:w="0" w:type="dxa"/>
              <w:bottom w:w="0" w:type="dxa"/>
              <w:right w:w="0" w:type="dxa"/>
            </w:tcMar>
            <w:vAlign w:val="bottom"/>
          </w:tcPr>
          <w:p w14:paraId="110F31FA" w14:textId="77777777" w:rsidR="00D721A1" w:rsidRDefault="007B6925">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EFD10C6" w14:textId="77777777" w:rsidR="00D721A1" w:rsidRDefault="007B6925">
            <w:pPr>
              <w:rPr>
                <w:sz w:val="16"/>
                <w:szCs w:val="16"/>
              </w:rPr>
            </w:pPr>
            <w:r>
              <w:rPr>
                <w:sz w:val="16"/>
                <w:szCs w:val="16"/>
              </w:rPr>
              <w:t>0.068 (0.022-0.159)</w:t>
            </w:r>
          </w:p>
        </w:tc>
        <w:tc>
          <w:tcPr>
            <w:tcW w:w="1747" w:type="dxa"/>
            <w:tcBorders>
              <w:top w:val="nil"/>
              <w:left w:val="nil"/>
              <w:bottom w:val="nil"/>
              <w:right w:val="nil"/>
            </w:tcBorders>
            <w:tcMar>
              <w:top w:w="0" w:type="dxa"/>
              <w:left w:w="0" w:type="dxa"/>
              <w:bottom w:w="0" w:type="dxa"/>
              <w:right w:w="0" w:type="dxa"/>
            </w:tcMar>
            <w:vAlign w:val="bottom"/>
          </w:tcPr>
          <w:p w14:paraId="1D794450" w14:textId="77777777" w:rsidR="00D721A1" w:rsidRDefault="007B6925">
            <w:pPr>
              <w:rPr>
                <w:sz w:val="16"/>
                <w:szCs w:val="16"/>
              </w:rPr>
            </w:pPr>
            <w:r>
              <w:rPr>
                <w:sz w:val="16"/>
                <w:szCs w:val="16"/>
              </w:rPr>
              <w:t>0.203 (0.075-0.447)</w:t>
            </w:r>
          </w:p>
        </w:tc>
      </w:tr>
      <w:tr w:rsidR="00D721A1" w14:paraId="0D9E12C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74FF507"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177D135" w14:textId="77777777" w:rsidR="00D721A1" w:rsidRDefault="007B6925">
            <w:pPr>
              <w:rPr>
                <w:sz w:val="16"/>
                <w:szCs w:val="16"/>
              </w:rPr>
            </w:pPr>
            <w:proofErr w:type="spellStart"/>
            <w:r>
              <w:rPr>
                <w:sz w:val="16"/>
                <w:szCs w:val="16"/>
              </w:rPr>
              <w:t>Pinnidae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CA1928F" w14:textId="77777777" w:rsidR="00D721A1" w:rsidRDefault="007B6925">
            <w:pPr>
              <w:rPr>
                <w:sz w:val="16"/>
                <w:szCs w:val="16"/>
              </w:rPr>
            </w:pPr>
            <w:r>
              <w:rPr>
                <w:sz w:val="16"/>
                <w:szCs w:val="16"/>
              </w:rPr>
              <w:t>Atrina</w:t>
            </w:r>
          </w:p>
        </w:tc>
        <w:tc>
          <w:tcPr>
            <w:tcW w:w="1985" w:type="dxa"/>
            <w:tcBorders>
              <w:top w:val="nil"/>
              <w:left w:val="nil"/>
              <w:bottom w:val="nil"/>
              <w:right w:val="nil"/>
            </w:tcBorders>
            <w:tcMar>
              <w:top w:w="0" w:type="dxa"/>
              <w:left w:w="0" w:type="dxa"/>
              <w:bottom w:w="0" w:type="dxa"/>
              <w:right w:w="0" w:type="dxa"/>
            </w:tcMar>
            <w:vAlign w:val="bottom"/>
          </w:tcPr>
          <w:p w14:paraId="2D80232F" w14:textId="77777777" w:rsidR="00D721A1" w:rsidRDefault="007B6925">
            <w:pPr>
              <w:rPr>
                <w:sz w:val="16"/>
                <w:szCs w:val="16"/>
              </w:rPr>
            </w:pPr>
            <w:r>
              <w:rPr>
                <w:sz w:val="16"/>
                <w:szCs w:val="16"/>
              </w:rPr>
              <w:t xml:space="preserve">Atrina </w:t>
            </w:r>
            <w:proofErr w:type="spellStart"/>
            <w:r>
              <w:rPr>
                <w:sz w:val="16"/>
                <w:szCs w:val="16"/>
              </w:rPr>
              <w:t>maura</w:t>
            </w:r>
            <w:proofErr w:type="spellEnd"/>
          </w:p>
        </w:tc>
        <w:tc>
          <w:tcPr>
            <w:tcW w:w="2306" w:type="dxa"/>
            <w:tcBorders>
              <w:top w:val="nil"/>
              <w:left w:val="nil"/>
              <w:bottom w:val="nil"/>
              <w:right w:val="nil"/>
            </w:tcBorders>
            <w:tcMar>
              <w:top w:w="0" w:type="dxa"/>
              <w:left w:w="0" w:type="dxa"/>
              <w:bottom w:w="0" w:type="dxa"/>
              <w:right w:w="0" w:type="dxa"/>
            </w:tcMar>
            <w:vAlign w:val="bottom"/>
          </w:tcPr>
          <w:p w14:paraId="27D2947F" w14:textId="77777777" w:rsidR="00D721A1" w:rsidRDefault="007B6925">
            <w:pPr>
              <w:rPr>
                <w:sz w:val="16"/>
                <w:szCs w:val="16"/>
              </w:rPr>
            </w:pPr>
            <w:r>
              <w:rPr>
                <w:sz w:val="16"/>
                <w:szCs w:val="16"/>
              </w:rPr>
              <w:t>Maura pen shell</w:t>
            </w:r>
          </w:p>
        </w:tc>
        <w:tc>
          <w:tcPr>
            <w:tcW w:w="724" w:type="dxa"/>
            <w:tcBorders>
              <w:top w:val="nil"/>
              <w:left w:val="nil"/>
              <w:bottom w:val="nil"/>
              <w:right w:val="nil"/>
            </w:tcBorders>
            <w:tcMar>
              <w:top w:w="0" w:type="dxa"/>
              <w:left w:w="0" w:type="dxa"/>
              <w:bottom w:w="0" w:type="dxa"/>
              <w:right w:w="0" w:type="dxa"/>
            </w:tcMar>
            <w:vAlign w:val="bottom"/>
          </w:tcPr>
          <w:p w14:paraId="54979E7B" w14:textId="77777777" w:rsidR="00D721A1" w:rsidRDefault="007B6925">
            <w:pPr>
              <w:rPr>
                <w:sz w:val="16"/>
                <w:szCs w:val="16"/>
              </w:rPr>
            </w:pPr>
            <w:r>
              <w:rPr>
                <w:sz w:val="16"/>
                <w:szCs w:val="16"/>
              </w:rPr>
              <w:t>29.75</w:t>
            </w:r>
          </w:p>
        </w:tc>
        <w:tc>
          <w:tcPr>
            <w:tcW w:w="651" w:type="dxa"/>
            <w:tcBorders>
              <w:top w:val="nil"/>
              <w:left w:val="nil"/>
              <w:bottom w:val="nil"/>
              <w:right w:val="nil"/>
            </w:tcBorders>
            <w:tcMar>
              <w:top w:w="0" w:type="dxa"/>
              <w:left w:w="0" w:type="dxa"/>
              <w:bottom w:w="0" w:type="dxa"/>
              <w:right w:w="0" w:type="dxa"/>
            </w:tcMar>
            <w:vAlign w:val="bottom"/>
          </w:tcPr>
          <w:p w14:paraId="57A7C66C" w14:textId="77777777" w:rsidR="00D721A1" w:rsidRDefault="007B6925">
            <w:pPr>
              <w:rPr>
                <w:sz w:val="16"/>
                <w:szCs w:val="16"/>
              </w:rPr>
            </w:pPr>
            <w:r>
              <w:rPr>
                <w:sz w:val="16"/>
                <w:szCs w:val="16"/>
              </w:rPr>
              <w:t>0.77</w:t>
            </w:r>
          </w:p>
        </w:tc>
        <w:tc>
          <w:tcPr>
            <w:tcW w:w="610" w:type="dxa"/>
            <w:tcBorders>
              <w:top w:val="nil"/>
              <w:left w:val="nil"/>
              <w:bottom w:val="nil"/>
              <w:right w:val="nil"/>
            </w:tcBorders>
            <w:tcMar>
              <w:top w:w="0" w:type="dxa"/>
              <w:left w:w="0" w:type="dxa"/>
              <w:bottom w:w="0" w:type="dxa"/>
              <w:right w:w="0" w:type="dxa"/>
            </w:tcMar>
            <w:vAlign w:val="bottom"/>
          </w:tcPr>
          <w:p w14:paraId="5A741318" w14:textId="77777777" w:rsidR="00D721A1" w:rsidRDefault="007B6925">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320D7535" w14:textId="77777777" w:rsidR="00D721A1" w:rsidRDefault="007B6925">
            <w:pPr>
              <w:rPr>
                <w:sz w:val="16"/>
                <w:szCs w:val="16"/>
              </w:rPr>
            </w:pPr>
            <w:r>
              <w:rPr>
                <w:sz w:val="16"/>
                <w:szCs w:val="16"/>
              </w:rPr>
              <w:t>0.111 (0.001-0.609)</w:t>
            </w:r>
          </w:p>
        </w:tc>
        <w:tc>
          <w:tcPr>
            <w:tcW w:w="1747" w:type="dxa"/>
            <w:tcBorders>
              <w:top w:val="nil"/>
              <w:left w:val="nil"/>
              <w:bottom w:val="nil"/>
              <w:right w:val="nil"/>
            </w:tcBorders>
            <w:tcMar>
              <w:top w:w="0" w:type="dxa"/>
              <w:left w:w="0" w:type="dxa"/>
              <w:bottom w:w="0" w:type="dxa"/>
              <w:right w:w="0" w:type="dxa"/>
            </w:tcMar>
            <w:vAlign w:val="bottom"/>
          </w:tcPr>
          <w:p w14:paraId="495644E6" w14:textId="77777777" w:rsidR="00D721A1" w:rsidRDefault="007B6925">
            <w:pPr>
              <w:rPr>
                <w:sz w:val="16"/>
                <w:szCs w:val="16"/>
              </w:rPr>
            </w:pPr>
            <w:r>
              <w:rPr>
                <w:sz w:val="16"/>
                <w:szCs w:val="16"/>
              </w:rPr>
              <w:t>0.325 (0.003-1.776)</w:t>
            </w:r>
          </w:p>
        </w:tc>
      </w:tr>
      <w:tr w:rsidR="00D721A1" w14:paraId="3E8B45A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4444E38"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B79649A"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B1552DF" w14:textId="77777777" w:rsidR="00D721A1" w:rsidRDefault="007B6925">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4C18F034" w14:textId="77777777" w:rsidR="00D721A1" w:rsidRDefault="007B6925">
            <w:pPr>
              <w:rPr>
                <w:sz w:val="16"/>
                <w:szCs w:val="16"/>
              </w:rPr>
            </w:pPr>
            <w:r>
              <w:rPr>
                <w:sz w:val="16"/>
                <w:szCs w:val="16"/>
              </w:rPr>
              <w:t xml:space="preserve">Crassostrea </w:t>
            </w:r>
            <w:proofErr w:type="spellStart"/>
            <w:r>
              <w:rPr>
                <w:sz w:val="16"/>
                <w:szCs w:val="16"/>
              </w:rPr>
              <w:t>corteziensis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73C3E7C2" w14:textId="77777777" w:rsidR="00D721A1" w:rsidRDefault="007B6925">
            <w:pPr>
              <w:rPr>
                <w:sz w:val="16"/>
                <w:szCs w:val="16"/>
              </w:rPr>
            </w:pPr>
            <w:r>
              <w:rPr>
                <w:sz w:val="16"/>
                <w:szCs w:val="16"/>
              </w:rPr>
              <w:t>Cortez oyster</w:t>
            </w:r>
          </w:p>
        </w:tc>
        <w:tc>
          <w:tcPr>
            <w:tcW w:w="724" w:type="dxa"/>
            <w:tcBorders>
              <w:top w:val="nil"/>
              <w:left w:val="nil"/>
              <w:bottom w:val="nil"/>
              <w:right w:val="nil"/>
            </w:tcBorders>
            <w:tcMar>
              <w:top w:w="0" w:type="dxa"/>
              <w:left w:w="0" w:type="dxa"/>
              <w:bottom w:w="0" w:type="dxa"/>
              <w:right w:w="0" w:type="dxa"/>
            </w:tcMar>
            <w:vAlign w:val="bottom"/>
          </w:tcPr>
          <w:p w14:paraId="3D9EFAC2" w14:textId="77777777" w:rsidR="00D721A1" w:rsidRDefault="007B6925">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1706B2EE" w14:textId="77777777" w:rsidR="00D721A1" w:rsidRDefault="007B6925">
            <w:pPr>
              <w:rPr>
                <w:sz w:val="16"/>
                <w:szCs w:val="16"/>
              </w:rPr>
            </w:pPr>
            <w:r>
              <w:rPr>
                <w:sz w:val="16"/>
                <w:szCs w:val="16"/>
              </w:rPr>
              <w:t>1.09</w:t>
            </w:r>
          </w:p>
        </w:tc>
        <w:tc>
          <w:tcPr>
            <w:tcW w:w="610" w:type="dxa"/>
            <w:tcBorders>
              <w:top w:val="nil"/>
              <w:left w:val="nil"/>
              <w:bottom w:val="nil"/>
              <w:right w:val="nil"/>
            </w:tcBorders>
            <w:tcMar>
              <w:top w:w="0" w:type="dxa"/>
              <w:left w:w="0" w:type="dxa"/>
              <w:bottom w:w="0" w:type="dxa"/>
              <w:right w:w="0" w:type="dxa"/>
            </w:tcMar>
            <w:vAlign w:val="bottom"/>
          </w:tcPr>
          <w:p w14:paraId="770B0EC1" w14:textId="77777777" w:rsidR="00D721A1" w:rsidRDefault="007B6925">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7E41E816" w14:textId="77777777" w:rsidR="00D721A1" w:rsidRDefault="007B6925">
            <w:pPr>
              <w:rPr>
                <w:sz w:val="16"/>
                <w:szCs w:val="16"/>
              </w:rPr>
            </w:pPr>
            <w:r>
              <w:rPr>
                <w:sz w:val="16"/>
                <w:szCs w:val="16"/>
              </w:rPr>
              <w:t>0.056 (0.003-0.313)</w:t>
            </w:r>
          </w:p>
        </w:tc>
        <w:tc>
          <w:tcPr>
            <w:tcW w:w="1747" w:type="dxa"/>
            <w:tcBorders>
              <w:top w:val="nil"/>
              <w:left w:val="nil"/>
              <w:bottom w:val="nil"/>
              <w:right w:val="nil"/>
            </w:tcBorders>
            <w:tcMar>
              <w:top w:w="0" w:type="dxa"/>
              <w:left w:w="0" w:type="dxa"/>
              <w:bottom w:w="0" w:type="dxa"/>
              <w:right w:w="0" w:type="dxa"/>
            </w:tcMar>
            <w:vAlign w:val="bottom"/>
          </w:tcPr>
          <w:p w14:paraId="41719C70" w14:textId="77777777" w:rsidR="00D721A1" w:rsidRDefault="007B6925">
            <w:pPr>
              <w:rPr>
                <w:sz w:val="16"/>
                <w:szCs w:val="16"/>
              </w:rPr>
            </w:pPr>
            <w:r>
              <w:rPr>
                <w:sz w:val="16"/>
                <w:szCs w:val="16"/>
              </w:rPr>
              <w:t>0.166 (0.01-0.882)</w:t>
            </w:r>
          </w:p>
        </w:tc>
      </w:tr>
      <w:tr w:rsidR="00D721A1" w14:paraId="18326F7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FFD31F9"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F7310C6"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C574462" w14:textId="77777777" w:rsidR="00D721A1" w:rsidRDefault="007B6925">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6AE7563D" w14:textId="77777777" w:rsidR="00D721A1" w:rsidRDefault="007B6925">
            <w:pPr>
              <w:rPr>
                <w:sz w:val="16"/>
                <w:szCs w:val="16"/>
              </w:rPr>
            </w:pPr>
            <w:r>
              <w:rPr>
                <w:sz w:val="16"/>
                <w:szCs w:val="16"/>
              </w:rPr>
              <w:t xml:space="preserve">Crassostrea </w:t>
            </w:r>
            <w:proofErr w:type="spellStart"/>
            <w:r>
              <w:rPr>
                <w:sz w:val="16"/>
                <w:szCs w:val="16"/>
              </w:rPr>
              <w:t>rhizophorae</w:t>
            </w:r>
            <w:proofErr w:type="spellEnd"/>
          </w:p>
        </w:tc>
        <w:tc>
          <w:tcPr>
            <w:tcW w:w="2306" w:type="dxa"/>
            <w:tcBorders>
              <w:top w:val="nil"/>
              <w:left w:val="nil"/>
              <w:bottom w:val="nil"/>
              <w:right w:val="nil"/>
            </w:tcBorders>
            <w:tcMar>
              <w:top w:w="0" w:type="dxa"/>
              <w:left w:w="0" w:type="dxa"/>
              <w:bottom w:w="0" w:type="dxa"/>
              <w:right w:w="0" w:type="dxa"/>
            </w:tcMar>
            <w:vAlign w:val="bottom"/>
          </w:tcPr>
          <w:p w14:paraId="47E45F11" w14:textId="77777777" w:rsidR="00D721A1" w:rsidRDefault="007B6925">
            <w:pPr>
              <w:rPr>
                <w:sz w:val="16"/>
                <w:szCs w:val="16"/>
              </w:rPr>
            </w:pPr>
            <w:r>
              <w:rPr>
                <w:sz w:val="16"/>
                <w:szCs w:val="16"/>
              </w:rPr>
              <w:t>Mangrove cupped oyster</w:t>
            </w:r>
          </w:p>
        </w:tc>
        <w:tc>
          <w:tcPr>
            <w:tcW w:w="724" w:type="dxa"/>
            <w:tcBorders>
              <w:top w:val="nil"/>
              <w:left w:val="nil"/>
              <w:bottom w:val="nil"/>
              <w:right w:val="nil"/>
            </w:tcBorders>
            <w:tcMar>
              <w:top w:w="0" w:type="dxa"/>
              <w:left w:w="0" w:type="dxa"/>
              <w:bottom w:w="0" w:type="dxa"/>
              <w:right w:w="0" w:type="dxa"/>
            </w:tcMar>
            <w:vAlign w:val="bottom"/>
          </w:tcPr>
          <w:p w14:paraId="1F1FE139" w14:textId="77777777" w:rsidR="00D721A1" w:rsidRDefault="007B6925">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25101D94" w14:textId="77777777" w:rsidR="00D721A1" w:rsidRDefault="007B6925">
            <w:pPr>
              <w:rPr>
                <w:sz w:val="16"/>
                <w:szCs w:val="16"/>
              </w:rPr>
            </w:pPr>
            <w:r>
              <w:rPr>
                <w:sz w:val="16"/>
                <w:szCs w:val="16"/>
              </w:rPr>
              <w:t>2.79</w:t>
            </w:r>
          </w:p>
        </w:tc>
        <w:tc>
          <w:tcPr>
            <w:tcW w:w="610" w:type="dxa"/>
            <w:tcBorders>
              <w:top w:val="nil"/>
              <w:left w:val="nil"/>
              <w:bottom w:val="nil"/>
              <w:right w:val="nil"/>
            </w:tcBorders>
            <w:tcMar>
              <w:top w:w="0" w:type="dxa"/>
              <w:left w:w="0" w:type="dxa"/>
              <w:bottom w:w="0" w:type="dxa"/>
              <w:right w:w="0" w:type="dxa"/>
            </w:tcMar>
            <w:vAlign w:val="bottom"/>
          </w:tcPr>
          <w:p w14:paraId="764B7062" w14:textId="77777777" w:rsidR="00D721A1" w:rsidRDefault="007B6925">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47235397" w14:textId="77777777" w:rsidR="00D721A1" w:rsidRDefault="007B6925">
            <w:pPr>
              <w:rPr>
                <w:sz w:val="16"/>
                <w:szCs w:val="16"/>
              </w:rPr>
            </w:pPr>
            <w:r>
              <w:rPr>
                <w:sz w:val="16"/>
                <w:szCs w:val="16"/>
              </w:rPr>
              <w:t>16.712 (0.001-65.624)</w:t>
            </w:r>
          </w:p>
        </w:tc>
        <w:tc>
          <w:tcPr>
            <w:tcW w:w="1747" w:type="dxa"/>
            <w:tcBorders>
              <w:top w:val="nil"/>
              <w:left w:val="nil"/>
              <w:bottom w:val="nil"/>
              <w:right w:val="nil"/>
            </w:tcBorders>
            <w:tcMar>
              <w:top w:w="0" w:type="dxa"/>
              <w:left w:w="0" w:type="dxa"/>
              <w:bottom w:w="0" w:type="dxa"/>
              <w:right w:w="0" w:type="dxa"/>
            </w:tcMar>
            <w:vAlign w:val="bottom"/>
          </w:tcPr>
          <w:p w14:paraId="314AA897" w14:textId="77777777" w:rsidR="00D721A1" w:rsidRDefault="007B6925">
            <w:pPr>
              <w:rPr>
                <w:sz w:val="16"/>
                <w:szCs w:val="16"/>
              </w:rPr>
            </w:pPr>
            <w:r>
              <w:rPr>
                <w:sz w:val="16"/>
                <w:szCs w:val="16"/>
              </w:rPr>
              <w:t>48.141 (0.002-189.886)</w:t>
            </w:r>
          </w:p>
        </w:tc>
      </w:tr>
      <w:tr w:rsidR="00D721A1" w14:paraId="5E51975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1E9F992"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81846BB"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65E54F8" w14:textId="77777777" w:rsidR="00D721A1" w:rsidRDefault="007B6925">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6BEE6A2F" w14:textId="77777777" w:rsidR="00D721A1" w:rsidRDefault="007B6925">
            <w:pPr>
              <w:rPr>
                <w:sz w:val="16"/>
                <w:szCs w:val="16"/>
              </w:rPr>
            </w:pPr>
            <w:r>
              <w:rPr>
                <w:sz w:val="16"/>
                <w:szCs w:val="16"/>
              </w:rPr>
              <w:t xml:space="preserve">Crassostrea </w:t>
            </w:r>
            <w:proofErr w:type="spellStart"/>
            <w:r>
              <w:rPr>
                <w:sz w:val="16"/>
                <w:szCs w:val="16"/>
              </w:rPr>
              <w:t>tulipa</w:t>
            </w:r>
            <w:proofErr w:type="spellEnd"/>
          </w:p>
        </w:tc>
        <w:tc>
          <w:tcPr>
            <w:tcW w:w="2306" w:type="dxa"/>
            <w:tcBorders>
              <w:top w:val="nil"/>
              <w:left w:val="nil"/>
              <w:bottom w:val="nil"/>
              <w:right w:val="nil"/>
            </w:tcBorders>
            <w:tcMar>
              <w:top w:w="0" w:type="dxa"/>
              <w:left w:w="0" w:type="dxa"/>
              <w:bottom w:w="0" w:type="dxa"/>
              <w:right w:w="0" w:type="dxa"/>
            </w:tcMar>
            <w:vAlign w:val="bottom"/>
          </w:tcPr>
          <w:p w14:paraId="346C80D7" w14:textId="77777777" w:rsidR="00D721A1" w:rsidRDefault="007B6925">
            <w:pPr>
              <w:rPr>
                <w:sz w:val="16"/>
                <w:szCs w:val="16"/>
              </w:rPr>
            </w:pPr>
            <w:proofErr w:type="spellStart"/>
            <w:r>
              <w:rPr>
                <w:sz w:val="16"/>
                <w:szCs w:val="16"/>
              </w:rPr>
              <w:t>Gasar</w:t>
            </w:r>
            <w:proofErr w:type="spellEnd"/>
            <w:r>
              <w:rPr>
                <w:sz w:val="16"/>
                <w:szCs w:val="16"/>
              </w:rPr>
              <w:t xml:space="preserve"> cupped oyster</w:t>
            </w:r>
          </w:p>
        </w:tc>
        <w:tc>
          <w:tcPr>
            <w:tcW w:w="724" w:type="dxa"/>
            <w:tcBorders>
              <w:top w:val="nil"/>
              <w:left w:val="nil"/>
              <w:bottom w:val="nil"/>
              <w:right w:val="nil"/>
            </w:tcBorders>
            <w:tcMar>
              <w:top w:w="0" w:type="dxa"/>
              <w:left w:w="0" w:type="dxa"/>
              <w:bottom w:w="0" w:type="dxa"/>
              <w:right w:w="0" w:type="dxa"/>
            </w:tcMar>
            <w:vAlign w:val="bottom"/>
          </w:tcPr>
          <w:p w14:paraId="41978402" w14:textId="77777777" w:rsidR="00D721A1" w:rsidRDefault="007B6925">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6CB01AA3" w14:textId="77777777" w:rsidR="00D721A1" w:rsidRDefault="007B6925">
            <w:pPr>
              <w:rPr>
                <w:sz w:val="16"/>
                <w:szCs w:val="16"/>
              </w:rPr>
            </w:pPr>
            <w:r>
              <w:rPr>
                <w:sz w:val="16"/>
                <w:szCs w:val="16"/>
              </w:rPr>
              <w:t>0.845</w:t>
            </w:r>
          </w:p>
        </w:tc>
        <w:tc>
          <w:tcPr>
            <w:tcW w:w="610" w:type="dxa"/>
            <w:tcBorders>
              <w:top w:val="nil"/>
              <w:left w:val="nil"/>
              <w:bottom w:val="nil"/>
              <w:right w:val="nil"/>
            </w:tcBorders>
            <w:tcMar>
              <w:top w:w="0" w:type="dxa"/>
              <w:left w:w="0" w:type="dxa"/>
              <w:bottom w:w="0" w:type="dxa"/>
              <w:right w:w="0" w:type="dxa"/>
            </w:tcMar>
            <w:vAlign w:val="bottom"/>
          </w:tcPr>
          <w:p w14:paraId="3AFADE38" w14:textId="77777777" w:rsidR="00D721A1" w:rsidRDefault="007B6925">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452BDFB0" w14:textId="77777777" w:rsidR="00D721A1" w:rsidRDefault="007B6925">
            <w:pPr>
              <w:rPr>
                <w:sz w:val="16"/>
                <w:szCs w:val="16"/>
              </w:rPr>
            </w:pPr>
            <w:r>
              <w:rPr>
                <w:sz w:val="16"/>
                <w:szCs w:val="16"/>
              </w:rPr>
              <w:t>0.039 (0.003-0.183)</w:t>
            </w:r>
          </w:p>
        </w:tc>
        <w:tc>
          <w:tcPr>
            <w:tcW w:w="1747" w:type="dxa"/>
            <w:tcBorders>
              <w:top w:val="nil"/>
              <w:left w:val="nil"/>
              <w:bottom w:val="nil"/>
              <w:right w:val="nil"/>
            </w:tcBorders>
            <w:tcMar>
              <w:top w:w="0" w:type="dxa"/>
              <w:left w:w="0" w:type="dxa"/>
              <w:bottom w:w="0" w:type="dxa"/>
              <w:right w:w="0" w:type="dxa"/>
            </w:tcMar>
            <w:vAlign w:val="bottom"/>
          </w:tcPr>
          <w:p w14:paraId="3F313882" w14:textId="77777777" w:rsidR="00D721A1" w:rsidRDefault="007B6925">
            <w:pPr>
              <w:rPr>
                <w:sz w:val="16"/>
                <w:szCs w:val="16"/>
              </w:rPr>
            </w:pPr>
            <w:r>
              <w:rPr>
                <w:sz w:val="16"/>
                <w:szCs w:val="16"/>
              </w:rPr>
              <w:t>0.114 (0.01-0.536)</w:t>
            </w:r>
          </w:p>
        </w:tc>
      </w:tr>
      <w:tr w:rsidR="00D721A1" w14:paraId="1780519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279C59"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9A607EE"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18B0A35" w14:textId="77777777" w:rsidR="00D721A1" w:rsidRDefault="007B6925">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3E135770" w14:textId="77777777" w:rsidR="00D721A1" w:rsidRDefault="007B6925">
            <w:pPr>
              <w:rPr>
                <w:sz w:val="16"/>
                <w:szCs w:val="16"/>
              </w:rPr>
            </w:pPr>
            <w:r>
              <w:rPr>
                <w:sz w:val="16"/>
                <w:szCs w:val="16"/>
              </w:rPr>
              <w:t>Crassostrea virginica</w:t>
            </w:r>
          </w:p>
        </w:tc>
        <w:tc>
          <w:tcPr>
            <w:tcW w:w="2306" w:type="dxa"/>
            <w:tcBorders>
              <w:top w:val="nil"/>
              <w:left w:val="nil"/>
              <w:bottom w:val="nil"/>
              <w:right w:val="nil"/>
            </w:tcBorders>
            <w:tcMar>
              <w:top w:w="0" w:type="dxa"/>
              <w:left w:w="0" w:type="dxa"/>
              <w:bottom w:w="0" w:type="dxa"/>
              <w:right w:w="0" w:type="dxa"/>
            </w:tcMar>
            <w:vAlign w:val="bottom"/>
          </w:tcPr>
          <w:p w14:paraId="070E48C5" w14:textId="77777777" w:rsidR="00D721A1" w:rsidRDefault="007B6925">
            <w:pPr>
              <w:rPr>
                <w:sz w:val="16"/>
                <w:szCs w:val="16"/>
              </w:rPr>
            </w:pPr>
            <w:r>
              <w:rPr>
                <w:sz w:val="16"/>
                <w:szCs w:val="16"/>
              </w:rPr>
              <w:t>American cupped oyster</w:t>
            </w:r>
          </w:p>
        </w:tc>
        <w:tc>
          <w:tcPr>
            <w:tcW w:w="724" w:type="dxa"/>
            <w:tcBorders>
              <w:top w:val="nil"/>
              <w:left w:val="nil"/>
              <w:bottom w:val="nil"/>
              <w:right w:val="nil"/>
            </w:tcBorders>
            <w:tcMar>
              <w:top w:w="0" w:type="dxa"/>
              <w:left w:w="0" w:type="dxa"/>
              <w:bottom w:w="0" w:type="dxa"/>
              <w:right w:w="0" w:type="dxa"/>
            </w:tcMar>
            <w:vAlign w:val="bottom"/>
          </w:tcPr>
          <w:p w14:paraId="4A0A6251" w14:textId="77777777" w:rsidR="00D721A1" w:rsidRDefault="007B6925">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0B6A9279" w14:textId="77777777" w:rsidR="00D721A1" w:rsidRDefault="007B6925">
            <w:pPr>
              <w:rPr>
                <w:sz w:val="16"/>
                <w:szCs w:val="16"/>
              </w:rPr>
            </w:pPr>
            <w:r>
              <w:rPr>
                <w:sz w:val="16"/>
                <w:szCs w:val="16"/>
              </w:rPr>
              <w:t>0.565</w:t>
            </w:r>
          </w:p>
        </w:tc>
        <w:tc>
          <w:tcPr>
            <w:tcW w:w="610" w:type="dxa"/>
            <w:tcBorders>
              <w:top w:val="nil"/>
              <w:left w:val="nil"/>
              <w:bottom w:val="nil"/>
              <w:right w:val="nil"/>
            </w:tcBorders>
            <w:tcMar>
              <w:top w:w="0" w:type="dxa"/>
              <w:left w:w="0" w:type="dxa"/>
              <w:bottom w:w="0" w:type="dxa"/>
              <w:right w:w="0" w:type="dxa"/>
            </w:tcMar>
            <w:vAlign w:val="bottom"/>
          </w:tcPr>
          <w:p w14:paraId="1281E5A8" w14:textId="77777777" w:rsidR="00D721A1" w:rsidRDefault="007B6925">
            <w:pPr>
              <w:rPr>
                <w:sz w:val="16"/>
                <w:szCs w:val="16"/>
              </w:rPr>
            </w:pPr>
            <w:r>
              <w:rPr>
                <w:sz w:val="16"/>
                <w:szCs w:val="16"/>
              </w:rPr>
              <w:t>24</w:t>
            </w:r>
          </w:p>
        </w:tc>
        <w:tc>
          <w:tcPr>
            <w:tcW w:w="1654" w:type="dxa"/>
            <w:tcBorders>
              <w:top w:val="nil"/>
              <w:left w:val="nil"/>
              <w:bottom w:val="nil"/>
              <w:right w:val="nil"/>
            </w:tcBorders>
            <w:tcMar>
              <w:top w:w="0" w:type="dxa"/>
              <w:left w:w="0" w:type="dxa"/>
              <w:bottom w:w="0" w:type="dxa"/>
              <w:right w:w="0" w:type="dxa"/>
            </w:tcMar>
            <w:vAlign w:val="bottom"/>
          </w:tcPr>
          <w:p w14:paraId="1C540C44" w14:textId="77777777" w:rsidR="00D721A1" w:rsidRDefault="007B6925">
            <w:pPr>
              <w:rPr>
                <w:sz w:val="16"/>
                <w:szCs w:val="16"/>
              </w:rPr>
            </w:pPr>
            <w:r>
              <w:rPr>
                <w:sz w:val="16"/>
                <w:szCs w:val="16"/>
              </w:rPr>
              <w:t>0.014 (0.005-0.028)</w:t>
            </w:r>
          </w:p>
        </w:tc>
        <w:tc>
          <w:tcPr>
            <w:tcW w:w="1747" w:type="dxa"/>
            <w:tcBorders>
              <w:top w:val="nil"/>
              <w:left w:val="nil"/>
              <w:bottom w:val="nil"/>
              <w:right w:val="nil"/>
            </w:tcBorders>
            <w:tcMar>
              <w:top w:w="0" w:type="dxa"/>
              <w:left w:w="0" w:type="dxa"/>
              <w:bottom w:w="0" w:type="dxa"/>
              <w:right w:w="0" w:type="dxa"/>
            </w:tcMar>
            <w:vAlign w:val="bottom"/>
          </w:tcPr>
          <w:p w14:paraId="5F6742F3" w14:textId="77777777" w:rsidR="00D721A1" w:rsidRDefault="007B6925">
            <w:pPr>
              <w:rPr>
                <w:sz w:val="16"/>
                <w:szCs w:val="16"/>
              </w:rPr>
            </w:pPr>
            <w:r>
              <w:rPr>
                <w:sz w:val="16"/>
                <w:szCs w:val="16"/>
              </w:rPr>
              <w:t>0.042 (0.016-0.089)</w:t>
            </w:r>
          </w:p>
        </w:tc>
      </w:tr>
      <w:tr w:rsidR="00D721A1" w14:paraId="56B67E5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0C734F2"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5470400"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07156E7" w14:textId="77777777" w:rsidR="00D721A1" w:rsidRDefault="007B6925">
            <w:pPr>
              <w:rPr>
                <w:sz w:val="16"/>
                <w:szCs w:val="16"/>
              </w:rPr>
            </w:pPr>
            <w:proofErr w:type="spellStart"/>
            <w:r>
              <w:rPr>
                <w:sz w:val="16"/>
                <w:szCs w:val="16"/>
              </w:rPr>
              <w:t>Magallana</w:t>
            </w:r>
            <w:proofErr w:type="spellEnd"/>
          </w:p>
        </w:tc>
        <w:tc>
          <w:tcPr>
            <w:tcW w:w="1985" w:type="dxa"/>
            <w:tcBorders>
              <w:top w:val="nil"/>
              <w:left w:val="nil"/>
              <w:bottom w:val="nil"/>
              <w:right w:val="nil"/>
            </w:tcBorders>
            <w:tcMar>
              <w:top w:w="0" w:type="dxa"/>
              <w:left w:w="0" w:type="dxa"/>
              <w:bottom w:w="0" w:type="dxa"/>
              <w:right w:w="0" w:type="dxa"/>
            </w:tcMar>
            <w:vAlign w:val="bottom"/>
          </w:tcPr>
          <w:p w14:paraId="471FD321" w14:textId="77777777" w:rsidR="00D721A1" w:rsidRDefault="007B6925">
            <w:pPr>
              <w:rPr>
                <w:sz w:val="16"/>
                <w:szCs w:val="16"/>
              </w:rPr>
            </w:pPr>
            <w:proofErr w:type="spellStart"/>
            <w:r>
              <w:rPr>
                <w:sz w:val="16"/>
                <w:szCs w:val="16"/>
              </w:rPr>
              <w:t>Magallana</w:t>
            </w:r>
            <w:proofErr w:type="spellEnd"/>
            <w:r>
              <w:rPr>
                <w:sz w:val="16"/>
                <w:szCs w:val="16"/>
              </w:rPr>
              <w:t xml:space="preserve"> </w:t>
            </w:r>
            <w:proofErr w:type="spellStart"/>
            <w:r>
              <w:rPr>
                <w:sz w:val="16"/>
                <w:szCs w:val="16"/>
              </w:rPr>
              <w:t>bilineata</w:t>
            </w:r>
            <w:proofErr w:type="spellEnd"/>
          </w:p>
        </w:tc>
        <w:tc>
          <w:tcPr>
            <w:tcW w:w="2306" w:type="dxa"/>
            <w:tcBorders>
              <w:top w:val="nil"/>
              <w:left w:val="nil"/>
              <w:bottom w:val="nil"/>
              <w:right w:val="nil"/>
            </w:tcBorders>
            <w:tcMar>
              <w:top w:w="0" w:type="dxa"/>
              <w:left w:w="0" w:type="dxa"/>
              <w:bottom w:w="0" w:type="dxa"/>
              <w:right w:w="0" w:type="dxa"/>
            </w:tcMar>
            <w:vAlign w:val="bottom"/>
          </w:tcPr>
          <w:p w14:paraId="2AF37287" w14:textId="77777777" w:rsidR="00D721A1" w:rsidRDefault="007B6925">
            <w:pPr>
              <w:rPr>
                <w:sz w:val="16"/>
                <w:szCs w:val="16"/>
              </w:rPr>
            </w:pPr>
            <w:r>
              <w:rPr>
                <w:sz w:val="16"/>
                <w:szCs w:val="16"/>
              </w:rPr>
              <w:t>Slipper cupped oyster</w:t>
            </w:r>
          </w:p>
        </w:tc>
        <w:tc>
          <w:tcPr>
            <w:tcW w:w="724" w:type="dxa"/>
            <w:tcBorders>
              <w:top w:val="nil"/>
              <w:left w:val="nil"/>
              <w:bottom w:val="nil"/>
              <w:right w:val="nil"/>
            </w:tcBorders>
            <w:tcMar>
              <w:top w:w="0" w:type="dxa"/>
              <w:left w:w="0" w:type="dxa"/>
              <w:bottom w:w="0" w:type="dxa"/>
              <w:right w:w="0" w:type="dxa"/>
            </w:tcMar>
            <w:vAlign w:val="bottom"/>
          </w:tcPr>
          <w:p w14:paraId="587D8134" w14:textId="77777777" w:rsidR="00D721A1" w:rsidRDefault="007B6925">
            <w:pPr>
              <w:rPr>
                <w:sz w:val="16"/>
                <w:szCs w:val="16"/>
              </w:rPr>
            </w:pPr>
            <w:r>
              <w:rPr>
                <w:sz w:val="16"/>
                <w:szCs w:val="16"/>
              </w:rPr>
              <w:t>20.88</w:t>
            </w:r>
          </w:p>
        </w:tc>
        <w:tc>
          <w:tcPr>
            <w:tcW w:w="651" w:type="dxa"/>
            <w:tcBorders>
              <w:top w:val="nil"/>
              <w:left w:val="nil"/>
              <w:bottom w:val="nil"/>
              <w:right w:val="nil"/>
            </w:tcBorders>
            <w:tcMar>
              <w:top w:w="0" w:type="dxa"/>
              <w:left w:w="0" w:type="dxa"/>
              <w:bottom w:w="0" w:type="dxa"/>
              <w:right w:w="0" w:type="dxa"/>
            </w:tcMar>
            <w:vAlign w:val="bottom"/>
          </w:tcPr>
          <w:p w14:paraId="61D291C3" w14:textId="77777777" w:rsidR="00D721A1" w:rsidRDefault="007B6925">
            <w:pPr>
              <w:rPr>
                <w:sz w:val="16"/>
                <w:szCs w:val="16"/>
              </w:rPr>
            </w:pPr>
            <w:r>
              <w:rPr>
                <w:sz w:val="16"/>
                <w:szCs w:val="16"/>
              </w:rPr>
              <w:t>1</w:t>
            </w:r>
          </w:p>
        </w:tc>
        <w:tc>
          <w:tcPr>
            <w:tcW w:w="610" w:type="dxa"/>
            <w:tcBorders>
              <w:top w:val="nil"/>
              <w:left w:val="nil"/>
              <w:bottom w:val="nil"/>
              <w:right w:val="nil"/>
            </w:tcBorders>
            <w:tcMar>
              <w:top w:w="0" w:type="dxa"/>
              <w:left w:w="0" w:type="dxa"/>
              <w:bottom w:w="0" w:type="dxa"/>
              <w:right w:w="0" w:type="dxa"/>
            </w:tcMar>
            <w:vAlign w:val="bottom"/>
          </w:tcPr>
          <w:p w14:paraId="662ED8ED" w14:textId="77777777" w:rsidR="00D721A1" w:rsidRDefault="007B6925">
            <w:pPr>
              <w:rPr>
                <w:sz w:val="16"/>
                <w:szCs w:val="16"/>
              </w:rPr>
            </w:pPr>
            <w:r>
              <w:rPr>
                <w:sz w:val="16"/>
                <w:szCs w:val="16"/>
              </w:rPr>
              <w:t>28</w:t>
            </w:r>
          </w:p>
        </w:tc>
        <w:tc>
          <w:tcPr>
            <w:tcW w:w="1654" w:type="dxa"/>
            <w:tcBorders>
              <w:top w:val="nil"/>
              <w:left w:val="nil"/>
              <w:bottom w:val="nil"/>
              <w:right w:val="nil"/>
            </w:tcBorders>
            <w:tcMar>
              <w:top w:w="0" w:type="dxa"/>
              <w:left w:w="0" w:type="dxa"/>
              <w:bottom w:w="0" w:type="dxa"/>
              <w:right w:w="0" w:type="dxa"/>
            </w:tcMar>
            <w:vAlign w:val="bottom"/>
          </w:tcPr>
          <w:p w14:paraId="2E44FC4D" w14:textId="77777777" w:rsidR="00D721A1" w:rsidRDefault="007B6925">
            <w:pPr>
              <w:rPr>
                <w:sz w:val="16"/>
                <w:szCs w:val="16"/>
              </w:rPr>
            </w:pPr>
            <w:r>
              <w:rPr>
                <w:sz w:val="16"/>
                <w:szCs w:val="16"/>
              </w:rPr>
              <w:t>0.112 (0.009-0.449)</w:t>
            </w:r>
          </w:p>
        </w:tc>
        <w:tc>
          <w:tcPr>
            <w:tcW w:w="1747" w:type="dxa"/>
            <w:tcBorders>
              <w:top w:val="nil"/>
              <w:left w:val="nil"/>
              <w:bottom w:val="nil"/>
              <w:right w:val="nil"/>
            </w:tcBorders>
            <w:tcMar>
              <w:top w:w="0" w:type="dxa"/>
              <w:left w:w="0" w:type="dxa"/>
              <w:bottom w:w="0" w:type="dxa"/>
              <w:right w:w="0" w:type="dxa"/>
            </w:tcMar>
            <w:vAlign w:val="bottom"/>
          </w:tcPr>
          <w:p w14:paraId="278FE7A5" w14:textId="77777777" w:rsidR="00D721A1" w:rsidRDefault="007B6925">
            <w:pPr>
              <w:rPr>
                <w:sz w:val="16"/>
                <w:szCs w:val="16"/>
              </w:rPr>
            </w:pPr>
            <w:r>
              <w:rPr>
                <w:sz w:val="16"/>
                <w:szCs w:val="16"/>
              </w:rPr>
              <w:t>0.329 (0.027-1.299)</w:t>
            </w:r>
          </w:p>
        </w:tc>
      </w:tr>
      <w:tr w:rsidR="00D721A1" w14:paraId="3863C18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219511B"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0494490"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5D8144A" w14:textId="77777777" w:rsidR="00D721A1" w:rsidRDefault="007B6925">
            <w:pPr>
              <w:rPr>
                <w:sz w:val="16"/>
                <w:szCs w:val="16"/>
              </w:rPr>
            </w:pPr>
            <w:proofErr w:type="spellStart"/>
            <w:r>
              <w:rPr>
                <w:sz w:val="16"/>
                <w:szCs w:val="16"/>
              </w:rPr>
              <w:t>Magallana</w:t>
            </w:r>
            <w:proofErr w:type="spellEnd"/>
          </w:p>
        </w:tc>
        <w:tc>
          <w:tcPr>
            <w:tcW w:w="1985" w:type="dxa"/>
            <w:tcBorders>
              <w:top w:val="nil"/>
              <w:left w:val="nil"/>
              <w:bottom w:val="nil"/>
              <w:right w:val="nil"/>
            </w:tcBorders>
            <w:tcMar>
              <w:top w:w="0" w:type="dxa"/>
              <w:left w:w="0" w:type="dxa"/>
              <w:bottom w:w="0" w:type="dxa"/>
              <w:right w:w="0" w:type="dxa"/>
            </w:tcMar>
            <w:vAlign w:val="bottom"/>
          </w:tcPr>
          <w:p w14:paraId="2D8F3BC4" w14:textId="77777777" w:rsidR="00D721A1" w:rsidRDefault="007B6925">
            <w:pPr>
              <w:rPr>
                <w:sz w:val="16"/>
                <w:szCs w:val="16"/>
              </w:rPr>
            </w:pPr>
            <w:proofErr w:type="spellStart"/>
            <w:r>
              <w:rPr>
                <w:sz w:val="16"/>
                <w:szCs w:val="16"/>
              </w:rPr>
              <w:t>Magallana</w:t>
            </w:r>
            <w:proofErr w:type="spellEnd"/>
            <w:r>
              <w:rPr>
                <w:sz w:val="16"/>
                <w:szCs w:val="16"/>
              </w:rPr>
              <w:t xml:space="preserve"> gigas</w:t>
            </w:r>
          </w:p>
        </w:tc>
        <w:tc>
          <w:tcPr>
            <w:tcW w:w="2306" w:type="dxa"/>
            <w:tcBorders>
              <w:top w:val="nil"/>
              <w:left w:val="nil"/>
              <w:bottom w:val="nil"/>
              <w:right w:val="nil"/>
            </w:tcBorders>
            <w:tcMar>
              <w:top w:w="0" w:type="dxa"/>
              <w:left w:w="0" w:type="dxa"/>
              <w:bottom w:w="0" w:type="dxa"/>
              <w:right w:w="0" w:type="dxa"/>
            </w:tcMar>
            <w:vAlign w:val="bottom"/>
          </w:tcPr>
          <w:p w14:paraId="6AF4A2B8" w14:textId="77777777" w:rsidR="00D721A1" w:rsidRDefault="007B6925">
            <w:pPr>
              <w:rPr>
                <w:sz w:val="16"/>
                <w:szCs w:val="16"/>
              </w:rPr>
            </w:pPr>
            <w:r>
              <w:rPr>
                <w:sz w:val="16"/>
                <w:szCs w:val="16"/>
              </w:rPr>
              <w:t>Pacific cupped oyster</w:t>
            </w:r>
          </w:p>
        </w:tc>
        <w:tc>
          <w:tcPr>
            <w:tcW w:w="724" w:type="dxa"/>
            <w:tcBorders>
              <w:top w:val="nil"/>
              <w:left w:val="nil"/>
              <w:bottom w:val="nil"/>
              <w:right w:val="nil"/>
            </w:tcBorders>
            <w:tcMar>
              <w:top w:w="0" w:type="dxa"/>
              <w:left w:w="0" w:type="dxa"/>
              <w:bottom w:w="0" w:type="dxa"/>
              <w:right w:w="0" w:type="dxa"/>
            </w:tcMar>
            <w:vAlign w:val="bottom"/>
          </w:tcPr>
          <w:p w14:paraId="461368DA" w14:textId="77777777" w:rsidR="00D721A1" w:rsidRDefault="007B6925">
            <w:pPr>
              <w:rPr>
                <w:sz w:val="16"/>
                <w:szCs w:val="16"/>
              </w:rPr>
            </w:pPr>
            <w:r>
              <w:rPr>
                <w:sz w:val="16"/>
                <w:szCs w:val="16"/>
              </w:rPr>
              <w:t>45</w:t>
            </w:r>
          </w:p>
        </w:tc>
        <w:tc>
          <w:tcPr>
            <w:tcW w:w="651" w:type="dxa"/>
            <w:tcBorders>
              <w:top w:val="nil"/>
              <w:left w:val="nil"/>
              <w:bottom w:val="nil"/>
              <w:right w:val="nil"/>
            </w:tcBorders>
            <w:tcMar>
              <w:top w:w="0" w:type="dxa"/>
              <w:left w:w="0" w:type="dxa"/>
              <w:bottom w:w="0" w:type="dxa"/>
              <w:right w:w="0" w:type="dxa"/>
            </w:tcMar>
            <w:vAlign w:val="bottom"/>
          </w:tcPr>
          <w:p w14:paraId="71AA3E58" w14:textId="77777777" w:rsidR="00D721A1" w:rsidRDefault="007B6925">
            <w:pPr>
              <w:rPr>
                <w:sz w:val="16"/>
                <w:szCs w:val="16"/>
              </w:rPr>
            </w:pPr>
            <w:r>
              <w:rPr>
                <w:sz w:val="16"/>
                <w:szCs w:val="16"/>
              </w:rPr>
              <w:t>0.68</w:t>
            </w:r>
          </w:p>
        </w:tc>
        <w:tc>
          <w:tcPr>
            <w:tcW w:w="610" w:type="dxa"/>
            <w:tcBorders>
              <w:top w:val="nil"/>
              <w:left w:val="nil"/>
              <w:bottom w:val="nil"/>
              <w:right w:val="nil"/>
            </w:tcBorders>
            <w:tcMar>
              <w:top w:w="0" w:type="dxa"/>
              <w:left w:w="0" w:type="dxa"/>
              <w:bottom w:w="0" w:type="dxa"/>
              <w:right w:w="0" w:type="dxa"/>
            </w:tcMar>
            <w:vAlign w:val="bottom"/>
          </w:tcPr>
          <w:p w14:paraId="2B26BD4A" w14:textId="77777777" w:rsidR="00D721A1" w:rsidRDefault="007B6925">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08389B86" w14:textId="77777777" w:rsidR="00D721A1" w:rsidRDefault="007B6925">
            <w:pPr>
              <w:rPr>
                <w:sz w:val="16"/>
                <w:szCs w:val="16"/>
              </w:rPr>
            </w:pPr>
            <w:r>
              <w:rPr>
                <w:sz w:val="16"/>
                <w:szCs w:val="16"/>
              </w:rPr>
              <w:t>0.084 (0.043-0.146)</w:t>
            </w:r>
          </w:p>
        </w:tc>
        <w:tc>
          <w:tcPr>
            <w:tcW w:w="1747" w:type="dxa"/>
            <w:tcBorders>
              <w:top w:val="nil"/>
              <w:left w:val="nil"/>
              <w:bottom w:val="nil"/>
              <w:right w:val="nil"/>
            </w:tcBorders>
            <w:tcMar>
              <w:top w:w="0" w:type="dxa"/>
              <w:left w:w="0" w:type="dxa"/>
              <w:bottom w:w="0" w:type="dxa"/>
              <w:right w:w="0" w:type="dxa"/>
            </w:tcMar>
            <w:vAlign w:val="bottom"/>
          </w:tcPr>
          <w:p w14:paraId="7EB31CC6" w14:textId="77777777" w:rsidR="00D721A1" w:rsidRDefault="007B6925">
            <w:pPr>
              <w:rPr>
                <w:sz w:val="16"/>
                <w:szCs w:val="16"/>
              </w:rPr>
            </w:pPr>
            <w:r>
              <w:rPr>
                <w:sz w:val="16"/>
                <w:szCs w:val="16"/>
              </w:rPr>
              <w:t>0.251 (0.157-0.379)</w:t>
            </w:r>
          </w:p>
        </w:tc>
      </w:tr>
      <w:tr w:rsidR="00D721A1" w14:paraId="3EEA415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6034927"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71A4E76"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740D0EC" w14:textId="77777777" w:rsidR="00D721A1" w:rsidRDefault="007B6925">
            <w:pPr>
              <w:rPr>
                <w:sz w:val="16"/>
                <w:szCs w:val="16"/>
              </w:rPr>
            </w:pPr>
            <w:proofErr w:type="spellStart"/>
            <w:r>
              <w:rPr>
                <w:sz w:val="16"/>
                <w:szCs w:val="16"/>
              </w:rPr>
              <w:t>Magallana</w:t>
            </w:r>
            <w:proofErr w:type="spellEnd"/>
          </w:p>
        </w:tc>
        <w:tc>
          <w:tcPr>
            <w:tcW w:w="1985" w:type="dxa"/>
            <w:tcBorders>
              <w:top w:val="nil"/>
              <w:left w:val="nil"/>
              <w:bottom w:val="nil"/>
              <w:right w:val="nil"/>
            </w:tcBorders>
            <w:tcMar>
              <w:top w:w="0" w:type="dxa"/>
              <w:left w:w="0" w:type="dxa"/>
              <w:bottom w:w="0" w:type="dxa"/>
              <w:right w:w="0" w:type="dxa"/>
            </w:tcMar>
            <w:vAlign w:val="bottom"/>
          </w:tcPr>
          <w:p w14:paraId="4C9BAF39" w14:textId="77777777" w:rsidR="00D721A1" w:rsidRDefault="007B6925">
            <w:pPr>
              <w:rPr>
                <w:sz w:val="16"/>
                <w:szCs w:val="16"/>
              </w:rPr>
            </w:pPr>
            <w:proofErr w:type="spellStart"/>
            <w:r>
              <w:rPr>
                <w:sz w:val="16"/>
                <w:szCs w:val="16"/>
              </w:rPr>
              <w:t>Magallana</w:t>
            </w:r>
            <w:proofErr w:type="spellEnd"/>
            <w:r>
              <w:rPr>
                <w:sz w:val="16"/>
                <w:szCs w:val="16"/>
              </w:rPr>
              <w:t xml:space="preserve"> </w:t>
            </w:r>
            <w:proofErr w:type="spellStart"/>
            <w:r>
              <w:rPr>
                <w:sz w:val="16"/>
                <w:szCs w:val="16"/>
              </w:rPr>
              <w:t>sikamea</w:t>
            </w:r>
            <w:proofErr w:type="spellEnd"/>
          </w:p>
        </w:tc>
        <w:tc>
          <w:tcPr>
            <w:tcW w:w="2306" w:type="dxa"/>
            <w:tcBorders>
              <w:top w:val="nil"/>
              <w:left w:val="nil"/>
              <w:bottom w:val="nil"/>
              <w:right w:val="nil"/>
            </w:tcBorders>
            <w:tcMar>
              <w:top w:w="0" w:type="dxa"/>
              <w:left w:w="0" w:type="dxa"/>
              <w:bottom w:w="0" w:type="dxa"/>
              <w:right w:w="0" w:type="dxa"/>
            </w:tcMar>
            <w:vAlign w:val="bottom"/>
          </w:tcPr>
          <w:p w14:paraId="0B9DEE1C" w14:textId="77777777" w:rsidR="00D721A1" w:rsidRDefault="007B6925">
            <w:pPr>
              <w:rPr>
                <w:sz w:val="16"/>
                <w:szCs w:val="16"/>
              </w:rPr>
            </w:pPr>
            <w:r>
              <w:rPr>
                <w:sz w:val="16"/>
                <w:szCs w:val="16"/>
              </w:rPr>
              <w:t>Kumamoto oyster</w:t>
            </w:r>
          </w:p>
        </w:tc>
        <w:tc>
          <w:tcPr>
            <w:tcW w:w="724" w:type="dxa"/>
            <w:tcBorders>
              <w:top w:val="nil"/>
              <w:left w:val="nil"/>
              <w:bottom w:val="nil"/>
              <w:right w:val="nil"/>
            </w:tcBorders>
            <w:tcMar>
              <w:top w:w="0" w:type="dxa"/>
              <w:left w:w="0" w:type="dxa"/>
              <w:bottom w:w="0" w:type="dxa"/>
              <w:right w:w="0" w:type="dxa"/>
            </w:tcMar>
            <w:vAlign w:val="bottom"/>
          </w:tcPr>
          <w:p w14:paraId="44C457D4"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3B6A2793" w14:textId="77777777" w:rsidR="00D721A1" w:rsidRDefault="007B6925">
            <w:pPr>
              <w:rPr>
                <w:sz w:val="16"/>
                <w:szCs w:val="16"/>
              </w:rPr>
            </w:pPr>
            <w:r>
              <w:rPr>
                <w:sz w:val="16"/>
                <w:szCs w:val="16"/>
              </w:rPr>
              <w:t>0.84</w:t>
            </w:r>
          </w:p>
        </w:tc>
        <w:tc>
          <w:tcPr>
            <w:tcW w:w="610" w:type="dxa"/>
            <w:tcBorders>
              <w:top w:val="nil"/>
              <w:left w:val="nil"/>
              <w:bottom w:val="nil"/>
              <w:right w:val="nil"/>
            </w:tcBorders>
            <w:tcMar>
              <w:top w:w="0" w:type="dxa"/>
              <w:left w:w="0" w:type="dxa"/>
              <w:bottom w:w="0" w:type="dxa"/>
              <w:right w:w="0" w:type="dxa"/>
            </w:tcMar>
            <w:vAlign w:val="bottom"/>
          </w:tcPr>
          <w:p w14:paraId="727CF7C8" w14:textId="77777777" w:rsidR="00D721A1" w:rsidRDefault="007B6925">
            <w:pPr>
              <w:rPr>
                <w:sz w:val="16"/>
                <w:szCs w:val="16"/>
              </w:rPr>
            </w:pPr>
            <w:r>
              <w:rPr>
                <w:sz w:val="16"/>
                <w:szCs w:val="16"/>
              </w:rPr>
              <w:t>20.5</w:t>
            </w:r>
          </w:p>
        </w:tc>
        <w:tc>
          <w:tcPr>
            <w:tcW w:w="1654" w:type="dxa"/>
            <w:tcBorders>
              <w:top w:val="nil"/>
              <w:left w:val="nil"/>
              <w:bottom w:val="nil"/>
              <w:right w:val="nil"/>
            </w:tcBorders>
            <w:tcMar>
              <w:top w:w="0" w:type="dxa"/>
              <w:left w:w="0" w:type="dxa"/>
              <w:bottom w:w="0" w:type="dxa"/>
              <w:right w:w="0" w:type="dxa"/>
            </w:tcMar>
            <w:vAlign w:val="bottom"/>
          </w:tcPr>
          <w:p w14:paraId="3F3ABB80" w14:textId="77777777" w:rsidR="00D721A1" w:rsidRDefault="007B6925">
            <w:pPr>
              <w:rPr>
                <w:sz w:val="16"/>
                <w:szCs w:val="16"/>
              </w:rPr>
            </w:pPr>
            <w:r>
              <w:rPr>
                <w:sz w:val="16"/>
                <w:szCs w:val="16"/>
              </w:rPr>
              <w:t>0.144 (0.008-0.588)</w:t>
            </w:r>
          </w:p>
        </w:tc>
        <w:tc>
          <w:tcPr>
            <w:tcW w:w="1747" w:type="dxa"/>
            <w:tcBorders>
              <w:top w:val="nil"/>
              <w:left w:val="nil"/>
              <w:bottom w:val="nil"/>
              <w:right w:val="nil"/>
            </w:tcBorders>
            <w:tcMar>
              <w:top w:w="0" w:type="dxa"/>
              <w:left w:w="0" w:type="dxa"/>
              <w:bottom w:w="0" w:type="dxa"/>
              <w:right w:w="0" w:type="dxa"/>
            </w:tcMar>
            <w:vAlign w:val="bottom"/>
          </w:tcPr>
          <w:p w14:paraId="4B38037A" w14:textId="77777777" w:rsidR="00D721A1" w:rsidRDefault="007B6925">
            <w:pPr>
              <w:rPr>
                <w:sz w:val="16"/>
                <w:szCs w:val="16"/>
              </w:rPr>
            </w:pPr>
            <w:r>
              <w:rPr>
                <w:sz w:val="16"/>
                <w:szCs w:val="16"/>
              </w:rPr>
              <w:t>0.417 (0.023-1.621)</w:t>
            </w:r>
          </w:p>
        </w:tc>
      </w:tr>
      <w:tr w:rsidR="00D721A1" w14:paraId="74D970D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D8FD78"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E80C927"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DB18780" w14:textId="77777777" w:rsidR="00D721A1" w:rsidRDefault="007B6925">
            <w:pPr>
              <w:rPr>
                <w:sz w:val="16"/>
                <w:szCs w:val="16"/>
              </w:rPr>
            </w:pPr>
            <w:r>
              <w:rPr>
                <w:sz w:val="16"/>
                <w:szCs w:val="16"/>
              </w:rPr>
              <w:t>Ostrea</w:t>
            </w:r>
          </w:p>
        </w:tc>
        <w:tc>
          <w:tcPr>
            <w:tcW w:w="1985" w:type="dxa"/>
            <w:tcBorders>
              <w:top w:val="nil"/>
              <w:left w:val="nil"/>
              <w:bottom w:val="nil"/>
              <w:right w:val="nil"/>
            </w:tcBorders>
            <w:tcMar>
              <w:top w:w="0" w:type="dxa"/>
              <w:left w:w="0" w:type="dxa"/>
              <w:bottom w:w="0" w:type="dxa"/>
              <w:right w:w="0" w:type="dxa"/>
            </w:tcMar>
            <w:vAlign w:val="bottom"/>
          </w:tcPr>
          <w:p w14:paraId="1EA82B65" w14:textId="77777777" w:rsidR="00D721A1" w:rsidRDefault="007B6925">
            <w:pPr>
              <w:rPr>
                <w:sz w:val="16"/>
                <w:szCs w:val="16"/>
              </w:rPr>
            </w:pPr>
            <w:r>
              <w:rPr>
                <w:sz w:val="16"/>
                <w:szCs w:val="16"/>
              </w:rPr>
              <w:t xml:space="preserve">Ostrea </w:t>
            </w:r>
            <w:proofErr w:type="spellStart"/>
            <w:r>
              <w:rPr>
                <w:sz w:val="16"/>
                <w:szCs w:val="16"/>
              </w:rPr>
              <w:t>conchaphila</w:t>
            </w:r>
            <w:proofErr w:type="spellEnd"/>
          </w:p>
        </w:tc>
        <w:tc>
          <w:tcPr>
            <w:tcW w:w="2306" w:type="dxa"/>
            <w:tcBorders>
              <w:top w:val="nil"/>
              <w:left w:val="nil"/>
              <w:bottom w:val="nil"/>
              <w:right w:val="nil"/>
            </w:tcBorders>
            <w:tcMar>
              <w:top w:w="0" w:type="dxa"/>
              <w:left w:w="0" w:type="dxa"/>
              <w:bottom w:w="0" w:type="dxa"/>
              <w:right w:w="0" w:type="dxa"/>
            </w:tcMar>
            <w:vAlign w:val="bottom"/>
          </w:tcPr>
          <w:p w14:paraId="349578C4" w14:textId="77777777" w:rsidR="00D721A1" w:rsidRDefault="007B6925">
            <w:pPr>
              <w:rPr>
                <w:sz w:val="16"/>
                <w:szCs w:val="16"/>
              </w:rPr>
            </w:pPr>
            <w:r>
              <w:rPr>
                <w:sz w:val="16"/>
                <w:szCs w:val="16"/>
              </w:rPr>
              <w:t>Olympia oyster</w:t>
            </w:r>
          </w:p>
        </w:tc>
        <w:tc>
          <w:tcPr>
            <w:tcW w:w="724" w:type="dxa"/>
            <w:tcBorders>
              <w:top w:val="nil"/>
              <w:left w:val="nil"/>
              <w:bottom w:val="nil"/>
              <w:right w:val="nil"/>
            </w:tcBorders>
            <w:tcMar>
              <w:top w:w="0" w:type="dxa"/>
              <w:left w:w="0" w:type="dxa"/>
              <w:bottom w:w="0" w:type="dxa"/>
              <w:right w:w="0" w:type="dxa"/>
            </w:tcMar>
            <w:vAlign w:val="bottom"/>
          </w:tcPr>
          <w:p w14:paraId="6546BE15" w14:textId="77777777" w:rsidR="00D721A1" w:rsidRDefault="007B6925">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65F72563" w14:textId="77777777" w:rsidR="00D721A1" w:rsidRDefault="007B6925">
            <w:pPr>
              <w:rPr>
                <w:sz w:val="16"/>
                <w:szCs w:val="16"/>
              </w:rPr>
            </w:pPr>
            <w:r>
              <w:rPr>
                <w:sz w:val="16"/>
                <w:szCs w:val="16"/>
              </w:rPr>
              <w:t>0.7625</w:t>
            </w:r>
          </w:p>
        </w:tc>
        <w:tc>
          <w:tcPr>
            <w:tcW w:w="610" w:type="dxa"/>
            <w:tcBorders>
              <w:top w:val="nil"/>
              <w:left w:val="nil"/>
              <w:bottom w:val="nil"/>
              <w:right w:val="nil"/>
            </w:tcBorders>
            <w:tcMar>
              <w:top w:w="0" w:type="dxa"/>
              <w:left w:w="0" w:type="dxa"/>
              <w:bottom w:w="0" w:type="dxa"/>
              <w:right w:w="0" w:type="dxa"/>
            </w:tcMar>
            <w:vAlign w:val="bottom"/>
          </w:tcPr>
          <w:p w14:paraId="5562272C" w14:textId="77777777" w:rsidR="00D721A1" w:rsidRDefault="007B6925">
            <w:pPr>
              <w:rPr>
                <w:sz w:val="16"/>
                <w:szCs w:val="16"/>
              </w:rPr>
            </w:pPr>
            <w:r>
              <w:rPr>
                <w:sz w:val="16"/>
                <w:szCs w:val="16"/>
              </w:rPr>
              <w:t>14.5</w:t>
            </w:r>
          </w:p>
        </w:tc>
        <w:tc>
          <w:tcPr>
            <w:tcW w:w="1654" w:type="dxa"/>
            <w:tcBorders>
              <w:top w:val="nil"/>
              <w:left w:val="nil"/>
              <w:bottom w:val="nil"/>
              <w:right w:val="nil"/>
            </w:tcBorders>
            <w:tcMar>
              <w:top w:w="0" w:type="dxa"/>
              <w:left w:w="0" w:type="dxa"/>
              <w:bottom w:w="0" w:type="dxa"/>
              <w:right w:w="0" w:type="dxa"/>
            </w:tcMar>
            <w:vAlign w:val="bottom"/>
          </w:tcPr>
          <w:p w14:paraId="3185A584" w14:textId="77777777" w:rsidR="00D721A1" w:rsidRDefault="007B6925">
            <w:pPr>
              <w:rPr>
                <w:sz w:val="16"/>
                <w:szCs w:val="16"/>
              </w:rPr>
            </w:pPr>
            <w:r>
              <w:rPr>
                <w:sz w:val="16"/>
                <w:szCs w:val="16"/>
              </w:rPr>
              <w:t>0.168 (0.002-0.95)</w:t>
            </w:r>
          </w:p>
        </w:tc>
        <w:tc>
          <w:tcPr>
            <w:tcW w:w="1747" w:type="dxa"/>
            <w:tcBorders>
              <w:top w:val="nil"/>
              <w:left w:val="nil"/>
              <w:bottom w:val="nil"/>
              <w:right w:val="nil"/>
            </w:tcBorders>
            <w:tcMar>
              <w:top w:w="0" w:type="dxa"/>
              <w:left w:w="0" w:type="dxa"/>
              <w:bottom w:w="0" w:type="dxa"/>
              <w:right w:w="0" w:type="dxa"/>
            </w:tcMar>
            <w:vAlign w:val="bottom"/>
          </w:tcPr>
          <w:p w14:paraId="6F2B8D52" w14:textId="77777777" w:rsidR="00D721A1" w:rsidRDefault="007B6925">
            <w:pPr>
              <w:rPr>
                <w:sz w:val="16"/>
                <w:szCs w:val="16"/>
              </w:rPr>
            </w:pPr>
            <w:r>
              <w:rPr>
                <w:sz w:val="16"/>
                <w:szCs w:val="16"/>
              </w:rPr>
              <w:t>0.501 (0.005-2.874)</w:t>
            </w:r>
          </w:p>
        </w:tc>
      </w:tr>
      <w:tr w:rsidR="00D721A1" w14:paraId="39B1428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4CB7B51"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D46B2B6" w14:textId="77777777" w:rsidR="00D721A1" w:rsidRDefault="007B6925">
            <w:pPr>
              <w:rPr>
                <w:sz w:val="16"/>
                <w:szCs w:val="16"/>
              </w:rPr>
            </w:pPr>
            <w:r>
              <w:rPr>
                <w:sz w:val="16"/>
                <w:szCs w:val="16"/>
              </w:rPr>
              <w:t>Margaritidae</w:t>
            </w:r>
          </w:p>
        </w:tc>
        <w:tc>
          <w:tcPr>
            <w:tcW w:w="1086" w:type="dxa"/>
            <w:tcBorders>
              <w:top w:val="nil"/>
              <w:left w:val="nil"/>
              <w:bottom w:val="nil"/>
              <w:right w:val="nil"/>
            </w:tcBorders>
            <w:tcMar>
              <w:top w:w="0" w:type="dxa"/>
              <w:left w:w="0" w:type="dxa"/>
              <w:bottom w:w="0" w:type="dxa"/>
              <w:right w:w="0" w:type="dxa"/>
            </w:tcMar>
            <w:vAlign w:val="bottom"/>
          </w:tcPr>
          <w:p w14:paraId="3C42B341" w14:textId="77777777" w:rsidR="00D721A1" w:rsidRDefault="007B6925">
            <w:pPr>
              <w:rPr>
                <w:sz w:val="16"/>
                <w:szCs w:val="16"/>
              </w:rPr>
            </w:pPr>
            <w:r>
              <w:rPr>
                <w:sz w:val="16"/>
                <w:szCs w:val="16"/>
              </w:rPr>
              <w:t>Pinctada</w:t>
            </w:r>
          </w:p>
        </w:tc>
        <w:tc>
          <w:tcPr>
            <w:tcW w:w="1985" w:type="dxa"/>
            <w:tcBorders>
              <w:top w:val="nil"/>
              <w:left w:val="nil"/>
              <w:bottom w:val="nil"/>
              <w:right w:val="nil"/>
            </w:tcBorders>
            <w:tcMar>
              <w:top w:w="0" w:type="dxa"/>
              <w:left w:w="0" w:type="dxa"/>
              <w:bottom w:w="0" w:type="dxa"/>
              <w:right w:w="0" w:type="dxa"/>
            </w:tcMar>
            <w:vAlign w:val="bottom"/>
          </w:tcPr>
          <w:p w14:paraId="65E394DC" w14:textId="77777777" w:rsidR="00D721A1" w:rsidRDefault="007B6925">
            <w:pPr>
              <w:rPr>
                <w:sz w:val="16"/>
                <w:szCs w:val="16"/>
              </w:rPr>
            </w:pPr>
            <w:r>
              <w:rPr>
                <w:sz w:val="16"/>
                <w:szCs w:val="16"/>
              </w:rPr>
              <w:t>Pinctada maxima</w:t>
            </w:r>
          </w:p>
        </w:tc>
        <w:tc>
          <w:tcPr>
            <w:tcW w:w="2306" w:type="dxa"/>
            <w:tcBorders>
              <w:top w:val="nil"/>
              <w:left w:val="nil"/>
              <w:bottom w:val="nil"/>
              <w:right w:val="nil"/>
            </w:tcBorders>
            <w:tcMar>
              <w:top w:w="0" w:type="dxa"/>
              <w:left w:w="0" w:type="dxa"/>
              <w:bottom w:w="0" w:type="dxa"/>
              <w:right w:w="0" w:type="dxa"/>
            </w:tcMar>
            <w:vAlign w:val="bottom"/>
          </w:tcPr>
          <w:p w14:paraId="66D2AA5D" w14:textId="77777777" w:rsidR="00D721A1" w:rsidRDefault="007B6925">
            <w:pPr>
              <w:rPr>
                <w:sz w:val="16"/>
                <w:szCs w:val="16"/>
              </w:rPr>
            </w:pPr>
            <w:proofErr w:type="spellStart"/>
            <w:r>
              <w:rPr>
                <w:sz w:val="16"/>
                <w:szCs w:val="16"/>
              </w:rPr>
              <w:t>Silverlip</w:t>
            </w:r>
            <w:proofErr w:type="spellEnd"/>
            <w:r>
              <w:rPr>
                <w:sz w:val="16"/>
                <w:szCs w:val="16"/>
              </w:rPr>
              <w:t xml:space="preserve"> pearl oyster</w:t>
            </w:r>
          </w:p>
        </w:tc>
        <w:tc>
          <w:tcPr>
            <w:tcW w:w="724" w:type="dxa"/>
            <w:tcBorders>
              <w:top w:val="nil"/>
              <w:left w:val="nil"/>
              <w:bottom w:val="nil"/>
              <w:right w:val="nil"/>
            </w:tcBorders>
            <w:tcMar>
              <w:top w:w="0" w:type="dxa"/>
              <w:left w:w="0" w:type="dxa"/>
              <w:bottom w:w="0" w:type="dxa"/>
              <w:right w:w="0" w:type="dxa"/>
            </w:tcMar>
            <w:vAlign w:val="bottom"/>
          </w:tcPr>
          <w:p w14:paraId="3ADEA7F3" w14:textId="77777777" w:rsidR="00D721A1" w:rsidRDefault="007B6925">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0ADDD9EA" w14:textId="77777777" w:rsidR="00D721A1" w:rsidRDefault="007B6925">
            <w:pPr>
              <w:rPr>
                <w:sz w:val="16"/>
                <w:szCs w:val="16"/>
              </w:rPr>
            </w:pPr>
            <w:r>
              <w:rPr>
                <w:sz w:val="16"/>
                <w:szCs w:val="16"/>
              </w:rPr>
              <w:t>0.74</w:t>
            </w:r>
          </w:p>
        </w:tc>
        <w:tc>
          <w:tcPr>
            <w:tcW w:w="610" w:type="dxa"/>
            <w:tcBorders>
              <w:top w:val="nil"/>
              <w:left w:val="nil"/>
              <w:bottom w:val="nil"/>
              <w:right w:val="nil"/>
            </w:tcBorders>
            <w:tcMar>
              <w:top w:w="0" w:type="dxa"/>
              <w:left w:w="0" w:type="dxa"/>
              <w:bottom w:w="0" w:type="dxa"/>
              <w:right w:w="0" w:type="dxa"/>
            </w:tcMar>
            <w:vAlign w:val="bottom"/>
          </w:tcPr>
          <w:p w14:paraId="7BFDA82B" w14:textId="77777777" w:rsidR="00D721A1" w:rsidRDefault="007B6925">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4D29625F" w14:textId="77777777" w:rsidR="00D721A1" w:rsidRDefault="007B6925">
            <w:pPr>
              <w:rPr>
                <w:sz w:val="16"/>
                <w:szCs w:val="16"/>
              </w:rPr>
            </w:pPr>
            <w:r>
              <w:rPr>
                <w:sz w:val="16"/>
                <w:szCs w:val="16"/>
              </w:rPr>
              <w:t>0.09 (0.001-0.503)</w:t>
            </w:r>
          </w:p>
        </w:tc>
        <w:tc>
          <w:tcPr>
            <w:tcW w:w="1747" w:type="dxa"/>
            <w:tcBorders>
              <w:top w:val="nil"/>
              <w:left w:val="nil"/>
              <w:bottom w:val="nil"/>
              <w:right w:val="nil"/>
            </w:tcBorders>
            <w:tcMar>
              <w:top w:w="0" w:type="dxa"/>
              <w:left w:w="0" w:type="dxa"/>
              <w:bottom w:w="0" w:type="dxa"/>
              <w:right w:w="0" w:type="dxa"/>
            </w:tcMar>
            <w:vAlign w:val="bottom"/>
          </w:tcPr>
          <w:p w14:paraId="47AFADF4" w14:textId="77777777" w:rsidR="00D721A1" w:rsidRDefault="007B6925">
            <w:pPr>
              <w:rPr>
                <w:sz w:val="16"/>
                <w:szCs w:val="16"/>
              </w:rPr>
            </w:pPr>
            <w:r>
              <w:rPr>
                <w:sz w:val="16"/>
                <w:szCs w:val="16"/>
              </w:rPr>
              <w:t>0.263 (0.003-1.546)</w:t>
            </w:r>
          </w:p>
        </w:tc>
      </w:tr>
      <w:tr w:rsidR="00D721A1" w14:paraId="688FE6E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0513909"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705F6DF" w14:textId="77777777" w:rsidR="00D721A1" w:rsidRDefault="007B6925">
            <w:pPr>
              <w:rPr>
                <w:sz w:val="16"/>
                <w:szCs w:val="16"/>
              </w:rPr>
            </w:pPr>
            <w:r>
              <w:rPr>
                <w:sz w:val="16"/>
                <w:szCs w:val="16"/>
              </w:rPr>
              <w:t>Margaritidae</w:t>
            </w:r>
          </w:p>
        </w:tc>
        <w:tc>
          <w:tcPr>
            <w:tcW w:w="1086" w:type="dxa"/>
            <w:tcBorders>
              <w:top w:val="nil"/>
              <w:left w:val="nil"/>
              <w:bottom w:val="nil"/>
              <w:right w:val="nil"/>
            </w:tcBorders>
            <w:tcMar>
              <w:top w:w="0" w:type="dxa"/>
              <w:left w:w="0" w:type="dxa"/>
              <w:bottom w:w="0" w:type="dxa"/>
              <w:right w:w="0" w:type="dxa"/>
            </w:tcMar>
            <w:vAlign w:val="bottom"/>
          </w:tcPr>
          <w:p w14:paraId="2ADC925E" w14:textId="77777777" w:rsidR="00D721A1" w:rsidRDefault="007B6925">
            <w:pPr>
              <w:rPr>
                <w:sz w:val="16"/>
                <w:szCs w:val="16"/>
              </w:rPr>
            </w:pPr>
            <w:r>
              <w:rPr>
                <w:sz w:val="16"/>
                <w:szCs w:val="16"/>
              </w:rPr>
              <w:t>Pinctada</w:t>
            </w:r>
          </w:p>
        </w:tc>
        <w:tc>
          <w:tcPr>
            <w:tcW w:w="1985" w:type="dxa"/>
            <w:tcBorders>
              <w:top w:val="nil"/>
              <w:left w:val="nil"/>
              <w:bottom w:val="nil"/>
              <w:right w:val="nil"/>
            </w:tcBorders>
            <w:tcMar>
              <w:top w:w="0" w:type="dxa"/>
              <w:left w:w="0" w:type="dxa"/>
              <w:bottom w:w="0" w:type="dxa"/>
              <w:right w:w="0" w:type="dxa"/>
            </w:tcMar>
            <w:vAlign w:val="bottom"/>
          </w:tcPr>
          <w:p w14:paraId="6AE7F351" w14:textId="77777777" w:rsidR="00D721A1" w:rsidRDefault="007B6925">
            <w:pPr>
              <w:rPr>
                <w:sz w:val="16"/>
                <w:szCs w:val="16"/>
              </w:rPr>
            </w:pPr>
            <w:r>
              <w:rPr>
                <w:sz w:val="16"/>
                <w:szCs w:val="16"/>
              </w:rPr>
              <w:t>Pinctada radiata</w:t>
            </w:r>
          </w:p>
        </w:tc>
        <w:tc>
          <w:tcPr>
            <w:tcW w:w="2306" w:type="dxa"/>
            <w:tcBorders>
              <w:top w:val="nil"/>
              <w:left w:val="nil"/>
              <w:bottom w:val="nil"/>
              <w:right w:val="nil"/>
            </w:tcBorders>
            <w:tcMar>
              <w:top w:w="0" w:type="dxa"/>
              <w:left w:w="0" w:type="dxa"/>
              <w:bottom w:w="0" w:type="dxa"/>
              <w:right w:w="0" w:type="dxa"/>
            </w:tcMar>
            <w:vAlign w:val="bottom"/>
          </w:tcPr>
          <w:p w14:paraId="5F6E5C17" w14:textId="77777777" w:rsidR="00D721A1" w:rsidRDefault="007B6925">
            <w:pPr>
              <w:rPr>
                <w:sz w:val="16"/>
                <w:szCs w:val="16"/>
              </w:rPr>
            </w:pPr>
            <w:r>
              <w:rPr>
                <w:sz w:val="16"/>
                <w:szCs w:val="16"/>
              </w:rPr>
              <w:t>Rayed pearl oyster</w:t>
            </w:r>
          </w:p>
        </w:tc>
        <w:tc>
          <w:tcPr>
            <w:tcW w:w="724" w:type="dxa"/>
            <w:tcBorders>
              <w:top w:val="nil"/>
              <w:left w:val="nil"/>
              <w:bottom w:val="nil"/>
              <w:right w:val="nil"/>
            </w:tcBorders>
            <w:tcMar>
              <w:top w:w="0" w:type="dxa"/>
              <w:left w:w="0" w:type="dxa"/>
              <w:bottom w:w="0" w:type="dxa"/>
              <w:right w:w="0" w:type="dxa"/>
            </w:tcMar>
            <w:vAlign w:val="bottom"/>
          </w:tcPr>
          <w:p w14:paraId="27CFCD53" w14:textId="77777777" w:rsidR="00D721A1" w:rsidRDefault="007B6925">
            <w:pPr>
              <w:rPr>
                <w:sz w:val="16"/>
                <w:szCs w:val="16"/>
              </w:rPr>
            </w:pPr>
            <w:r>
              <w:rPr>
                <w:sz w:val="16"/>
                <w:szCs w:val="16"/>
              </w:rPr>
              <w:t>10.05</w:t>
            </w:r>
          </w:p>
        </w:tc>
        <w:tc>
          <w:tcPr>
            <w:tcW w:w="651" w:type="dxa"/>
            <w:tcBorders>
              <w:top w:val="nil"/>
              <w:left w:val="nil"/>
              <w:bottom w:val="nil"/>
              <w:right w:val="nil"/>
            </w:tcBorders>
            <w:tcMar>
              <w:top w:w="0" w:type="dxa"/>
              <w:left w:w="0" w:type="dxa"/>
              <w:bottom w:w="0" w:type="dxa"/>
              <w:right w:w="0" w:type="dxa"/>
            </w:tcMar>
            <w:vAlign w:val="bottom"/>
          </w:tcPr>
          <w:p w14:paraId="6A04C35D" w14:textId="77777777" w:rsidR="00D721A1" w:rsidRDefault="007B6925">
            <w:pPr>
              <w:rPr>
                <w:sz w:val="16"/>
                <w:szCs w:val="16"/>
              </w:rPr>
            </w:pPr>
            <w:r>
              <w:rPr>
                <w:sz w:val="16"/>
                <w:szCs w:val="16"/>
              </w:rPr>
              <w:t>0.414</w:t>
            </w:r>
          </w:p>
        </w:tc>
        <w:tc>
          <w:tcPr>
            <w:tcW w:w="610" w:type="dxa"/>
            <w:tcBorders>
              <w:top w:val="nil"/>
              <w:left w:val="nil"/>
              <w:bottom w:val="nil"/>
              <w:right w:val="nil"/>
            </w:tcBorders>
            <w:tcMar>
              <w:top w:w="0" w:type="dxa"/>
              <w:left w:w="0" w:type="dxa"/>
              <w:bottom w:w="0" w:type="dxa"/>
              <w:right w:w="0" w:type="dxa"/>
            </w:tcMar>
            <w:vAlign w:val="bottom"/>
          </w:tcPr>
          <w:p w14:paraId="53C7BB4C" w14:textId="77777777" w:rsidR="00D721A1" w:rsidRDefault="007B6925">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30693DC2" w14:textId="77777777" w:rsidR="00D721A1" w:rsidRDefault="007B6925">
            <w:pPr>
              <w:rPr>
                <w:sz w:val="16"/>
                <w:szCs w:val="16"/>
              </w:rPr>
            </w:pPr>
            <w:r>
              <w:rPr>
                <w:sz w:val="16"/>
                <w:szCs w:val="16"/>
              </w:rPr>
              <w:t>0.074 (0.001-0.441)</w:t>
            </w:r>
          </w:p>
        </w:tc>
        <w:tc>
          <w:tcPr>
            <w:tcW w:w="1747" w:type="dxa"/>
            <w:tcBorders>
              <w:top w:val="nil"/>
              <w:left w:val="nil"/>
              <w:bottom w:val="nil"/>
              <w:right w:val="nil"/>
            </w:tcBorders>
            <w:tcMar>
              <w:top w:w="0" w:type="dxa"/>
              <w:left w:w="0" w:type="dxa"/>
              <w:bottom w:w="0" w:type="dxa"/>
              <w:right w:w="0" w:type="dxa"/>
            </w:tcMar>
            <w:vAlign w:val="bottom"/>
          </w:tcPr>
          <w:p w14:paraId="50730B93" w14:textId="77777777" w:rsidR="00D721A1" w:rsidRDefault="007B6925">
            <w:pPr>
              <w:rPr>
                <w:sz w:val="16"/>
                <w:szCs w:val="16"/>
              </w:rPr>
            </w:pPr>
            <w:r>
              <w:rPr>
                <w:sz w:val="16"/>
                <w:szCs w:val="16"/>
              </w:rPr>
              <w:t>0.215 (0.002-1.259)</w:t>
            </w:r>
          </w:p>
        </w:tc>
      </w:tr>
      <w:tr w:rsidR="00D721A1" w14:paraId="7EA6B68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39A50AF"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21633D4" w14:textId="77777777" w:rsidR="00D721A1" w:rsidRDefault="007B6925">
            <w:pPr>
              <w:rPr>
                <w:sz w:val="16"/>
                <w:szCs w:val="16"/>
              </w:rPr>
            </w:pPr>
            <w:proofErr w:type="spellStart"/>
            <w:r>
              <w:rPr>
                <w:sz w:val="16"/>
                <w:szCs w:val="16"/>
              </w:rPr>
              <w:t>Pteriidae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8CEEF02" w14:textId="77777777" w:rsidR="00D721A1" w:rsidRDefault="007B6925">
            <w:pPr>
              <w:rPr>
                <w:sz w:val="16"/>
                <w:szCs w:val="16"/>
              </w:rPr>
            </w:pPr>
            <w:proofErr w:type="spellStart"/>
            <w:r>
              <w:rPr>
                <w:sz w:val="16"/>
                <w:szCs w:val="16"/>
              </w:rPr>
              <w:t>Pteria</w:t>
            </w:r>
            <w:proofErr w:type="spellEnd"/>
          </w:p>
        </w:tc>
        <w:tc>
          <w:tcPr>
            <w:tcW w:w="1985" w:type="dxa"/>
            <w:tcBorders>
              <w:top w:val="nil"/>
              <w:left w:val="nil"/>
              <w:bottom w:val="nil"/>
              <w:right w:val="nil"/>
            </w:tcBorders>
            <w:tcMar>
              <w:top w:w="0" w:type="dxa"/>
              <w:left w:w="0" w:type="dxa"/>
              <w:bottom w:w="0" w:type="dxa"/>
              <w:right w:w="0" w:type="dxa"/>
            </w:tcMar>
            <w:vAlign w:val="bottom"/>
          </w:tcPr>
          <w:p w14:paraId="25B3F2E7" w14:textId="77777777" w:rsidR="00D721A1" w:rsidRDefault="007B6925">
            <w:pPr>
              <w:rPr>
                <w:sz w:val="16"/>
                <w:szCs w:val="16"/>
              </w:rPr>
            </w:pPr>
            <w:proofErr w:type="spellStart"/>
            <w:r>
              <w:rPr>
                <w:sz w:val="16"/>
                <w:szCs w:val="16"/>
              </w:rPr>
              <w:t>Pteria</w:t>
            </w:r>
            <w:proofErr w:type="spellEnd"/>
            <w:r>
              <w:rPr>
                <w:sz w:val="16"/>
                <w:szCs w:val="16"/>
              </w:rPr>
              <w:t xml:space="preserve"> penguin</w:t>
            </w:r>
          </w:p>
        </w:tc>
        <w:tc>
          <w:tcPr>
            <w:tcW w:w="2306" w:type="dxa"/>
            <w:tcBorders>
              <w:top w:val="nil"/>
              <w:left w:val="nil"/>
              <w:bottom w:val="nil"/>
              <w:right w:val="nil"/>
            </w:tcBorders>
            <w:tcMar>
              <w:top w:w="0" w:type="dxa"/>
              <w:left w:w="0" w:type="dxa"/>
              <w:bottom w:w="0" w:type="dxa"/>
              <w:right w:w="0" w:type="dxa"/>
            </w:tcMar>
            <w:vAlign w:val="bottom"/>
          </w:tcPr>
          <w:p w14:paraId="037A43DD" w14:textId="77777777" w:rsidR="00D721A1" w:rsidRDefault="007B6925">
            <w:pPr>
              <w:rPr>
                <w:sz w:val="16"/>
                <w:szCs w:val="16"/>
              </w:rPr>
            </w:pPr>
            <w:r>
              <w:rPr>
                <w:sz w:val="16"/>
                <w:szCs w:val="16"/>
              </w:rPr>
              <w:t>Penguin wing oyster</w:t>
            </w:r>
          </w:p>
        </w:tc>
        <w:tc>
          <w:tcPr>
            <w:tcW w:w="724" w:type="dxa"/>
            <w:tcBorders>
              <w:top w:val="nil"/>
              <w:left w:val="nil"/>
              <w:bottom w:val="nil"/>
              <w:right w:val="nil"/>
            </w:tcBorders>
            <w:tcMar>
              <w:top w:w="0" w:type="dxa"/>
              <w:left w:w="0" w:type="dxa"/>
              <w:bottom w:w="0" w:type="dxa"/>
              <w:right w:w="0" w:type="dxa"/>
            </w:tcMar>
            <w:vAlign w:val="bottom"/>
          </w:tcPr>
          <w:p w14:paraId="048A34C1" w14:textId="77777777" w:rsidR="00D721A1" w:rsidRDefault="007B6925">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45167DD2" w14:textId="77777777" w:rsidR="00D721A1" w:rsidRDefault="007B6925">
            <w:pPr>
              <w:rPr>
                <w:sz w:val="16"/>
                <w:szCs w:val="16"/>
              </w:rPr>
            </w:pPr>
            <w:r>
              <w:rPr>
                <w:sz w:val="16"/>
                <w:szCs w:val="16"/>
              </w:rPr>
              <w:t>0.69</w:t>
            </w:r>
          </w:p>
        </w:tc>
        <w:tc>
          <w:tcPr>
            <w:tcW w:w="610" w:type="dxa"/>
            <w:tcBorders>
              <w:top w:val="nil"/>
              <w:left w:val="nil"/>
              <w:bottom w:val="nil"/>
              <w:right w:val="nil"/>
            </w:tcBorders>
            <w:tcMar>
              <w:top w:w="0" w:type="dxa"/>
              <w:left w:w="0" w:type="dxa"/>
              <w:bottom w:w="0" w:type="dxa"/>
              <w:right w:w="0" w:type="dxa"/>
            </w:tcMar>
            <w:vAlign w:val="bottom"/>
          </w:tcPr>
          <w:p w14:paraId="0AE5B37D" w14:textId="77777777" w:rsidR="00D721A1" w:rsidRDefault="007B6925">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29237FDA" w14:textId="77777777" w:rsidR="00D721A1" w:rsidRDefault="007B6925">
            <w:pPr>
              <w:rPr>
                <w:sz w:val="16"/>
                <w:szCs w:val="16"/>
              </w:rPr>
            </w:pPr>
            <w:r>
              <w:rPr>
                <w:sz w:val="16"/>
                <w:szCs w:val="16"/>
              </w:rPr>
              <w:t>0.091 (0.001-0.557)</w:t>
            </w:r>
          </w:p>
        </w:tc>
        <w:tc>
          <w:tcPr>
            <w:tcW w:w="1747" w:type="dxa"/>
            <w:tcBorders>
              <w:top w:val="nil"/>
              <w:left w:val="nil"/>
              <w:bottom w:val="nil"/>
              <w:right w:val="nil"/>
            </w:tcBorders>
            <w:tcMar>
              <w:top w:w="0" w:type="dxa"/>
              <w:left w:w="0" w:type="dxa"/>
              <w:bottom w:w="0" w:type="dxa"/>
              <w:right w:w="0" w:type="dxa"/>
            </w:tcMar>
            <w:vAlign w:val="bottom"/>
          </w:tcPr>
          <w:p w14:paraId="51ECA5F0" w14:textId="77777777" w:rsidR="00D721A1" w:rsidRDefault="007B6925">
            <w:pPr>
              <w:rPr>
                <w:sz w:val="16"/>
                <w:szCs w:val="16"/>
              </w:rPr>
            </w:pPr>
            <w:r>
              <w:rPr>
                <w:sz w:val="16"/>
                <w:szCs w:val="16"/>
              </w:rPr>
              <w:t>0.267 (0.002-1.537)</w:t>
            </w:r>
          </w:p>
        </w:tc>
      </w:tr>
      <w:tr w:rsidR="00D721A1" w14:paraId="0B0B2C9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CB68C00" w14:textId="77777777" w:rsidR="00D721A1" w:rsidRDefault="007B6925">
            <w:pPr>
              <w:rPr>
                <w:sz w:val="16"/>
                <w:szCs w:val="16"/>
              </w:rPr>
            </w:pPr>
            <w:proofErr w:type="spellStart"/>
            <w:r>
              <w:rPr>
                <w:sz w:val="16"/>
                <w:szCs w:val="16"/>
              </w:rPr>
              <w:t>Ostreida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225C62C" w14:textId="77777777" w:rsidR="00D721A1" w:rsidRDefault="007B6925">
            <w:pPr>
              <w:rPr>
                <w:sz w:val="16"/>
                <w:szCs w:val="16"/>
              </w:rPr>
            </w:pPr>
            <w:proofErr w:type="spellStart"/>
            <w:r>
              <w:rPr>
                <w:sz w:val="16"/>
                <w:szCs w:val="16"/>
              </w:rPr>
              <w:t>Ostreidae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E306E95" w14:textId="77777777" w:rsidR="00D721A1" w:rsidRDefault="007B6925">
            <w:pPr>
              <w:rPr>
                <w:sz w:val="16"/>
                <w:szCs w:val="16"/>
              </w:rPr>
            </w:pPr>
            <w:r>
              <w:rPr>
                <w:sz w:val="16"/>
                <w:szCs w:val="16"/>
              </w:rPr>
              <w:t>Saccostrea</w:t>
            </w:r>
          </w:p>
        </w:tc>
        <w:tc>
          <w:tcPr>
            <w:tcW w:w="1985" w:type="dxa"/>
            <w:tcBorders>
              <w:top w:val="nil"/>
              <w:left w:val="nil"/>
              <w:bottom w:val="nil"/>
              <w:right w:val="nil"/>
            </w:tcBorders>
            <w:tcMar>
              <w:top w:w="0" w:type="dxa"/>
              <w:left w:w="0" w:type="dxa"/>
              <w:bottom w:w="0" w:type="dxa"/>
              <w:right w:w="0" w:type="dxa"/>
            </w:tcMar>
            <w:vAlign w:val="bottom"/>
          </w:tcPr>
          <w:p w14:paraId="030F39DA" w14:textId="77777777" w:rsidR="00D721A1" w:rsidRDefault="007B6925">
            <w:pPr>
              <w:rPr>
                <w:sz w:val="16"/>
                <w:szCs w:val="16"/>
              </w:rPr>
            </w:pPr>
            <w:r>
              <w:rPr>
                <w:sz w:val="16"/>
                <w:szCs w:val="16"/>
              </w:rPr>
              <w:t xml:space="preserve">Saccostrea </w:t>
            </w:r>
            <w:proofErr w:type="spellStart"/>
            <w:r>
              <w:rPr>
                <w:sz w:val="16"/>
                <w:szCs w:val="16"/>
              </w:rPr>
              <w:t>cuccullata</w:t>
            </w:r>
            <w:proofErr w:type="spellEnd"/>
          </w:p>
        </w:tc>
        <w:tc>
          <w:tcPr>
            <w:tcW w:w="2306" w:type="dxa"/>
            <w:tcBorders>
              <w:top w:val="nil"/>
              <w:left w:val="nil"/>
              <w:bottom w:val="nil"/>
              <w:right w:val="nil"/>
            </w:tcBorders>
            <w:tcMar>
              <w:top w:w="0" w:type="dxa"/>
              <w:left w:w="0" w:type="dxa"/>
              <w:bottom w:w="0" w:type="dxa"/>
              <w:right w:w="0" w:type="dxa"/>
            </w:tcMar>
            <w:vAlign w:val="bottom"/>
          </w:tcPr>
          <w:p w14:paraId="7A2B0D00" w14:textId="77777777" w:rsidR="00D721A1" w:rsidRDefault="007B6925">
            <w:pPr>
              <w:rPr>
                <w:sz w:val="16"/>
                <w:szCs w:val="16"/>
              </w:rPr>
            </w:pPr>
            <w:r>
              <w:rPr>
                <w:sz w:val="16"/>
                <w:szCs w:val="16"/>
              </w:rPr>
              <w:t>Hooded oyster</w:t>
            </w:r>
          </w:p>
        </w:tc>
        <w:tc>
          <w:tcPr>
            <w:tcW w:w="724" w:type="dxa"/>
            <w:tcBorders>
              <w:top w:val="nil"/>
              <w:left w:val="nil"/>
              <w:bottom w:val="nil"/>
              <w:right w:val="nil"/>
            </w:tcBorders>
            <w:tcMar>
              <w:top w:w="0" w:type="dxa"/>
              <w:left w:w="0" w:type="dxa"/>
              <w:bottom w:w="0" w:type="dxa"/>
              <w:right w:w="0" w:type="dxa"/>
            </w:tcMar>
            <w:vAlign w:val="bottom"/>
          </w:tcPr>
          <w:p w14:paraId="609EAAAB" w14:textId="77777777" w:rsidR="00D721A1" w:rsidRDefault="007B6925">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420641A8" w14:textId="77777777" w:rsidR="00D721A1" w:rsidRDefault="007B6925">
            <w:pPr>
              <w:rPr>
                <w:sz w:val="16"/>
                <w:szCs w:val="16"/>
              </w:rPr>
            </w:pPr>
            <w:r>
              <w:rPr>
                <w:sz w:val="16"/>
                <w:szCs w:val="16"/>
              </w:rPr>
              <w:t>0.7625</w:t>
            </w:r>
          </w:p>
        </w:tc>
        <w:tc>
          <w:tcPr>
            <w:tcW w:w="610" w:type="dxa"/>
            <w:tcBorders>
              <w:top w:val="nil"/>
              <w:left w:val="nil"/>
              <w:bottom w:val="nil"/>
              <w:right w:val="nil"/>
            </w:tcBorders>
            <w:tcMar>
              <w:top w:w="0" w:type="dxa"/>
              <w:left w:w="0" w:type="dxa"/>
              <w:bottom w:w="0" w:type="dxa"/>
              <w:right w:w="0" w:type="dxa"/>
            </w:tcMar>
            <w:vAlign w:val="bottom"/>
          </w:tcPr>
          <w:p w14:paraId="05119437" w14:textId="77777777" w:rsidR="00D721A1" w:rsidRDefault="007B6925">
            <w:pPr>
              <w:rPr>
                <w:sz w:val="16"/>
                <w:szCs w:val="16"/>
              </w:rPr>
            </w:pPr>
            <w:r>
              <w:rPr>
                <w:sz w:val="16"/>
                <w:szCs w:val="16"/>
              </w:rPr>
              <w:t>24</w:t>
            </w:r>
          </w:p>
        </w:tc>
        <w:tc>
          <w:tcPr>
            <w:tcW w:w="1654" w:type="dxa"/>
            <w:tcBorders>
              <w:top w:val="nil"/>
              <w:left w:val="nil"/>
              <w:bottom w:val="nil"/>
              <w:right w:val="nil"/>
            </w:tcBorders>
            <w:tcMar>
              <w:top w:w="0" w:type="dxa"/>
              <w:left w:w="0" w:type="dxa"/>
              <w:bottom w:w="0" w:type="dxa"/>
              <w:right w:w="0" w:type="dxa"/>
            </w:tcMar>
            <w:vAlign w:val="bottom"/>
          </w:tcPr>
          <w:p w14:paraId="0E6FAEB7" w14:textId="77777777" w:rsidR="00D721A1" w:rsidRDefault="007B6925">
            <w:pPr>
              <w:rPr>
                <w:sz w:val="16"/>
                <w:szCs w:val="16"/>
              </w:rPr>
            </w:pPr>
            <w:r>
              <w:rPr>
                <w:sz w:val="16"/>
                <w:szCs w:val="16"/>
              </w:rPr>
              <w:t>0.152 (0.009-0.583)</w:t>
            </w:r>
          </w:p>
        </w:tc>
        <w:tc>
          <w:tcPr>
            <w:tcW w:w="1747" w:type="dxa"/>
            <w:tcBorders>
              <w:top w:val="nil"/>
              <w:left w:val="nil"/>
              <w:bottom w:val="nil"/>
              <w:right w:val="nil"/>
            </w:tcBorders>
            <w:tcMar>
              <w:top w:w="0" w:type="dxa"/>
              <w:left w:w="0" w:type="dxa"/>
              <w:bottom w:w="0" w:type="dxa"/>
              <w:right w:w="0" w:type="dxa"/>
            </w:tcMar>
            <w:vAlign w:val="bottom"/>
          </w:tcPr>
          <w:p w14:paraId="6D8E66D0" w14:textId="77777777" w:rsidR="00D721A1" w:rsidRDefault="007B6925">
            <w:pPr>
              <w:rPr>
                <w:sz w:val="16"/>
                <w:szCs w:val="16"/>
              </w:rPr>
            </w:pPr>
            <w:r>
              <w:rPr>
                <w:sz w:val="16"/>
                <w:szCs w:val="16"/>
              </w:rPr>
              <w:t>0.448 (0.027-1.666)</w:t>
            </w:r>
          </w:p>
        </w:tc>
      </w:tr>
      <w:tr w:rsidR="00D721A1" w14:paraId="4AEEE9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6B9FCB6"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820AEE0"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48E1C2A2" w14:textId="77777777" w:rsidR="00D721A1" w:rsidRDefault="007B6925">
            <w:pPr>
              <w:rPr>
                <w:sz w:val="16"/>
                <w:szCs w:val="16"/>
              </w:rPr>
            </w:pPr>
            <w:proofErr w:type="spellStart"/>
            <w:r>
              <w:rPr>
                <w:sz w:val="16"/>
                <w:szCs w:val="16"/>
              </w:rPr>
              <w:t>Aequipecten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17F492FA" w14:textId="77777777" w:rsidR="00D721A1" w:rsidRDefault="007B6925">
            <w:pPr>
              <w:rPr>
                <w:sz w:val="16"/>
                <w:szCs w:val="16"/>
              </w:rPr>
            </w:pPr>
            <w:proofErr w:type="spellStart"/>
            <w:r>
              <w:rPr>
                <w:sz w:val="16"/>
                <w:szCs w:val="16"/>
              </w:rPr>
              <w:t>Aequipecten</w:t>
            </w:r>
            <w:proofErr w:type="spellEnd"/>
            <w:r>
              <w:rPr>
                <w:sz w:val="16"/>
                <w:szCs w:val="16"/>
              </w:rPr>
              <w:t xml:space="preserve"> </w:t>
            </w:r>
            <w:proofErr w:type="spellStart"/>
            <w:r>
              <w:rPr>
                <w:sz w:val="16"/>
                <w:szCs w:val="16"/>
              </w:rPr>
              <w:t>opercularis</w:t>
            </w:r>
            <w:proofErr w:type="spellEnd"/>
          </w:p>
        </w:tc>
        <w:tc>
          <w:tcPr>
            <w:tcW w:w="2306" w:type="dxa"/>
            <w:tcBorders>
              <w:top w:val="nil"/>
              <w:left w:val="nil"/>
              <w:bottom w:val="nil"/>
              <w:right w:val="nil"/>
            </w:tcBorders>
            <w:tcMar>
              <w:top w:w="0" w:type="dxa"/>
              <w:left w:w="0" w:type="dxa"/>
              <w:bottom w:w="0" w:type="dxa"/>
              <w:right w:w="0" w:type="dxa"/>
            </w:tcMar>
            <w:vAlign w:val="bottom"/>
          </w:tcPr>
          <w:p w14:paraId="1CB7374C" w14:textId="77777777" w:rsidR="00D721A1" w:rsidRDefault="007B6925">
            <w:pPr>
              <w:rPr>
                <w:sz w:val="16"/>
                <w:szCs w:val="16"/>
              </w:rPr>
            </w:pPr>
            <w:r>
              <w:rPr>
                <w:sz w:val="16"/>
                <w:szCs w:val="16"/>
              </w:rPr>
              <w:t>Queen scallop</w:t>
            </w:r>
          </w:p>
        </w:tc>
        <w:tc>
          <w:tcPr>
            <w:tcW w:w="724" w:type="dxa"/>
            <w:tcBorders>
              <w:top w:val="nil"/>
              <w:left w:val="nil"/>
              <w:bottom w:val="nil"/>
              <w:right w:val="nil"/>
            </w:tcBorders>
            <w:tcMar>
              <w:top w:w="0" w:type="dxa"/>
              <w:left w:w="0" w:type="dxa"/>
              <w:bottom w:w="0" w:type="dxa"/>
              <w:right w:w="0" w:type="dxa"/>
            </w:tcMar>
            <w:vAlign w:val="bottom"/>
          </w:tcPr>
          <w:p w14:paraId="3BD1141C"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EFD442C" w14:textId="77777777" w:rsidR="00D721A1" w:rsidRDefault="007B6925">
            <w:pPr>
              <w:rPr>
                <w:sz w:val="16"/>
                <w:szCs w:val="16"/>
              </w:rPr>
            </w:pPr>
            <w:r>
              <w:rPr>
                <w:sz w:val="16"/>
                <w:szCs w:val="16"/>
              </w:rPr>
              <w:t>0.645</w:t>
            </w:r>
          </w:p>
        </w:tc>
        <w:tc>
          <w:tcPr>
            <w:tcW w:w="610" w:type="dxa"/>
            <w:tcBorders>
              <w:top w:val="nil"/>
              <w:left w:val="nil"/>
              <w:bottom w:val="nil"/>
              <w:right w:val="nil"/>
            </w:tcBorders>
            <w:tcMar>
              <w:top w:w="0" w:type="dxa"/>
              <w:left w:w="0" w:type="dxa"/>
              <w:bottom w:w="0" w:type="dxa"/>
              <w:right w:w="0" w:type="dxa"/>
            </w:tcMar>
            <w:vAlign w:val="bottom"/>
          </w:tcPr>
          <w:p w14:paraId="352D2932"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20923B82" w14:textId="77777777" w:rsidR="00D721A1" w:rsidRDefault="007B6925">
            <w:pPr>
              <w:rPr>
                <w:sz w:val="16"/>
                <w:szCs w:val="16"/>
              </w:rPr>
            </w:pPr>
            <w:r>
              <w:rPr>
                <w:sz w:val="16"/>
                <w:szCs w:val="16"/>
              </w:rPr>
              <w:t>0.087 (0.001-0.48)</w:t>
            </w:r>
          </w:p>
        </w:tc>
        <w:tc>
          <w:tcPr>
            <w:tcW w:w="1747" w:type="dxa"/>
            <w:tcBorders>
              <w:top w:val="nil"/>
              <w:left w:val="nil"/>
              <w:bottom w:val="nil"/>
              <w:right w:val="nil"/>
            </w:tcBorders>
            <w:tcMar>
              <w:top w:w="0" w:type="dxa"/>
              <w:left w:w="0" w:type="dxa"/>
              <w:bottom w:w="0" w:type="dxa"/>
              <w:right w:w="0" w:type="dxa"/>
            </w:tcMar>
            <w:vAlign w:val="bottom"/>
          </w:tcPr>
          <w:p w14:paraId="2501A3A0" w14:textId="77777777" w:rsidR="00D721A1" w:rsidRDefault="007B6925">
            <w:pPr>
              <w:rPr>
                <w:sz w:val="16"/>
                <w:szCs w:val="16"/>
              </w:rPr>
            </w:pPr>
            <w:r>
              <w:rPr>
                <w:sz w:val="16"/>
                <w:szCs w:val="16"/>
              </w:rPr>
              <w:t>0.259 (0.004-1.478)</w:t>
            </w:r>
          </w:p>
        </w:tc>
      </w:tr>
      <w:tr w:rsidR="00D721A1" w14:paraId="4F7107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8DF090"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252B022"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793BF0CC" w14:textId="77777777" w:rsidR="00D721A1" w:rsidRDefault="007B6925">
            <w:pPr>
              <w:rPr>
                <w:sz w:val="16"/>
                <w:szCs w:val="16"/>
              </w:rPr>
            </w:pPr>
            <w:proofErr w:type="spellStart"/>
            <w:r>
              <w:rPr>
                <w:sz w:val="16"/>
                <w:szCs w:val="16"/>
              </w:rPr>
              <w:t>Argopecten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0B91CA42" w14:textId="77777777" w:rsidR="00D721A1" w:rsidRDefault="007B6925">
            <w:pPr>
              <w:rPr>
                <w:sz w:val="16"/>
                <w:szCs w:val="16"/>
              </w:rPr>
            </w:pPr>
            <w:proofErr w:type="spellStart"/>
            <w:r>
              <w:rPr>
                <w:sz w:val="16"/>
                <w:szCs w:val="16"/>
              </w:rPr>
              <w:t>Argopecten</w:t>
            </w:r>
            <w:proofErr w:type="spellEnd"/>
            <w:r>
              <w:rPr>
                <w:sz w:val="16"/>
                <w:szCs w:val="16"/>
              </w:rPr>
              <w:t xml:space="preserve"> </w:t>
            </w:r>
            <w:proofErr w:type="spellStart"/>
            <w:r>
              <w:rPr>
                <w:sz w:val="16"/>
                <w:szCs w:val="16"/>
              </w:rPr>
              <w:t>purpuratus</w:t>
            </w:r>
            <w:proofErr w:type="spellEnd"/>
          </w:p>
        </w:tc>
        <w:tc>
          <w:tcPr>
            <w:tcW w:w="2306" w:type="dxa"/>
            <w:tcBorders>
              <w:top w:val="nil"/>
              <w:left w:val="nil"/>
              <w:bottom w:val="nil"/>
              <w:right w:val="nil"/>
            </w:tcBorders>
            <w:tcMar>
              <w:top w:w="0" w:type="dxa"/>
              <w:left w:w="0" w:type="dxa"/>
              <w:bottom w:w="0" w:type="dxa"/>
              <w:right w:w="0" w:type="dxa"/>
            </w:tcMar>
            <w:vAlign w:val="bottom"/>
          </w:tcPr>
          <w:p w14:paraId="7308FB19" w14:textId="77777777" w:rsidR="00D721A1" w:rsidRDefault="007B6925">
            <w:pPr>
              <w:rPr>
                <w:sz w:val="16"/>
                <w:szCs w:val="16"/>
              </w:rPr>
            </w:pPr>
            <w:r>
              <w:rPr>
                <w:sz w:val="16"/>
                <w:szCs w:val="16"/>
              </w:rPr>
              <w:t>Peruvian calico scallop</w:t>
            </w:r>
          </w:p>
        </w:tc>
        <w:tc>
          <w:tcPr>
            <w:tcW w:w="724" w:type="dxa"/>
            <w:tcBorders>
              <w:top w:val="nil"/>
              <w:left w:val="nil"/>
              <w:bottom w:val="nil"/>
              <w:right w:val="nil"/>
            </w:tcBorders>
            <w:tcMar>
              <w:top w:w="0" w:type="dxa"/>
              <w:left w:w="0" w:type="dxa"/>
              <w:bottom w:w="0" w:type="dxa"/>
              <w:right w:w="0" w:type="dxa"/>
            </w:tcMar>
            <w:vAlign w:val="bottom"/>
          </w:tcPr>
          <w:p w14:paraId="3A95E5F8" w14:textId="77777777" w:rsidR="00D721A1" w:rsidRDefault="007B6925">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23A4268C" w14:textId="77777777" w:rsidR="00D721A1" w:rsidRDefault="007B6925">
            <w:pPr>
              <w:rPr>
                <w:sz w:val="16"/>
                <w:szCs w:val="16"/>
              </w:rPr>
            </w:pPr>
            <w:r>
              <w:rPr>
                <w:sz w:val="16"/>
                <w:szCs w:val="16"/>
              </w:rPr>
              <w:t>1.995</w:t>
            </w:r>
          </w:p>
        </w:tc>
        <w:tc>
          <w:tcPr>
            <w:tcW w:w="610" w:type="dxa"/>
            <w:tcBorders>
              <w:top w:val="nil"/>
              <w:left w:val="nil"/>
              <w:bottom w:val="nil"/>
              <w:right w:val="nil"/>
            </w:tcBorders>
            <w:tcMar>
              <w:top w:w="0" w:type="dxa"/>
              <w:left w:w="0" w:type="dxa"/>
              <w:bottom w:w="0" w:type="dxa"/>
              <w:right w:w="0" w:type="dxa"/>
            </w:tcMar>
            <w:vAlign w:val="bottom"/>
          </w:tcPr>
          <w:p w14:paraId="6B679F53" w14:textId="77777777" w:rsidR="00D721A1" w:rsidRDefault="007B6925">
            <w:pPr>
              <w:rPr>
                <w:sz w:val="16"/>
                <w:szCs w:val="16"/>
              </w:rPr>
            </w:pPr>
            <w:r>
              <w:rPr>
                <w:sz w:val="16"/>
                <w:szCs w:val="16"/>
              </w:rPr>
              <w:t>21</w:t>
            </w:r>
          </w:p>
        </w:tc>
        <w:tc>
          <w:tcPr>
            <w:tcW w:w="1654" w:type="dxa"/>
            <w:tcBorders>
              <w:top w:val="nil"/>
              <w:left w:val="nil"/>
              <w:bottom w:val="nil"/>
              <w:right w:val="nil"/>
            </w:tcBorders>
            <w:tcMar>
              <w:top w:w="0" w:type="dxa"/>
              <w:left w:w="0" w:type="dxa"/>
              <w:bottom w:w="0" w:type="dxa"/>
              <w:right w:w="0" w:type="dxa"/>
            </w:tcMar>
            <w:vAlign w:val="bottom"/>
          </w:tcPr>
          <w:p w14:paraId="01582486" w14:textId="77777777" w:rsidR="00D721A1" w:rsidRDefault="007B6925">
            <w:pPr>
              <w:rPr>
                <w:sz w:val="16"/>
                <w:szCs w:val="16"/>
              </w:rPr>
            </w:pPr>
            <w:r>
              <w:rPr>
                <w:sz w:val="16"/>
                <w:szCs w:val="16"/>
              </w:rPr>
              <w:t>1.437 (0.001-9.509)</w:t>
            </w:r>
          </w:p>
        </w:tc>
        <w:tc>
          <w:tcPr>
            <w:tcW w:w="1747" w:type="dxa"/>
            <w:tcBorders>
              <w:top w:val="nil"/>
              <w:left w:val="nil"/>
              <w:bottom w:val="nil"/>
              <w:right w:val="nil"/>
            </w:tcBorders>
            <w:tcMar>
              <w:top w:w="0" w:type="dxa"/>
              <w:left w:w="0" w:type="dxa"/>
              <w:bottom w:w="0" w:type="dxa"/>
              <w:right w:w="0" w:type="dxa"/>
            </w:tcMar>
            <w:vAlign w:val="bottom"/>
          </w:tcPr>
          <w:p w14:paraId="2D7DD56A" w14:textId="77777777" w:rsidR="00D721A1" w:rsidRDefault="007B6925">
            <w:pPr>
              <w:rPr>
                <w:sz w:val="16"/>
                <w:szCs w:val="16"/>
              </w:rPr>
            </w:pPr>
            <w:r>
              <w:rPr>
                <w:sz w:val="16"/>
                <w:szCs w:val="16"/>
              </w:rPr>
              <w:t>4.351 (0.003-28.054)</w:t>
            </w:r>
          </w:p>
        </w:tc>
      </w:tr>
      <w:tr w:rsidR="00D721A1" w14:paraId="547590C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E46C19F"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B7ED252"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0B575A4D" w14:textId="77777777" w:rsidR="00D721A1" w:rsidRDefault="007B6925">
            <w:pPr>
              <w:rPr>
                <w:sz w:val="16"/>
                <w:szCs w:val="16"/>
              </w:rPr>
            </w:pPr>
            <w:proofErr w:type="spellStart"/>
            <w:r>
              <w:rPr>
                <w:sz w:val="16"/>
                <w:szCs w:val="16"/>
              </w:rPr>
              <w:t>Argopecten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312FEC87" w14:textId="77777777" w:rsidR="00D721A1" w:rsidRDefault="007B6925">
            <w:pPr>
              <w:rPr>
                <w:sz w:val="16"/>
                <w:szCs w:val="16"/>
              </w:rPr>
            </w:pPr>
            <w:proofErr w:type="spellStart"/>
            <w:r>
              <w:rPr>
                <w:sz w:val="16"/>
                <w:szCs w:val="16"/>
              </w:rPr>
              <w:t>Argopecten</w:t>
            </w:r>
            <w:proofErr w:type="spellEnd"/>
            <w:r>
              <w:rPr>
                <w:sz w:val="16"/>
                <w:szCs w:val="16"/>
              </w:rPr>
              <w:t xml:space="preserve"> </w:t>
            </w:r>
            <w:proofErr w:type="spellStart"/>
            <w:r>
              <w:rPr>
                <w:sz w:val="16"/>
                <w:szCs w:val="16"/>
              </w:rPr>
              <w:t>ventricosus</w:t>
            </w:r>
            <w:proofErr w:type="spellEnd"/>
          </w:p>
        </w:tc>
        <w:tc>
          <w:tcPr>
            <w:tcW w:w="2306" w:type="dxa"/>
            <w:tcBorders>
              <w:top w:val="nil"/>
              <w:left w:val="nil"/>
              <w:bottom w:val="nil"/>
              <w:right w:val="nil"/>
            </w:tcBorders>
            <w:tcMar>
              <w:top w:w="0" w:type="dxa"/>
              <w:left w:w="0" w:type="dxa"/>
              <w:bottom w:w="0" w:type="dxa"/>
              <w:right w:w="0" w:type="dxa"/>
            </w:tcMar>
            <w:vAlign w:val="bottom"/>
          </w:tcPr>
          <w:p w14:paraId="1691C57F" w14:textId="77777777" w:rsidR="00D721A1" w:rsidRDefault="007B6925">
            <w:pPr>
              <w:rPr>
                <w:sz w:val="16"/>
                <w:szCs w:val="16"/>
              </w:rPr>
            </w:pPr>
            <w:r>
              <w:rPr>
                <w:sz w:val="16"/>
                <w:szCs w:val="16"/>
              </w:rPr>
              <w:t>Pacific calico scallop</w:t>
            </w:r>
          </w:p>
        </w:tc>
        <w:tc>
          <w:tcPr>
            <w:tcW w:w="724" w:type="dxa"/>
            <w:tcBorders>
              <w:top w:val="nil"/>
              <w:left w:val="nil"/>
              <w:bottom w:val="nil"/>
              <w:right w:val="nil"/>
            </w:tcBorders>
            <w:tcMar>
              <w:top w:w="0" w:type="dxa"/>
              <w:left w:w="0" w:type="dxa"/>
              <w:bottom w:w="0" w:type="dxa"/>
              <w:right w:w="0" w:type="dxa"/>
            </w:tcMar>
            <w:vAlign w:val="bottom"/>
          </w:tcPr>
          <w:p w14:paraId="7152536E" w14:textId="77777777" w:rsidR="00D721A1" w:rsidRDefault="007B6925">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7E5788EF" w14:textId="77777777" w:rsidR="00D721A1" w:rsidRDefault="007B6925">
            <w:pPr>
              <w:rPr>
                <w:sz w:val="16"/>
                <w:szCs w:val="16"/>
              </w:rPr>
            </w:pPr>
            <w:r>
              <w:rPr>
                <w:sz w:val="16"/>
                <w:szCs w:val="16"/>
              </w:rPr>
              <w:t>2.1</w:t>
            </w:r>
          </w:p>
        </w:tc>
        <w:tc>
          <w:tcPr>
            <w:tcW w:w="610" w:type="dxa"/>
            <w:tcBorders>
              <w:top w:val="nil"/>
              <w:left w:val="nil"/>
              <w:bottom w:val="nil"/>
              <w:right w:val="nil"/>
            </w:tcBorders>
            <w:tcMar>
              <w:top w:w="0" w:type="dxa"/>
              <w:left w:w="0" w:type="dxa"/>
              <w:bottom w:w="0" w:type="dxa"/>
              <w:right w:w="0" w:type="dxa"/>
            </w:tcMar>
            <w:vAlign w:val="bottom"/>
          </w:tcPr>
          <w:p w14:paraId="7F2D4144" w14:textId="77777777" w:rsidR="00D721A1" w:rsidRDefault="007B6925">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62DC511" w14:textId="77777777" w:rsidR="00D721A1" w:rsidRDefault="007B6925">
            <w:pPr>
              <w:rPr>
                <w:sz w:val="16"/>
                <w:szCs w:val="16"/>
              </w:rPr>
            </w:pPr>
            <w:r>
              <w:rPr>
                <w:sz w:val="16"/>
                <w:szCs w:val="16"/>
              </w:rPr>
              <w:t>1.943 (0.001-9.153)</w:t>
            </w:r>
          </w:p>
        </w:tc>
        <w:tc>
          <w:tcPr>
            <w:tcW w:w="1747" w:type="dxa"/>
            <w:tcBorders>
              <w:top w:val="nil"/>
              <w:left w:val="nil"/>
              <w:bottom w:val="nil"/>
              <w:right w:val="nil"/>
            </w:tcBorders>
            <w:tcMar>
              <w:top w:w="0" w:type="dxa"/>
              <w:left w:w="0" w:type="dxa"/>
              <w:bottom w:w="0" w:type="dxa"/>
              <w:right w:w="0" w:type="dxa"/>
            </w:tcMar>
            <w:vAlign w:val="bottom"/>
          </w:tcPr>
          <w:p w14:paraId="24EDDE4A" w14:textId="77777777" w:rsidR="00D721A1" w:rsidRDefault="007B6925">
            <w:pPr>
              <w:rPr>
                <w:sz w:val="16"/>
                <w:szCs w:val="16"/>
              </w:rPr>
            </w:pPr>
            <w:r>
              <w:rPr>
                <w:sz w:val="16"/>
                <w:szCs w:val="16"/>
              </w:rPr>
              <w:t>6.251 (0.003-26.841)</w:t>
            </w:r>
          </w:p>
        </w:tc>
      </w:tr>
      <w:tr w:rsidR="00D721A1" w14:paraId="4130735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D40F319" w14:textId="77777777" w:rsidR="00D721A1" w:rsidRDefault="007B6925">
            <w:pPr>
              <w:rPr>
                <w:sz w:val="16"/>
                <w:szCs w:val="16"/>
              </w:rPr>
            </w:pPr>
            <w:proofErr w:type="spellStart"/>
            <w:r>
              <w:rPr>
                <w:sz w:val="16"/>
                <w:szCs w:val="16"/>
              </w:rPr>
              <w:lastRenderedPageBreak/>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FBACBC3"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C27F532" w14:textId="77777777" w:rsidR="00D721A1" w:rsidRDefault="007B6925">
            <w:pPr>
              <w:rPr>
                <w:sz w:val="16"/>
                <w:szCs w:val="16"/>
              </w:rPr>
            </w:pPr>
            <w:r>
              <w:rPr>
                <w:sz w:val="16"/>
                <w:szCs w:val="16"/>
              </w:rPr>
              <w:t>Chlamys</w:t>
            </w:r>
          </w:p>
        </w:tc>
        <w:tc>
          <w:tcPr>
            <w:tcW w:w="1985" w:type="dxa"/>
            <w:tcBorders>
              <w:top w:val="nil"/>
              <w:left w:val="nil"/>
              <w:bottom w:val="nil"/>
              <w:right w:val="nil"/>
            </w:tcBorders>
            <w:tcMar>
              <w:top w:w="0" w:type="dxa"/>
              <w:left w:w="0" w:type="dxa"/>
              <w:bottom w:w="0" w:type="dxa"/>
              <w:right w:w="0" w:type="dxa"/>
            </w:tcMar>
            <w:vAlign w:val="bottom"/>
          </w:tcPr>
          <w:p w14:paraId="63F654A8" w14:textId="77777777" w:rsidR="00D721A1" w:rsidRDefault="007B6925">
            <w:pPr>
              <w:rPr>
                <w:sz w:val="16"/>
                <w:szCs w:val="16"/>
              </w:rPr>
            </w:pPr>
            <w:r>
              <w:rPr>
                <w:sz w:val="16"/>
                <w:szCs w:val="16"/>
              </w:rPr>
              <w:t>Chlamys islandica</w:t>
            </w:r>
          </w:p>
        </w:tc>
        <w:tc>
          <w:tcPr>
            <w:tcW w:w="2306" w:type="dxa"/>
            <w:tcBorders>
              <w:top w:val="nil"/>
              <w:left w:val="nil"/>
              <w:bottom w:val="nil"/>
              <w:right w:val="nil"/>
            </w:tcBorders>
            <w:tcMar>
              <w:top w:w="0" w:type="dxa"/>
              <w:left w:w="0" w:type="dxa"/>
              <w:bottom w:w="0" w:type="dxa"/>
              <w:right w:w="0" w:type="dxa"/>
            </w:tcMar>
            <w:vAlign w:val="bottom"/>
          </w:tcPr>
          <w:p w14:paraId="7C1A9488" w14:textId="77777777" w:rsidR="00D721A1" w:rsidRDefault="007B6925">
            <w:pPr>
              <w:rPr>
                <w:sz w:val="16"/>
                <w:szCs w:val="16"/>
              </w:rPr>
            </w:pPr>
            <w:r>
              <w:rPr>
                <w:sz w:val="16"/>
                <w:szCs w:val="16"/>
              </w:rPr>
              <w:t>Iceland scallop</w:t>
            </w:r>
          </w:p>
        </w:tc>
        <w:tc>
          <w:tcPr>
            <w:tcW w:w="724" w:type="dxa"/>
            <w:tcBorders>
              <w:top w:val="nil"/>
              <w:left w:val="nil"/>
              <w:bottom w:val="nil"/>
              <w:right w:val="nil"/>
            </w:tcBorders>
            <w:tcMar>
              <w:top w:w="0" w:type="dxa"/>
              <w:left w:w="0" w:type="dxa"/>
              <w:bottom w:w="0" w:type="dxa"/>
              <w:right w:w="0" w:type="dxa"/>
            </w:tcMar>
            <w:vAlign w:val="bottom"/>
          </w:tcPr>
          <w:p w14:paraId="22C12E01"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680E94EF" w14:textId="77777777" w:rsidR="00D721A1" w:rsidRDefault="007B6925">
            <w:pPr>
              <w:rPr>
                <w:sz w:val="16"/>
                <w:szCs w:val="16"/>
              </w:rPr>
            </w:pPr>
            <w:r>
              <w:rPr>
                <w:sz w:val="16"/>
                <w:szCs w:val="16"/>
              </w:rPr>
              <w:t>0.139</w:t>
            </w:r>
          </w:p>
        </w:tc>
        <w:tc>
          <w:tcPr>
            <w:tcW w:w="610" w:type="dxa"/>
            <w:tcBorders>
              <w:top w:val="nil"/>
              <w:left w:val="nil"/>
              <w:bottom w:val="nil"/>
              <w:right w:val="nil"/>
            </w:tcBorders>
            <w:tcMar>
              <w:top w:w="0" w:type="dxa"/>
              <w:left w:w="0" w:type="dxa"/>
              <w:bottom w:w="0" w:type="dxa"/>
              <w:right w:w="0" w:type="dxa"/>
            </w:tcMar>
            <w:vAlign w:val="bottom"/>
          </w:tcPr>
          <w:p w14:paraId="127473FC"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8925840" w14:textId="77777777" w:rsidR="00D721A1" w:rsidRDefault="007B6925">
            <w:pPr>
              <w:rPr>
                <w:sz w:val="16"/>
                <w:szCs w:val="16"/>
              </w:rPr>
            </w:pPr>
            <w:r>
              <w:rPr>
                <w:sz w:val="16"/>
                <w:szCs w:val="16"/>
              </w:rPr>
              <w:t>0.063 (0.001-0.407)</w:t>
            </w:r>
          </w:p>
        </w:tc>
        <w:tc>
          <w:tcPr>
            <w:tcW w:w="1747" w:type="dxa"/>
            <w:tcBorders>
              <w:top w:val="nil"/>
              <w:left w:val="nil"/>
              <w:bottom w:val="nil"/>
              <w:right w:val="nil"/>
            </w:tcBorders>
            <w:tcMar>
              <w:top w:w="0" w:type="dxa"/>
              <w:left w:w="0" w:type="dxa"/>
              <w:bottom w:w="0" w:type="dxa"/>
              <w:right w:w="0" w:type="dxa"/>
            </w:tcMar>
            <w:vAlign w:val="bottom"/>
          </w:tcPr>
          <w:p w14:paraId="41505096" w14:textId="77777777" w:rsidR="00D721A1" w:rsidRDefault="007B6925">
            <w:pPr>
              <w:rPr>
                <w:sz w:val="16"/>
                <w:szCs w:val="16"/>
              </w:rPr>
            </w:pPr>
            <w:r>
              <w:rPr>
                <w:sz w:val="16"/>
                <w:szCs w:val="16"/>
              </w:rPr>
              <w:t>0.189 (0.003-1.192)</w:t>
            </w:r>
          </w:p>
        </w:tc>
      </w:tr>
      <w:tr w:rsidR="00D721A1" w14:paraId="4336BFE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C4C8AF"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A53CEBE"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2C2F41E4" w14:textId="77777777" w:rsidR="00D721A1" w:rsidRDefault="007B6925">
            <w:pPr>
              <w:rPr>
                <w:sz w:val="16"/>
                <w:szCs w:val="16"/>
              </w:rPr>
            </w:pPr>
            <w:proofErr w:type="spellStart"/>
            <w:r>
              <w:rPr>
                <w:sz w:val="16"/>
                <w:szCs w:val="16"/>
              </w:rPr>
              <w:t>Flexopecten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2BFF8CC4" w14:textId="77777777" w:rsidR="00D721A1" w:rsidRDefault="007B6925">
            <w:pPr>
              <w:rPr>
                <w:sz w:val="16"/>
                <w:szCs w:val="16"/>
              </w:rPr>
            </w:pPr>
            <w:proofErr w:type="spellStart"/>
            <w:r>
              <w:rPr>
                <w:sz w:val="16"/>
                <w:szCs w:val="16"/>
              </w:rPr>
              <w:t>Flexopecten</w:t>
            </w:r>
            <w:proofErr w:type="spellEnd"/>
            <w:r>
              <w:rPr>
                <w:sz w:val="16"/>
                <w:szCs w:val="16"/>
              </w:rPr>
              <w:t xml:space="preserve"> </w:t>
            </w:r>
            <w:proofErr w:type="spellStart"/>
            <w:r>
              <w:rPr>
                <w:sz w:val="16"/>
                <w:szCs w:val="16"/>
              </w:rPr>
              <w:t>glaber</w:t>
            </w:r>
            <w:proofErr w:type="spellEnd"/>
          </w:p>
        </w:tc>
        <w:tc>
          <w:tcPr>
            <w:tcW w:w="2306" w:type="dxa"/>
            <w:tcBorders>
              <w:top w:val="nil"/>
              <w:left w:val="nil"/>
              <w:bottom w:val="nil"/>
              <w:right w:val="nil"/>
            </w:tcBorders>
            <w:tcMar>
              <w:top w:w="0" w:type="dxa"/>
              <w:left w:w="0" w:type="dxa"/>
              <w:bottom w:w="0" w:type="dxa"/>
              <w:right w:w="0" w:type="dxa"/>
            </w:tcMar>
            <w:vAlign w:val="bottom"/>
          </w:tcPr>
          <w:p w14:paraId="05C7F2E1" w14:textId="77777777" w:rsidR="00D721A1" w:rsidRDefault="007B6925">
            <w:pPr>
              <w:rPr>
                <w:sz w:val="16"/>
                <w:szCs w:val="16"/>
              </w:rPr>
            </w:pPr>
            <w:r>
              <w:rPr>
                <w:sz w:val="16"/>
                <w:szCs w:val="16"/>
              </w:rPr>
              <w:t>Smooth scallop</w:t>
            </w:r>
          </w:p>
        </w:tc>
        <w:tc>
          <w:tcPr>
            <w:tcW w:w="724" w:type="dxa"/>
            <w:tcBorders>
              <w:top w:val="nil"/>
              <w:left w:val="nil"/>
              <w:bottom w:val="nil"/>
              <w:right w:val="nil"/>
            </w:tcBorders>
            <w:tcMar>
              <w:top w:w="0" w:type="dxa"/>
              <w:left w:w="0" w:type="dxa"/>
              <w:bottom w:w="0" w:type="dxa"/>
              <w:right w:w="0" w:type="dxa"/>
            </w:tcMar>
            <w:vAlign w:val="bottom"/>
          </w:tcPr>
          <w:p w14:paraId="62BD53A4" w14:textId="77777777" w:rsidR="00D721A1" w:rsidRDefault="007B6925">
            <w:pPr>
              <w:rPr>
                <w:sz w:val="16"/>
                <w:szCs w:val="16"/>
              </w:rPr>
            </w:pPr>
            <w:r>
              <w:rPr>
                <w:sz w:val="16"/>
                <w:szCs w:val="16"/>
              </w:rPr>
              <w:t>8.66</w:t>
            </w:r>
          </w:p>
        </w:tc>
        <w:tc>
          <w:tcPr>
            <w:tcW w:w="651" w:type="dxa"/>
            <w:tcBorders>
              <w:top w:val="nil"/>
              <w:left w:val="nil"/>
              <w:bottom w:val="nil"/>
              <w:right w:val="nil"/>
            </w:tcBorders>
            <w:tcMar>
              <w:top w:w="0" w:type="dxa"/>
              <w:left w:w="0" w:type="dxa"/>
              <w:bottom w:w="0" w:type="dxa"/>
              <w:right w:w="0" w:type="dxa"/>
            </w:tcMar>
            <w:vAlign w:val="bottom"/>
          </w:tcPr>
          <w:p w14:paraId="143E935F" w14:textId="77777777" w:rsidR="00D721A1" w:rsidRDefault="007B6925">
            <w:pPr>
              <w:rPr>
                <w:sz w:val="16"/>
                <w:szCs w:val="16"/>
              </w:rPr>
            </w:pPr>
            <w:r>
              <w:rPr>
                <w:sz w:val="16"/>
                <w:szCs w:val="16"/>
              </w:rPr>
              <w:t>0.5035</w:t>
            </w:r>
          </w:p>
        </w:tc>
        <w:tc>
          <w:tcPr>
            <w:tcW w:w="610" w:type="dxa"/>
            <w:tcBorders>
              <w:top w:val="nil"/>
              <w:left w:val="nil"/>
              <w:bottom w:val="nil"/>
              <w:right w:val="nil"/>
            </w:tcBorders>
            <w:tcMar>
              <w:top w:w="0" w:type="dxa"/>
              <w:left w:w="0" w:type="dxa"/>
              <w:bottom w:w="0" w:type="dxa"/>
              <w:right w:w="0" w:type="dxa"/>
            </w:tcMar>
            <w:vAlign w:val="bottom"/>
          </w:tcPr>
          <w:p w14:paraId="3FA8605B"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985496B" w14:textId="77777777" w:rsidR="00D721A1" w:rsidRDefault="007B6925">
            <w:pPr>
              <w:rPr>
                <w:sz w:val="16"/>
                <w:szCs w:val="16"/>
              </w:rPr>
            </w:pPr>
            <w:r>
              <w:rPr>
                <w:sz w:val="16"/>
                <w:szCs w:val="16"/>
              </w:rPr>
              <w:t>0.064 (0.001-0.354)</w:t>
            </w:r>
          </w:p>
        </w:tc>
        <w:tc>
          <w:tcPr>
            <w:tcW w:w="1747" w:type="dxa"/>
            <w:tcBorders>
              <w:top w:val="nil"/>
              <w:left w:val="nil"/>
              <w:bottom w:val="nil"/>
              <w:right w:val="nil"/>
            </w:tcBorders>
            <w:tcMar>
              <w:top w:w="0" w:type="dxa"/>
              <w:left w:w="0" w:type="dxa"/>
              <w:bottom w:w="0" w:type="dxa"/>
              <w:right w:w="0" w:type="dxa"/>
            </w:tcMar>
            <w:vAlign w:val="bottom"/>
          </w:tcPr>
          <w:p w14:paraId="495E56DA" w14:textId="77777777" w:rsidR="00D721A1" w:rsidRDefault="007B6925">
            <w:pPr>
              <w:rPr>
                <w:sz w:val="16"/>
                <w:szCs w:val="16"/>
              </w:rPr>
            </w:pPr>
            <w:r>
              <w:rPr>
                <w:sz w:val="16"/>
                <w:szCs w:val="16"/>
              </w:rPr>
              <w:t>0.19 (0.003-1.045)</w:t>
            </w:r>
          </w:p>
        </w:tc>
      </w:tr>
      <w:tr w:rsidR="00D721A1" w14:paraId="5096475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6C4760"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2FAF489"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1083EA43" w14:textId="77777777" w:rsidR="00D721A1" w:rsidRDefault="007B6925">
            <w:pPr>
              <w:rPr>
                <w:sz w:val="16"/>
                <w:szCs w:val="16"/>
              </w:rPr>
            </w:pPr>
            <w:proofErr w:type="spellStart"/>
            <w:r>
              <w:rPr>
                <w:sz w:val="16"/>
                <w:szCs w:val="16"/>
              </w:rPr>
              <w:t>Mizuhopecten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2FBED28D" w14:textId="77777777" w:rsidR="00D721A1" w:rsidRDefault="007B6925">
            <w:pPr>
              <w:rPr>
                <w:sz w:val="16"/>
                <w:szCs w:val="16"/>
              </w:rPr>
            </w:pPr>
            <w:proofErr w:type="spellStart"/>
            <w:r>
              <w:rPr>
                <w:sz w:val="16"/>
                <w:szCs w:val="16"/>
              </w:rPr>
              <w:t>Mizuhopecten</w:t>
            </w:r>
            <w:proofErr w:type="spellEnd"/>
            <w:r>
              <w:rPr>
                <w:sz w:val="16"/>
                <w:szCs w:val="16"/>
              </w:rPr>
              <w:t xml:space="preserve"> </w:t>
            </w:r>
            <w:proofErr w:type="spellStart"/>
            <w:r>
              <w:rPr>
                <w:sz w:val="16"/>
                <w:szCs w:val="16"/>
              </w:rPr>
              <w:t>yessoensis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46A02644" w14:textId="77777777" w:rsidR="00D721A1" w:rsidRDefault="007B6925">
            <w:pPr>
              <w:rPr>
                <w:sz w:val="16"/>
                <w:szCs w:val="16"/>
              </w:rPr>
            </w:pPr>
            <w:r>
              <w:rPr>
                <w:sz w:val="16"/>
                <w:szCs w:val="16"/>
              </w:rPr>
              <w:t>Yesso scallop</w:t>
            </w:r>
          </w:p>
        </w:tc>
        <w:tc>
          <w:tcPr>
            <w:tcW w:w="724" w:type="dxa"/>
            <w:tcBorders>
              <w:top w:val="nil"/>
              <w:left w:val="nil"/>
              <w:bottom w:val="nil"/>
              <w:right w:val="nil"/>
            </w:tcBorders>
            <w:tcMar>
              <w:top w:w="0" w:type="dxa"/>
              <w:left w:w="0" w:type="dxa"/>
              <w:bottom w:w="0" w:type="dxa"/>
              <w:right w:w="0" w:type="dxa"/>
            </w:tcMar>
            <w:vAlign w:val="bottom"/>
          </w:tcPr>
          <w:p w14:paraId="08E8DDA4" w14:textId="77777777" w:rsidR="00D721A1" w:rsidRDefault="007B6925">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688B955F" w14:textId="77777777" w:rsidR="00D721A1" w:rsidRDefault="007B6925">
            <w:pPr>
              <w:rPr>
                <w:sz w:val="16"/>
                <w:szCs w:val="16"/>
              </w:rPr>
            </w:pPr>
            <w:r>
              <w:rPr>
                <w:sz w:val="16"/>
                <w:szCs w:val="16"/>
              </w:rPr>
              <w:t>0.925</w:t>
            </w:r>
          </w:p>
        </w:tc>
        <w:tc>
          <w:tcPr>
            <w:tcW w:w="610" w:type="dxa"/>
            <w:tcBorders>
              <w:top w:val="nil"/>
              <w:left w:val="nil"/>
              <w:bottom w:val="nil"/>
              <w:right w:val="nil"/>
            </w:tcBorders>
            <w:tcMar>
              <w:top w:w="0" w:type="dxa"/>
              <w:left w:w="0" w:type="dxa"/>
              <w:bottom w:w="0" w:type="dxa"/>
              <w:right w:w="0" w:type="dxa"/>
            </w:tcMar>
            <w:vAlign w:val="bottom"/>
          </w:tcPr>
          <w:p w14:paraId="4DEE5193" w14:textId="77777777" w:rsidR="00D721A1" w:rsidRDefault="007B6925">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4ABC5C1A" w14:textId="77777777" w:rsidR="00D721A1" w:rsidRDefault="007B6925">
            <w:pPr>
              <w:rPr>
                <w:sz w:val="16"/>
                <w:szCs w:val="16"/>
              </w:rPr>
            </w:pPr>
            <w:r>
              <w:rPr>
                <w:sz w:val="16"/>
                <w:szCs w:val="16"/>
              </w:rPr>
              <w:t>0.029 (0.012-0.06)</w:t>
            </w:r>
          </w:p>
        </w:tc>
        <w:tc>
          <w:tcPr>
            <w:tcW w:w="1747" w:type="dxa"/>
            <w:tcBorders>
              <w:top w:val="nil"/>
              <w:left w:val="nil"/>
              <w:bottom w:val="nil"/>
              <w:right w:val="nil"/>
            </w:tcBorders>
            <w:tcMar>
              <w:top w:w="0" w:type="dxa"/>
              <w:left w:w="0" w:type="dxa"/>
              <w:bottom w:w="0" w:type="dxa"/>
              <w:right w:w="0" w:type="dxa"/>
            </w:tcMar>
            <w:vAlign w:val="bottom"/>
          </w:tcPr>
          <w:p w14:paraId="37263A45" w14:textId="77777777" w:rsidR="00D721A1" w:rsidRDefault="007B6925">
            <w:pPr>
              <w:rPr>
                <w:sz w:val="16"/>
                <w:szCs w:val="16"/>
              </w:rPr>
            </w:pPr>
            <w:r>
              <w:rPr>
                <w:sz w:val="16"/>
                <w:szCs w:val="16"/>
              </w:rPr>
              <w:t>0.09 (0.036-0.186)</w:t>
            </w:r>
          </w:p>
        </w:tc>
      </w:tr>
      <w:tr w:rsidR="00D721A1" w14:paraId="0CC1F78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03B2853"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886C494"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15304619" w14:textId="77777777" w:rsidR="00D721A1" w:rsidRDefault="007B6925">
            <w:pPr>
              <w:rPr>
                <w:sz w:val="16"/>
                <w:szCs w:val="16"/>
              </w:rPr>
            </w:pPr>
            <w:proofErr w:type="spellStart"/>
            <w:r>
              <w:rPr>
                <w:sz w:val="16"/>
                <w:szCs w:val="16"/>
              </w:rPr>
              <w:t>Nodipecten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77FDE8DF" w14:textId="77777777" w:rsidR="00D721A1" w:rsidRDefault="007B6925">
            <w:pPr>
              <w:rPr>
                <w:sz w:val="16"/>
                <w:szCs w:val="16"/>
              </w:rPr>
            </w:pPr>
            <w:proofErr w:type="spellStart"/>
            <w:r>
              <w:rPr>
                <w:sz w:val="16"/>
                <w:szCs w:val="16"/>
              </w:rPr>
              <w:t>Nodipecten</w:t>
            </w:r>
            <w:proofErr w:type="spellEnd"/>
            <w:r>
              <w:rPr>
                <w:sz w:val="16"/>
                <w:szCs w:val="16"/>
              </w:rPr>
              <w:t xml:space="preserve"> </w:t>
            </w:r>
            <w:proofErr w:type="spellStart"/>
            <w:r>
              <w:rPr>
                <w:sz w:val="16"/>
                <w:szCs w:val="16"/>
              </w:rPr>
              <w:t>nodosus</w:t>
            </w:r>
            <w:proofErr w:type="spellEnd"/>
          </w:p>
        </w:tc>
        <w:tc>
          <w:tcPr>
            <w:tcW w:w="2306" w:type="dxa"/>
            <w:tcBorders>
              <w:top w:val="nil"/>
              <w:left w:val="nil"/>
              <w:bottom w:val="nil"/>
              <w:right w:val="nil"/>
            </w:tcBorders>
            <w:tcMar>
              <w:top w:w="0" w:type="dxa"/>
              <w:left w:w="0" w:type="dxa"/>
              <w:bottom w:w="0" w:type="dxa"/>
              <w:right w:w="0" w:type="dxa"/>
            </w:tcMar>
            <w:vAlign w:val="bottom"/>
          </w:tcPr>
          <w:p w14:paraId="62DBB144" w14:textId="77777777" w:rsidR="00D721A1" w:rsidRDefault="007B6925">
            <w:pPr>
              <w:rPr>
                <w:sz w:val="16"/>
                <w:szCs w:val="16"/>
              </w:rPr>
            </w:pPr>
            <w:r>
              <w:rPr>
                <w:sz w:val="16"/>
                <w:szCs w:val="16"/>
              </w:rPr>
              <w:t>Lion's paw</w:t>
            </w:r>
          </w:p>
        </w:tc>
        <w:tc>
          <w:tcPr>
            <w:tcW w:w="724" w:type="dxa"/>
            <w:tcBorders>
              <w:top w:val="nil"/>
              <w:left w:val="nil"/>
              <w:bottom w:val="nil"/>
              <w:right w:val="nil"/>
            </w:tcBorders>
            <w:tcMar>
              <w:top w:w="0" w:type="dxa"/>
              <w:left w:w="0" w:type="dxa"/>
              <w:bottom w:w="0" w:type="dxa"/>
              <w:right w:w="0" w:type="dxa"/>
            </w:tcMar>
            <w:vAlign w:val="bottom"/>
          </w:tcPr>
          <w:p w14:paraId="212C5A18" w14:textId="77777777" w:rsidR="00D721A1" w:rsidRDefault="007B6925">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3D88FCC5" w14:textId="77777777" w:rsidR="00D721A1" w:rsidRDefault="007B6925">
            <w:pPr>
              <w:rPr>
                <w:sz w:val="16"/>
                <w:szCs w:val="16"/>
              </w:rPr>
            </w:pPr>
            <w:r>
              <w:rPr>
                <w:sz w:val="16"/>
                <w:szCs w:val="16"/>
              </w:rPr>
              <w:t>0.5035</w:t>
            </w:r>
          </w:p>
        </w:tc>
        <w:tc>
          <w:tcPr>
            <w:tcW w:w="610" w:type="dxa"/>
            <w:tcBorders>
              <w:top w:val="nil"/>
              <w:left w:val="nil"/>
              <w:bottom w:val="nil"/>
              <w:right w:val="nil"/>
            </w:tcBorders>
            <w:tcMar>
              <w:top w:w="0" w:type="dxa"/>
              <w:left w:w="0" w:type="dxa"/>
              <w:bottom w:w="0" w:type="dxa"/>
              <w:right w:w="0" w:type="dxa"/>
            </w:tcMar>
            <w:vAlign w:val="bottom"/>
          </w:tcPr>
          <w:p w14:paraId="4B55F84B"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C233036" w14:textId="77777777" w:rsidR="00D721A1" w:rsidRDefault="007B6925">
            <w:pPr>
              <w:rPr>
                <w:sz w:val="16"/>
                <w:szCs w:val="16"/>
              </w:rPr>
            </w:pPr>
            <w:r>
              <w:rPr>
                <w:sz w:val="16"/>
                <w:szCs w:val="16"/>
              </w:rPr>
              <w:t>0.046 (0.003-0.215)</w:t>
            </w:r>
          </w:p>
        </w:tc>
        <w:tc>
          <w:tcPr>
            <w:tcW w:w="1747" w:type="dxa"/>
            <w:tcBorders>
              <w:top w:val="nil"/>
              <w:left w:val="nil"/>
              <w:bottom w:val="nil"/>
              <w:right w:val="nil"/>
            </w:tcBorders>
            <w:tcMar>
              <w:top w:w="0" w:type="dxa"/>
              <w:left w:w="0" w:type="dxa"/>
              <w:bottom w:w="0" w:type="dxa"/>
              <w:right w:w="0" w:type="dxa"/>
            </w:tcMar>
            <w:vAlign w:val="bottom"/>
          </w:tcPr>
          <w:p w14:paraId="2CFD4EBA" w14:textId="77777777" w:rsidR="00D721A1" w:rsidRDefault="007B6925">
            <w:pPr>
              <w:rPr>
                <w:sz w:val="16"/>
                <w:szCs w:val="16"/>
              </w:rPr>
            </w:pPr>
            <w:r>
              <w:rPr>
                <w:sz w:val="16"/>
                <w:szCs w:val="16"/>
              </w:rPr>
              <w:t>0.137 (0.01-0.601)</w:t>
            </w:r>
          </w:p>
        </w:tc>
      </w:tr>
      <w:tr w:rsidR="00D721A1" w14:paraId="729F345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410A13"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22C3832"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5749FF8" w14:textId="77777777" w:rsidR="00D721A1" w:rsidRDefault="007B6925">
            <w:pPr>
              <w:rPr>
                <w:sz w:val="16"/>
                <w:szCs w:val="16"/>
              </w:rPr>
            </w:pPr>
            <w:proofErr w:type="spellStart"/>
            <w:r>
              <w:rPr>
                <w:sz w:val="16"/>
                <w:szCs w:val="16"/>
              </w:rPr>
              <w:t>Patinopecten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5629C3B6" w14:textId="77777777" w:rsidR="00D721A1" w:rsidRDefault="007B6925">
            <w:pPr>
              <w:rPr>
                <w:sz w:val="16"/>
                <w:szCs w:val="16"/>
              </w:rPr>
            </w:pPr>
            <w:proofErr w:type="spellStart"/>
            <w:r>
              <w:rPr>
                <w:sz w:val="16"/>
                <w:szCs w:val="16"/>
              </w:rPr>
              <w:t>Patinopecten</w:t>
            </w:r>
            <w:proofErr w:type="spellEnd"/>
            <w:r>
              <w:rPr>
                <w:sz w:val="16"/>
                <w:szCs w:val="16"/>
              </w:rPr>
              <w:t xml:space="preserve"> </w:t>
            </w:r>
            <w:proofErr w:type="spellStart"/>
            <w:r>
              <w:rPr>
                <w:sz w:val="16"/>
                <w:szCs w:val="16"/>
              </w:rPr>
              <w:t>caurinus</w:t>
            </w:r>
            <w:proofErr w:type="spellEnd"/>
          </w:p>
        </w:tc>
        <w:tc>
          <w:tcPr>
            <w:tcW w:w="2306" w:type="dxa"/>
            <w:tcBorders>
              <w:top w:val="nil"/>
              <w:left w:val="nil"/>
              <w:bottom w:val="nil"/>
              <w:right w:val="nil"/>
            </w:tcBorders>
            <w:tcMar>
              <w:top w:w="0" w:type="dxa"/>
              <w:left w:w="0" w:type="dxa"/>
              <w:bottom w:w="0" w:type="dxa"/>
              <w:right w:w="0" w:type="dxa"/>
            </w:tcMar>
            <w:vAlign w:val="bottom"/>
          </w:tcPr>
          <w:p w14:paraId="1B45F60F" w14:textId="77777777" w:rsidR="00D721A1" w:rsidRDefault="007B6925">
            <w:pPr>
              <w:rPr>
                <w:sz w:val="16"/>
                <w:szCs w:val="16"/>
              </w:rPr>
            </w:pPr>
            <w:r>
              <w:rPr>
                <w:sz w:val="16"/>
                <w:szCs w:val="16"/>
              </w:rPr>
              <w:t>Weathervane scallop</w:t>
            </w:r>
          </w:p>
        </w:tc>
        <w:tc>
          <w:tcPr>
            <w:tcW w:w="724" w:type="dxa"/>
            <w:tcBorders>
              <w:top w:val="nil"/>
              <w:left w:val="nil"/>
              <w:bottom w:val="nil"/>
              <w:right w:val="nil"/>
            </w:tcBorders>
            <w:tcMar>
              <w:top w:w="0" w:type="dxa"/>
              <w:left w:w="0" w:type="dxa"/>
              <w:bottom w:w="0" w:type="dxa"/>
              <w:right w:w="0" w:type="dxa"/>
            </w:tcMar>
            <w:vAlign w:val="bottom"/>
          </w:tcPr>
          <w:p w14:paraId="65FD683A" w14:textId="77777777" w:rsidR="00D721A1" w:rsidRDefault="007B6925">
            <w:pPr>
              <w:rPr>
                <w:sz w:val="16"/>
                <w:szCs w:val="16"/>
              </w:rPr>
            </w:pPr>
            <w:r>
              <w:rPr>
                <w:sz w:val="16"/>
                <w:szCs w:val="16"/>
              </w:rPr>
              <w:t>28</w:t>
            </w:r>
          </w:p>
        </w:tc>
        <w:tc>
          <w:tcPr>
            <w:tcW w:w="651" w:type="dxa"/>
            <w:tcBorders>
              <w:top w:val="nil"/>
              <w:left w:val="nil"/>
              <w:bottom w:val="nil"/>
              <w:right w:val="nil"/>
            </w:tcBorders>
            <w:tcMar>
              <w:top w:w="0" w:type="dxa"/>
              <w:left w:w="0" w:type="dxa"/>
              <w:bottom w:w="0" w:type="dxa"/>
              <w:right w:w="0" w:type="dxa"/>
            </w:tcMar>
            <w:vAlign w:val="bottom"/>
          </w:tcPr>
          <w:p w14:paraId="45945D8D" w14:textId="77777777" w:rsidR="00D721A1" w:rsidRDefault="007B6925">
            <w:pPr>
              <w:rPr>
                <w:sz w:val="16"/>
                <w:szCs w:val="16"/>
              </w:rPr>
            </w:pPr>
            <w:r>
              <w:rPr>
                <w:sz w:val="16"/>
                <w:szCs w:val="16"/>
              </w:rPr>
              <w:t>0.413</w:t>
            </w:r>
          </w:p>
        </w:tc>
        <w:tc>
          <w:tcPr>
            <w:tcW w:w="610" w:type="dxa"/>
            <w:tcBorders>
              <w:top w:val="nil"/>
              <w:left w:val="nil"/>
              <w:bottom w:val="nil"/>
              <w:right w:val="nil"/>
            </w:tcBorders>
            <w:tcMar>
              <w:top w:w="0" w:type="dxa"/>
              <w:left w:w="0" w:type="dxa"/>
              <w:bottom w:w="0" w:type="dxa"/>
              <w:right w:w="0" w:type="dxa"/>
            </w:tcMar>
            <w:vAlign w:val="bottom"/>
          </w:tcPr>
          <w:p w14:paraId="67D5B3F3"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0C65674B" w14:textId="77777777" w:rsidR="00D721A1" w:rsidRDefault="007B6925">
            <w:pPr>
              <w:rPr>
                <w:sz w:val="16"/>
                <w:szCs w:val="16"/>
              </w:rPr>
            </w:pPr>
            <w:r>
              <w:rPr>
                <w:sz w:val="16"/>
                <w:szCs w:val="16"/>
              </w:rPr>
              <w:t>0.074 (0.001-0.434)</w:t>
            </w:r>
          </w:p>
        </w:tc>
        <w:tc>
          <w:tcPr>
            <w:tcW w:w="1747" w:type="dxa"/>
            <w:tcBorders>
              <w:top w:val="nil"/>
              <w:left w:val="nil"/>
              <w:bottom w:val="nil"/>
              <w:right w:val="nil"/>
            </w:tcBorders>
            <w:tcMar>
              <w:top w:w="0" w:type="dxa"/>
              <w:left w:w="0" w:type="dxa"/>
              <w:bottom w:w="0" w:type="dxa"/>
              <w:right w:w="0" w:type="dxa"/>
            </w:tcMar>
            <w:vAlign w:val="bottom"/>
          </w:tcPr>
          <w:p w14:paraId="29385EF2" w14:textId="77777777" w:rsidR="00D721A1" w:rsidRDefault="007B6925">
            <w:pPr>
              <w:rPr>
                <w:sz w:val="16"/>
                <w:szCs w:val="16"/>
              </w:rPr>
            </w:pPr>
            <w:r>
              <w:rPr>
                <w:sz w:val="16"/>
                <w:szCs w:val="16"/>
              </w:rPr>
              <w:t>0.219 (0.003-1.263)</w:t>
            </w:r>
          </w:p>
        </w:tc>
      </w:tr>
      <w:tr w:rsidR="00D721A1" w14:paraId="4C514BB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0A6EF6D"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F3C06EE"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CE2CC9A" w14:textId="77777777" w:rsidR="00D721A1" w:rsidRDefault="007B6925">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63CFF866" w14:textId="77777777" w:rsidR="00D721A1" w:rsidRDefault="007B6925">
            <w:pPr>
              <w:rPr>
                <w:sz w:val="16"/>
                <w:szCs w:val="16"/>
              </w:rPr>
            </w:pPr>
            <w:r>
              <w:rPr>
                <w:sz w:val="16"/>
                <w:szCs w:val="16"/>
              </w:rPr>
              <w:t xml:space="preserve">Pecten </w:t>
            </w:r>
            <w:proofErr w:type="spellStart"/>
            <w:r>
              <w:rPr>
                <w:sz w:val="16"/>
                <w:szCs w:val="16"/>
              </w:rPr>
              <w:t>fumatus</w:t>
            </w:r>
            <w:proofErr w:type="spellEnd"/>
          </w:p>
        </w:tc>
        <w:tc>
          <w:tcPr>
            <w:tcW w:w="2306" w:type="dxa"/>
            <w:tcBorders>
              <w:top w:val="nil"/>
              <w:left w:val="nil"/>
              <w:bottom w:val="nil"/>
              <w:right w:val="nil"/>
            </w:tcBorders>
            <w:tcMar>
              <w:top w:w="0" w:type="dxa"/>
              <w:left w:w="0" w:type="dxa"/>
              <w:bottom w:w="0" w:type="dxa"/>
              <w:right w:w="0" w:type="dxa"/>
            </w:tcMar>
            <w:vAlign w:val="bottom"/>
          </w:tcPr>
          <w:p w14:paraId="3C7953B2" w14:textId="77777777" w:rsidR="00D721A1" w:rsidRDefault="007B6925">
            <w:pPr>
              <w:rPr>
                <w:sz w:val="16"/>
                <w:szCs w:val="16"/>
              </w:rPr>
            </w:pPr>
            <w:r>
              <w:rPr>
                <w:sz w:val="16"/>
                <w:szCs w:val="16"/>
              </w:rPr>
              <w:t>Southern Australia scallop</w:t>
            </w:r>
          </w:p>
        </w:tc>
        <w:tc>
          <w:tcPr>
            <w:tcW w:w="724" w:type="dxa"/>
            <w:tcBorders>
              <w:top w:val="nil"/>
              <w:left w:val="nil"/>
              <w:bottom w:val="nil"/>
              <w:right w:val="nil"/>
            </w:tcBorders>
            <w:tcMar>
              <w:top w:w="0" w:type="dxa"/>
              <w:left w:w="0" w:type="dxa"/>
              <w:bottom w:w="0" w:type="dxa"/>
              <w:right w:w="0" w:type="dxa"/>
            </w:tcMar>
            <w:vAlign w:val="bottom"/>
          </w:tcPr>
          <w:p w14:paraId="158CAA0F" w14:textId="77777777" w:rsidR="00D721A1" w:rsidRDefault="007B6925">
            <w:pPr>
              <w:rPr>
                <w:sz w:val="16"/>
                <w:szCs w:val="16"/>
              </w:rPr>
            </w:pPr>
            <w:r>
              <w:rPr>
                <w:sz w:val="16"/>
                <w:szCs w:val="16"/>
              </w:rPr>
              <w:t>9.3</w:t>
            </w:r>
          </w:p>
        </w:tc>
        <w:tc>
          <w:tcPr>
            <w:tcW w:w="651" w:type="dxa"/>
            <w:tcBorders>
              <w:top w:val="nil"/>
              <w:left w:val="nil"/>
              <w:bottom w:val="nil"/>
              <w:right w:val="nil"/>
            </w:tcBorders>
            <w:tcMar>
              <w:top w:w="0" w:type="dxa"/>
              <w:left w:w="0" w:type="dxa"/>
              <w:bottom w:w="0" w:type="dxa"/>
              <w:right w:w="0" w:type="dxa"/>
            </w:tcMar>
            <w:vAlign w:val="bottom"/>
          </w:tcPr>
          <w:p w14:paraId="5064C57C" w14:textId="77777777" w:rsidR="00D721A1" w:rsidRDefault="007B6925">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44F8FD30"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1F15FDCB" w14:textId="77777777" w:rsidR="00D721A1" w:rsidRDefault="007B6925">
            <w:pPr>
              <w:rPr>
                <w:sz w:val="16"/>
                <w:szCs w:val="16"/>
              </w:rPr>
            </w:pPr>
            <w:r>
              <w:rPr>
                <w:sz w:val="16"/>
                <w:szCs w:val="16"/>
              </w:rPr>
              <w:t>0.062 (0.001-0.381)</w:t>
            </w:r>
          </w:p>
        </w:tc>
        <w:tc>
          <w:tcPr>
            <w:tcW w:w="1747" w:type="dxa"/>
            <w:tcBorders>
              <w:top w:val="nil"/>
              <w:left w:val="nil"/>
              <w:bottom w:val="nil"/>
              <w:right w:val="nil"/>
            </w:tcBorders>
            <w:tcMar>
              <w:top w:w="0" w:type="dxa"/>
              <w:left w:w="0" w:type="dxa"/>
              <w:bottom w:w="0" w:type="dxa"/>
              <w:right w:w="0" w:type="dxa"/>
            </w:tcMar>
            <w:vAlign w:val="bottom"/>
          </w:tcPr>
          <w:p w14:paraId="29B6290B" w14:textId="77777777" w:rsidR="00D721A1" w:rsidRDefault="007B6925">
            <w:pPr>
              <w:rPr>
                <w:sz w:val="16"/>
                <w:szCs w:val="16"/>
              </w:rPr>
            </w:pPr>
            <w:r>
              <w:rPr>
                <w:sz w:val="16"/>
                <w:szCs w:val="16"/>
              </w:rPr>
              <w:t>0.188 (0.003-1.121)</w:t>
            </w:r>
          </w:p>
        </w:tc>
      </w:tr>
      <w:tr w:rsidR="00D721A1" w14:paraId="27F8434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5D342BC"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4B42586"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E106FDB" w14:textId="77777777" w:rsidR="00D721A1" w:rsidRDefault="007B6925">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179FE6DF" w14:textId="77777777" w:rsidR="00D721A1" w:rsidRDefault="007B6925">
            <w:pPr>
              <w:rPr>
                <w:sz w:val="16"/>
                <w:szCs w:val="16"/>
              </w:rPr>
            </w:pPr>
            <w:r>
              <w:rPr>
                <w:sz w:val="16"/>
                <w:szCs w:val="16"/>
              </w:rPr>
              <w:t xml:space="preserve">Pecten </w:t>
            </w:r>
            <w:proofErr w:type="spellStart"/>
            <w:r>
              <w:rPr>
                <w:sz w:val="16"/>
                <w:szCs w:val="16"/>
              </w:rPr>
              <w:t>jacobaeus</w:t>
            </w:r>
            <w:proofErr w:type="spellEnd"/>
          </w:p>
        </w:tc>
        <w:tc>
          <w:tcPr>
            <w:tcW w:w="2306" w:type="dxa"/>
            <w:tcBorders>
              <w:top w:val="nil"/>
              <w:left w:val="nil"/>
              <w:bottom w:val="nil"/>
              <w:right w:val="nil"/>
            </w:tcBorders>
            <w:tcMar>
              <w:top w:w="0" w:type="dxa"/>
              <w:left w:w="0" w:type="dxa"/>
              <w:bottom w:w="0" w:type="dxa"/>
              <w:right w:w="0" w:type="dxa"/>
            </w:tcMar>
            <w:vAlign w:val="bottom"/>
          </w:tcPr>
          <w:p w14:paraId="6C68C955" w14:textId="77777777" w:rsidR="00D721A1" w:rsidRDefault="007B6925">
            <w:pPr>
              <w:rPr>
                <w:sz w:val="16"/>
                <w:szCs w:val="16"/>
              </w:rPr>
            </w:pPr>
            <w:r>
              <w:rPr>
                <w:sz w:val="16"/>
                <w:szCs w:val="16"/>
              </w:rPr>
              <w:t>Great Mediterranean scallop</w:t>
            </w:r>
          </w:p>
        </w:tc>
        <w:tc>
          <w:tcPr>
            <w:tcW w:w="724" w:type="dxa"/>
            <w:tcBorders>
              <w:top w:val="nil"/>
              <w:left w:val="nil"/>
              <w:bottom w:val="nil"/>
              <w:right w:val="nil"/>
            </w:tcBorders>
            <w:tcMar>
              <w:top w:w="0" w:type="dxa"/>
              <w:left w:w="0" w:type="dxa"/>
              <w:bottom w:w="0" w:type="dxa"/>
              <w:right w:w="0" w:type="dxa"/>
            </w:tcMar>
            <w:vAlign w:val="bottom"/>
          </w:tcPr>
          <w:p w14:paraId="0B00B74C" w14:textId="77777777" w:rsidR="00D721A1" w:rsidRDefault="007B6925">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35848400" w14:textId="77777777" w:rsidR="00D721A1" w:rsidRDefault="007B6925">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37C8BFFA" w14:textId="77777777" w:rsidR="00D721A1" w:rsidRDefault="007B6925">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2B79BAB4" w14:textId="77777777" w:rsidR="00D721A1" w:rsidRDefault="007B6925">
            <w:pPr>
              <w:rPr>
                <w:sz w:val="16"/>
                <w:szCs w:val="16"/>
              </w:rPr>
            </w:pPr>
            <w:r>
              <w:rPr>
                <w:sz w:val="16"/>
                <w:szCs w:val="16"/>
              </w:rPr>
              <w:t>0.052 (0.001-0.305)</w:t>
            </w:r>
          </w:p>
        </w:tc>
        <w:tc>
          <w:tcPr>
            <w:tcW w:w="1747" w:type="dxa"/>
            <w:tcBorders>
              <w:top w:val="nil"/>
              <w:left w:val="nil"/>
              <w:bottom w:val="nil"/>
              <w:right w:val="nil"/>
            </w:tcBorders>
            <w:tcMar>
              <w:top w:w="0" w:type="dxa"/>
              <w:left w:w="0" w:type="dxa"/>
              <w:bottom w:w="0" w:type="dxa"/>
              <w:right w:w="0" w:type="dxa"/>
            </w:tcMar>
            <w:vAlign w:val="bottom"/>
          </w:tcPr>
          <w:p w14:paraId="77FC5FE8" w14:textId="77777777" w:rsidR="00D721A1" w:rsidRDefault="007B6925">
            <w:pPr>
              <w:rPr>
                <w:sz w:val="16"/>
                <w:szCs w:val="16"/>
              </w:rPr>
            </w:pPr>
            <w:r>
              <w:rPr>
                <w:sz w:val="16"/>
                <w:szCs w:val="16"/>
              </w:rPr>
              <w:t>0.158 (0.002-0.917)</w:t>
            </w:r>
          </w:p>
        </w:tc>
      </w:tr>
      <w:tr w:rsidR="00D721A1" w14:paraId="2F70AAC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3A3908"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6AAEF3B"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06A85FB6" w14:textId="77777777" w:rsidR="00D721A1" w:rsidRDefault="007B6925">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046C8237" w14:textId="77777777" w:rsidR="00D721A1" w:rsidRDefault="007B6925">
            <w:pPr>
              <w:rPr>
                <w:sz w:val="16"/>
                <w:szCs w:val="16"/>
              </w:rPr>
            </w:pPr>
            <w:r>
              <w:rPr>
                <w:sz w:val="16"/>
                <w:szCs w:val="16"/>
              </w:rPr>
              <w:t>Pecten maximus</w:t>
            </w:r>
          </w:p>
        </w:tc>
        <w:tc>
          <w:tcPr>
            <w:tcW w:w="2306" w:type="dxa"/>
            <w:tcBorders>
              <w:top w:val="nil"/>
              <w:left w:val="nil"/>
              <w:bottom w:val="nil"/>
              <w:right w:val="nil"/>
            </w:tcBorders>
            <w:tcMar>
              <w:top w:w="0" w:type="dxa"/>
              <w:left w:w="0" w:type="dxa"/>
              <w:bottom w:w="0" w:type="dxa"/>
              <w:right w:w="0" w:type="dxa"/>
            </w:tcMar>
            <w:vAlign w:val="bottom"/>
          </w:tcPr>
          <w:p w14:paraId="51CC3B31" w14:textId="77777777" w:rsidR="00D721A1" w:rsidRDefault="007B6925">
            <w:pPr>
              <w:rPr>
                <w:sz w:val="16"/>
                <w:szCs w:val="16"/>
              </w:rPr>
            </w:pPr>
            <w:r>
              <w:rPr>
                <w:sz w:val="16"/>
                <w:szCs w:val="16"/>
              </w:rPr>
              <w:t>Great Atlantic scallop</w:t>
            </w:r>
          </w:p>
        </w:tc>
        <w:tc>
          <w:tcPr>
            <w:tcW w:w="724" w:type="dxa"/>
            <w:tcBorders>
              <w:top w:val="nil"/>
              <w:left w:val="nil"/>
              <w:bottom w:val="nil"/>
              <w:right w:val="nil"/>
            </w:tcBorders>
            <w:tcMar>
              <w:top w:w="0" w:type="dxa"/>
              <w:left w:w="0" w:type="dxa"/>
              <w:bottom w:w="0" w:type="dxa"/>
              <w:right w:w="0" w:type="dxa"/>
            </w:tcMar>
            <w:vAlign w:val="bottom"/>
          </w:tcPr>
          <w:p w14:paraId="23079E05" w14:textId="77777777" w:rsidR="00D721A1" w:rsidRDefault="007B6925">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7645E9C6" w14:textId="77777777" w:rsidR="00D721A1" w:rsidRDefault="007B6925">
            <w:pPr>
              <w:rPr>
                <w:sz w:val="16"/>
                <w:szCs w:val="16"/>
              </w:rPr>
            </w:pPr>
            <w:r>
              <w:rPr>
                <w:sz w:val="16"/>
                <w:szCs w:val="16"/>
              </w:rPr>
              <w:t>0.475</w:t>
            </w:r>
          </w:p>
        </w:tc>
        <w:tc>
          <w:tcPr>
            <w:tcW w:w="610" w:type="dxa"/>
            <w:tcBorders>
              <w:top w:val="nil"/>
              <w:left w:val="nil"/>
              <w:bottom w:val="nil"/>
              <w:right w:val="nil"/>
            </w:tcBorders>
            <w:tcMar>
              <w:top w:w="0" w:type="dxa"/>
              <w:left w:w="0" w:type="dxa"/>
              <w:bottom w:w="0" w:type="dxa"/>
              <w:right w:w="0" w:type="dxa"/>
            </w:tcMar>
            <w:vAlign w:val="bottom"/>
          </w:tcPr>
          <w:p w14:paraId="73264777"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1E9087DC" w14:textId="77777777" w:rsidR="00D721A1" w:rsidRDefault="007B6925">
            <w:pPr>
              <w:rPr>
                <w:sz w:val="16"/>
                <w:szCs w:val="16"/>
              </w:rPr>
            </w:pPr>
            <w:r>
              <w:rPr>
                <w:sz w:val="16"/>
                <w:szCs w:val="16"/>
              </w:rPr>
              <w:t>0.066 (0.001-0.397)</w:t>
            </w:r>
          </w:p>
        </w:tc>
        <w:tc>
          <w:tcPr>
            <w:tcW w:w="1747" w:type="dxa"/>
            <w:tcBorders>
              <w:top w:val="nil"/>
              <w:left w:val="nil"/>
              <w:bottom w:val="nil"/>
              <w:right w:val="nil"/>
            </w:tcBorders>
            <w:tcMar>
              <w:top w:w="0" w:type="dxa"/>
              <w:left w:w="0" w:type="dxa"/>
              <w:bottom w:w="0" w:type="dxa"/>
              <w:right w:w="0" w:type="dxa"/>
            </w:tcMar>
            <w:vAlign w:val="bottom"/>
          </w:tcPr>
          <w:p w14:paraId="29B8BE7E" w14:textId="77777777" w:rsidR="00D721A1" w:rsidRDefault="007B6925">
            <w:pPr>
              <w:rPr>
                <w:sz w:val="16"/>
                <w:szCs w:val="16"/>
              </w:rPr>
            </w:pPr>
            <w:r>
              <w:rPr>
                <w:sz w:val="16"/>
                <w:szCs w:val="16"/>
              </w:rPr>
              <w:t>0.201 (0.003-1.188)</w:t>
            </w:r>
          </w:p>
        </w:tc>
      </w:tr>
      <w:tr w:rsidR="00D721A1" w14:paraId="014B313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053BD28"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78C517D"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5D1F1DD2" w14:textId="77777777" w:rsidR="00D721A1" w:rsidRDefault="007B6925">
            <w:pPr>
              <w:rPr>
                <w:sz w:val="16"/>
                <w:szCs w:val="16"/>
              </w:rPr>
            </w:pPr>
            <w:proofErr w:type="spellStart"/>
            <w:r>
              <w:rPr>
                <w:sz w:val="16"/>
                <w:szCs w:val="16"/>
              </w:rPr>
              <w:t>Placopecten</w:t>
            </w:r>
            <w:proofErr w:type="spellEnd"/>
          </w:p>
        </w:tc>
        <w:tc>
          <w:tcPr>
            <w:tcW w:w="1985" w:type="dxa"/>
            <w:tcBorders>
              <w:top w:val="nil"/>
              <w:left w:val="nil"/>
              <w:bottom w:val="nil"/>
              <w:right w:val="nil"/>
            </w:tcBorders>
            <w:tcMar>
              <w:top w:w="0" w:type="dxa"/>
              <w:left w:w="0" w:type="dxa"/>
              <w:bottom w:w="0" w:type="dxa"/>
              <w:right w:w="0" w:type="dxa"/>
            </w:tcMar>
            <w:vAlign w:val="bottom"/>
          </w:tcPr>
          <w:p w14:paraId="0DC7F369" w14:textId="77777777" w:rsidR="00D721A1" w:rsidRDefault="007B6925">
            <w:pPr>
              <w:rPr>
                <w:sz w:val="16"/>
                <w:szCs w:val="16"/>
              </w:rPr>
            </w:pPr>
            <w:proofErr w:type="spellStart"/>
            <w:r>
              <w:rPr>
                <w:sz w:val="16"/>
                <w:szCs w:val="16"/>
              </w:rPr>
              <w:t>Placopecten</w:t>
            </w:r>
            <w:proofErr w:type="spellEnd"/>
            <w:r>
              <w:rPr>
                <w:sz w:val="16"/>
                <w:szCs w:val="16"/>
              </w:rPr>
              <w:t xml:space="preserve"> </w:t>
            </w:r>
            <w:proofErr w:type="spellStart"/>
            <w:r>
              <w:rPr>
                <w:sz w:val="16"/>
                <w:szCs w:val="16"/>
              </w:rPr>
              <w:t>magellanicus</w:t>
            </w:r>
            <w:proofErr w:type="spellEnd"/>
          </w:p>
        </w:tc>
        <w:tc>
          <w:tcPr>
            <w:tcW w:w="2306" w:type="dxa"/>
            <w:tcBorders>
              <w:top w:val="nil"/>
              <w:left w:val="nil"/>
              <w:bottom w:val="nil"/>
              <w:right w:val="nil"/>
            </w:tcBorders>
            <w:tcMar>
              <w:top w:w="0" w:type="dxa"/>
              <w:left w:w="0" w:type="dxa"/>
              <w:bottom w:w="0" w:type="dxa"/>
              <w:right w:w="0" w:type="dxa"/>
            </w:tcMar>
            <w:vAlign w:val="bottom"/>
          </w:tcPr>
          <w:p w14:paraId="4AD1A8C2" w14:textId="77777777" w:rsidR="00D721A1" w:rsidRDefault="007B6925">
            <w:pPr>
              <w:rPr>
                <w:sz w:val="16"/>
                <w:szCs w:val="16"/>
              </w:rPr>
            </w:pPr>
            <w:r>
              <w:rPr>
                <w:sz w:val="16"/>
                <w:szCs w:val="16"/>
              </w:rPr>
              <w:t>American sea scallop</w:t>
            </w:r>
          </w:p>
        </w:tc>
        <w:tc>
          <w:tcPr>
            <w:tcW w:w="724" w:type="dxa"/>
            <w:tcBorders>
              <w:top w:val="nil"/>
              <w:left w:val="nil"/>
              <w:bottom w:val="nil"/>
              <w:right w:val="nil"/>
            </w:tcBorders>
            <w:tcMar>
              <w:top w:w="0" w:type="dxa"/>
              <w:left w:w="0" w:type="dxa"/>
              <w:bottom w:w="0" w:type="dxa"/>
              <w:right w:w="0" w:type="dxa"/>
            </w:tcMar>
            <w:vAlign w:val="bottom"/>
          </w:tcPr>
          <w:p w14:paraId="6843FB5B" w14:textId="77777777" w:rsidR="00D721A1" w:rsidRDefault="007B6925">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130ECCF2" w14:textId="77777777" w:rsidR="00D721A1" w:rsidRDefault="007B6925">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9D90F32"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5728BC3E" w14:textId="77777777" w:rsidR="00D721A1" w:rsidRDefault="007B6925">
            <w:pPr>
              <w:rPr>
                <w:sz w:val="16"/>
                <w:szCs w:val="16"/>
              </w:rPr>
            </w:pPr>
            <w:r>
              <w:rPr>
                <w:sz w:val="16"/>
                <w:szCs w:val="16"/>
              </w:rPr>
              <w:t>0.01 (0.005-0.018)</w:t>
            </w:r>
          </w:p>
        </w:tc>
        <w:tc>
          <w:tcPr>
            <w:tcW w:w="1747" w:type="dxa"/>
            <w:tcBorders>
              <w:top w:val="nil"/>
              <w:left w:val="nil"/>
              <w:bottom w:val="nil"/>
              <w:right w:val="nil"/>
            </w:tcBorders>
            <w:tcMar>
              <w:top w:w="0" w:type="dxa"/>
              <w:left w:w="0" w:type="dxa"/>
              <w:bottom w:w="0" w:type="dxa"/>
              <w:right w:w="0" w:type="dxa"/>
            </w:tcMar>
            <w:vAlign w:val="bottom"/>
          </w:tcPr>
          <w:p w14:paraId="50CA7083" w14:textId="77777777" w:rsidR="00D721A1" w:rsidRDefault="007B6925">
            <w:pPr>
              <w:rPr>
                <w:sz w:val="16"/>
                <w:szCs w:val="16"/>
              </w:rPr>
            </w:pPr>
            <w:r>
              <w:rPr>
                <w:sz w:val="16"/>
                <w:szCs w:val="16"/>
              </w:rPr>
              <w:t>0.031 (0.012-0.065)</w:t>
            </w:r>
          </w:p>
        </w:tc>
      </w:tr>
      <w:tr w:rsidR="00D721A1" w14:paraId="158070C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CAB42AD"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129B5D4" w14:textId="77777777" w:rsidR="00D721A1" w:rsidRDefault="007B6925">
            <w:pPr>
              <w:rPr>
                <w:sz w:val="16"/>
                <w:szCs w:val="16"/>
              </w:rPr>
            </w:pPr>
            <w:r>
              <w:rPr>
                <w:sz w:val="16"/>
                <w:szCs w:val="16"/>
              </w:rPr>
              <w:t>Spondylidae</w:t>
            </w:r>
          </w:p>
        </w:tc>
        <w:tc>
          <w:tcPr>
            <w:tcW w:w="1086" w:type="dxa"/>
            <w:tcBorders>
              <w:top w:val="nil"/>
              <w:left w:val="nil"/>
              <w:bottom w:val="nil"/>
              <w:right w:val="nil"/>
            </w:tcBorders>
            <w:tcMar>
              <w:top w:w="0" w:type="dxa"/>
              <w:left w:w="0" w:type="dxa"/>
              <w:bottom w:w="0" w:type="dxa"/>
              <w:right w:w="0" w:type="dxa"/>
            </w:tcMar>
            <w:vAlign w:val="bottom"/>
          </w:tcPr>
          <w:p w14:paraId="08312FD4" w14:textId="77777777" w:rsidR="00D721A1" w:rsidRDefault="007B6925">
            <w:pPr>
              <w:rPr>
                <w:sz w:val="16"/>
                <w:szCs w:val="16"/>
              </w:rPr>
            </w:pPr>
            <w:r>
              <w:rPr>
                <w:sz w:val="16"/>
                <w:szCs w:val="16"/>
              </w:rPr>
              <w:t>Spondylus</w:t>
            </w:r>
          </w:p>
        </w:tc>
        <w:tc>
          <w:tcPr>
            <w:tcW w:w="1985" w:type="dxa"/>
            <w:tcBorders>
              <w:top w:val="nil"/>
              <w:left w:val="nil"/>
              <w:bottom w:val="nil"/>
              <w:right w:val="nil"/>
            </w:tcBorders>
            <w:tcMar>
              <w:top w:w="0" w:type="dxa"/>
              <w:left w:w="0" w:type="dxa"/>
              <w:bottom w:w="0" w:type="dxa"/>
              <w:right w:w="0" w:type="dxa"/>
            </w:tcMar>
            <w:vAlign w:val="bottom"/>
          </w:tcPr>
          <w:p w14:paraId="62049920" w14:textId="77777777" w:rsidR="00D721A1" w:rsidRDefault="007B6925">
            <w:pPr>
              <w:rPr>
                <w:sz w:val="16"/>
                <w:szCs w:val="16"/>
              </w:rPr>
            </w:pPr>
            <w:r>
              <w:rPr>
                <w:sz w:val="16"/>
                <w:szCs w:val="16"/>
              </w:rPr>
              <w:t>Spondylus americanus</w:t>
            </w:r>
          </w:p>
        </w:tc>
        <w:tc>
          <w:tcPr>
            <w:tcW w:w="2306" w:type="dxa"/>
            <w:tcBorders>
              <w:top w:val="nil"/>
              <w:left w:val="nil"/>
              <w:bottom w:val="nil"/>
              <w:right w:val="nil"/>
            </w:tcBorders>
            <w:tcMar>
              <w:top w:w="0" w:type="dxa"/>
              <w:left w:w="0" w:type="dxa"/>
              <w:bottom w:w="0" w:type="dxa"/>
              <w:right w:w="0" w:type="dxa"/>
            </w:tcMar>
            <w:vAlign w:val="bottom"/>
          </w:tcPr>
          <w:p w14:paraId="65735AE8" w14:textId="77777777" w:rsidR="00D721A1" w:rsidRDefault="007B6925">
            <w:pPr>
              <w:rPr>
                <w:sz w:val="16"/>
                <w:szCs w:val="16"/>
              </w:rPr>
            </w:pPr>
            <w:r>
              <w:rPr>
                <w:sz w:val="16"/>
                <w:szCs w:val="16"/>
              </w:rPr>
              <w:t>Atlantic thorny oyster</w:t>
            </w:r>
          </w:p>
        </w:tc>
        <w:tc>
          <w:tcPr>
            <w:tcW w:w="724" w:type="dxa"/>
            <w:tcBorders>
              <w:top w:val="nil"/>
              <w:left w:val="nil"/>
              <w:bottom w:val="nil"/>
              <w:right w:val="nil"/>
            </w:tcBorders>
            <w:tcMar>
              <w:top w:w="0" w:type="dxa"/>
              <w:left w:w="0" w:type="dxa"/>
              <w:bottom w:w="0" w:type="dxa"/>
              <w:right w:w="0" w:type="dxa"/>
            </w:tcMar>
            <w:vAlign w:val="bottom"/>
          </w:tcPr>
          <w:p w14:paraId="157360E8" w14:textId="77777777" w:rsidR="00D721A1" w:rsidRDefault="007B6925">
            <w:pPr>
              <w:rPr>
                <w:sz w:val="16"/>
                <w:szCs w:val="16"/>
              </w:rPr>
            </w:pPr>
            <w:r>
              <w:rPr>
                <w:sz w:val="16"/>
                <w:szCs w:val="16"/>
              </w:rPr>
              <w:t>11.2</w:t>
            </w:r>
          </w:p>
        </w:tc>
        <w:tc>
          <w:tcPr>
            <w:tcW w:w="651" w:type="dxa"/>
            <w:tcBorders>
              <w:top w:val="nil"/>
              <w:left w:val="nil"/>
              <w:bottom w:val="nil"/>
              <w:right w:val="nil"/>
            </w:tcBorders>
            <w:tcMar>
              <w:top w:w="0" w:type="dxa"/>
              <w:left w:w="0" w:type="dxa"/>
              <w:bottom w:w="0" w:type="dxa"/>
              <w:right w:w="0" w:type="dxa"/>
            </w:tcMar>
            <w:vAlign w:val="bottom"/>
          </w:tcPr>
          <w:p w14:paraId="065969F8" w14:textId="77777777" w:rsidR="00D721A1" w:rsidRDefault="007B6925">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2F42FFB9"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85931A0" w14:textId="77777777" w:rsidR="00D721A1" w:rsidRDefault="007B6925">
            <w:pPr>
              <w:rPr>
                <w:sz w:val="16"/>
                <w:szCs w:val="16"/>
              </w:rPr>
            </w:pPr>
            <w:r>
              <w:rPr>
                <w:sz w:val="16"/>
                <w:szCs w:val="16"/>
              </w:rPr>
              <w:t>0.072 (0.001-0.401)</w:t>
            </w:r>
          </w:p>
        </w:tc>
        <w:tc>
          <w:tcPr>
            <w:tcW w:w="1747" w:type="dxa"/>
            <w:tcBorders>
              <w:top w:val="nil"/>
              <w:left w:val="nil"/>
              <w:bottom w:val="nil"/>
              <w:right w:val="nil"/>
            </w:tcBorders>
            <w:tcMar>
              <w:top w:w="0" w:type="dxa"/>
              <w:left w:w="0" w:type="dxa"/>
              <w:bottom w:w="0" w:type="dxa"/>
              <w:right w:w="0" w:type="dxa"/>
            </w:tcMar>
            <w:vAlign w:val="bottom"/>
          </w:tcPr>
          <w:p w14:paraId="50D1A3A9" w14:textId="77777777" w:rsidR="00D721A1" w:rsidRDefault="007B6925">
            <w:pPr>
              <w:rPr>
                <w:sz w:val="16"/>
                <w:szCs w:val="16"/>
              </w:rPr>
            </w:pPr>
            <w:r>
              <w:rPr>
                <w:sz w:val="16"/>
                <w:szCs w:val="16"/>
              </w:rPr>
              <w:t>0.214 (0.003-1.212)</w:t>
            </w:r>
          </w:p>
        </w:tc>
      </w:tr>
      <w:tr w:rsidR="00D721A1" w14:paraId="01247CC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722DDE"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6569FB9" w14:textId="77777777" w:rsidR="00D721A1" w:rsidRDefault="007B6925">
            <w:pPr>
              <w:rPr>
                <w:sz w:val="16"/>
                <w:szCs w:val="16"/>
              </w:rPr>
            </w:pPr>
            <w:r>
              <w:rPr>
                <w:sz w:val="16"/>
                <w:szCs w:val="16"/>
              </w:rPr>
              <w:t>Spondylidae</w:t>
            </w:r>
          </w:p>
        </w:tc>
        <w:tc>
          <w:tcPr>
            <w:tcW w:w="1086" w:type="dxa"/>
            <w:tcBorders>
              <w:top w:val="nil"/>
              <w:left w:val="nil"/>
              <w:bottom w:val="nil"/>
              <w:right w:val="nil"/>
            </w:tcBorders>
            <w:tcMar>
              <w:top w:w="0" w:type="dxa"/>
              <w:left w:w="0" w:type="dxa"/>
              <w:bottom w:w="0" w:type="dxa"/>
              <w:right w:w="0" w:type="dxa"/>
            </w:tcMar>
            <w:vAlign w:val="bottom"/>
          </w:tcPr>
          <w:p w14:paraId="243A62A3" w14:textId="77777777" w:rsidR="00D721A1" w:rsidRDefault="007B6925">
            <w:pPr>
              <w:rPr>
                <w:sz w:val="16"/>
                <w:szCs w:val="16"/>
              </w:rPr>
            </w:pPr>
            <w:r>
              <w:rPr>
                <w:sz w:val="16"/>
                <w:szCs w:val="16"/>
              </w:rPr>
              <w:t>Spondylus</w:t>
            </w:r>
          </w:p>
        </w:tc>
        <w:tc>
          <w:tcPr>
            <w:tcW w:w="1985" w:type="dxa"/>
            <w:tcBorders>
              <w:top w:val="nil"/>
              <w:left w:val="nil"/>
              <w:bottom w:val="nil"/>
              <w:right w:val="nil"/>
            </w:tcBorders>
            <w:tcMar>
              <w:top w:w="0" w:type="dxa"/>
              <w:left w:w="0" w:type="dxa"/>
              <w:bottom w:w="0" w:type="dxa"/>
              <w:right w:w="0" w:type="dxa"/>
            </w:tcMar>
            <w:vAlign w:val="bottom"/>
          </w:tcPr>
          <w:p w14:paraId="6EE6C64D" w14:textId="77777777" w:rsidR="00D721A1" w:rsidRDefault="007B6925">
            <w:pPr>
              <w:rPr>
                <w:sz w:val="16"/>
                <w:szCs w:val="16"/>
              </w:rPr>
            </w:pPr>
            <w:r>
              <w:rPr>
                <w:sz w:val="16"/>
                <w:szCs w:val="16"/>
              </w:rPr>
              <w:t xml:space="preserve">Spondylus </w:t>
            </w:r>
            <w:proofErr w:type="spellStart"/>
            <w:r>
              <w:rPr>
                <w:sz w:val="16"/>
                <w:szCs w:val="16"/>
              </w:rPr>
              <w:t>crassisquama</w:t>
            </w:r>
            <w:proofErr w:type="spellEnd"/>
          </w:p>
        </w:tc>
        <w:tc>
          <w:tcPr>
            <w:tcW w:w="2306" w:type="dxa"/>
            <w:tcBorders>
              <w:top w:val="nil"/>
              <w:left w:val="nil"/>
              <w:bottom w:val="nil"/>
              <w:right w:val="nil"/>
            </w:tcBorders>
            <w:tcMar>
              <w:top w:w="0" w:type="dxa"/>
              <w:left w:w="0" w:type="dxa"/>
              <w:bottom w:w="0" w:type="dxa"/>
              <w:right w:w="0" w:type="dxa"/>
            </w:tcMar>
            <w:vAlign w:val="bottom"/>
          </w:tcPr>
          <w:p w14:paraId="265275EE" w14:textId="77777777" w:rsidR="00D721A1" w:rsidRDefault="007B6925">
            <w:pPr>
              <w:rPr>
                <w:sz w:val="16"/>
                <w:szCs w:val="16"/>
              </w:rPr>
            </w:pPr>
            <w:r>
              <w:rPr>
                <w:sz w:val="16"/>
                <w:szCs w:val="16"/>
              </w:rPr>
              <w:t>Pacific thorny oyster</w:t>
            </w:r>
          </w:p>
        </w:tc>
        <w:tc>
          <w:tcPr>
            <w:tcW w:w="724" w:type="dxa"/>
            <w:tcBorders>
              <w:top w:val="nil"/>
              <w:left w:val="nil"/>
              <w:bottom w:val="nil"/>
              <w:right w:val="nil"/>
            </w:tcBorders>
            <w:tcMar>
              <w:top w:w="0" w:type="dxa"/>
              <w:left w:w="0" w:type="dxa"/>
              <w:bottom w:w="0" w:type="dxa"/>
              <w:right w:w="0" w:type="dxa"/>
            </w:tcMar>
            <w:vAlign w:val="bottom"/>
          </w:tcPr>
          <w:p w14:paraId="4482EBF9" w14:textId="77777777" w:rsidR="00D721A1" w:rsidRDefault="007B6925">
            <w:pPr>
              <w:rPr>
                <w:sz w:val="16"/>
                <w:szCs w:val="16"/>
              </w:rPr>
            </w:pPr>
            <w:r>
              <w:rPr>
                <w:sz w:val="16"/>
                <w:szCs w:val="16"/>
              </w:rPr>
              <w:t>8.85</w:t>
            </w:r>
          </w:p>
        </w:tc>
        <w:tc>
          <w:tcPr>
            <w:tcW w:w="651" w:type="dxa"/>
            <w:tcBorders>
              <w:top w:val="nil"/>
              <w:left w:val="nil"/>
              <w:bottom w:val="nil"/>
              <w:right w:val="nil"/>
            </w:tcBorders>
            <w:tcMar>
              <w:top w:w="0" w:type="dxa"/>
              <w:left w:w="0" w:type="dxa"/>
              <w:bottom w:w="0" w:type="dxa"/>
              <w:right w:w="0" w:type="dxa"/>
            </w:tcMar>
            <w:vAlign w:val="bottom"/>
          </w:tcPr>
          <w:p w14:paraId="6DA3985B" w14:textId="77777777" w:rsidR="00D721A1" w:rsidRDefault="007B6925">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3818C04A"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289599A5" w14:textId="77777777" w:rsidR="00D721A1" w:rsidRDefault="007B6925">
            <w:pPr>
              <w:rPr>
                <w:sz w:val="16"/>
                <w:szCs w:val="16"/>
              </w:rPr>
            </w:pPr>
            <w:r>
              <w:rPr>
                <w:sz w:val="16"/>
                <w:szCs w:val="16"/>
              </w:rPr>
              <w:t>0.069 (0.001-0.422)</w:t>
            </w:r>
          </w:p>
        </w:tc>
        <w:tc>
          <w:tcPr>
            <w:tcW w:w="1747" w:type="dxa"/>
            <w:tcBorders>
              <w:top w:val="nil"/>
              <w:left w:val="nil"/>
              <w:bottom w:val="nil"/>
              <w:right w:val="nil"/>
            </w:tcBorders>
            <w:tcMar>
              <w:top w:w="0" w:type="dxa"/>
              <w:left w:w="0" w:type="dxa"/>
              <w:bottom w:w="0" w:type="dxa"/>
              <w:right w:w="0" w:type="dxa"/>
            </w:tcMar>
            <w:vAlign w:val="bottom"/>
          </w:tcPr>
          <w:p w14:paraId="0E3422B7" w14:textId="77777777" w:rsidR="00D721A1" w:rsidRDefault="007B6925">
            <w:pPr>
              <w:rPr>
                <w:sz w:val="16"/>
                <w:szCs w:val="16"/>
              </w:rPr>
            </w:pPr>
            <w:r>
              <w:rPr>
                <w:sz w:val="16"/>
                <w:szCs w:val="16"/>
              </w:rPr>
              <w:t>0.206 (0.003-1.243)</w:t>
            </w:r>
          </w:p>
        </w:tc>
      </w:tr>
      <w:tr w:rsidR="00D721A1" w14:paraId="53114A6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FD4B8C2" w14:textId="77777777" w:rsidR="00D721A1" w:rsidRDefault="007B6925">
            <w:pPr>
              <w:rPr>
                <w:sz w:val="16"/>
                <w:szCs w:val="16"/>
              </w:rPr>
            </w:pPr>
            <w:proofErr w:type="spellStart"/>
            <w:r>
              <w:rPr>
                <w:sz w:val="16"/>
                <w:szCs w:val="16"/>
              </w:rPr>
              <w:t>Pectinida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EC0E715" w14:textId="77777777" w:rsidR="00D721A1" w:rsidRDefault="007B6925">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596DF8B4" w14:textId="77777777" w:rsidR="00D721A1" w:rsidRDefault="007B6925">
            <w:pPr>
              <w:rPr>
                <w:sz w:val="16"/>
                <w:szCs w:val="16"/>
              </w:rPr>
            </w:pPr>
            <w:proofErr w:type="spellStart"/>
            <w:r>
              <w:rPr>
                <w:sz w:val="16"/>
                <w:szCs w:val="16"/>
              </w:rPr>
              <w:t>Zygochlamys</w:t>
            </w:r>
            <w:proofErr w:type="spellEnd"/>
          </w:p>
        </w:tc>
        <w:tc>
          <w:tcPr>
            <w:tcW w:w="1985" w:type="dxa"/>
            <w:tcBorders>
              <w:top w:val="nil"/>
              <w:left w:val="nil"/>
              <w:bottom w:val="nil"/>
              <w:right w:val="nil"/>
            </w:tcBorders>
            <w:tcMar>
              <w:top w:w="0" w:type="dxa"/>
              <w:left w:w="0" w:type="dxa"/>
              <w:bottom w:w="0" w:type="dxa"/>
              <w:right w:w="0" w:type="dxa"/>
            </w:tcMar>
            <w:vAlign w:val="bottom"/>
          </w:tcPr>
          <w:p w14:paraId="6AEAF6B1" w14:textId="77777777" w:rsidR="00D721A1" w:rsidRDefault="007B6925">
            <w:pPr>
              <w:rPr>
                <w:sz w:val="16"/>
                <w:szCs w:val="16"/>
              </w:rPr>
            </w:pPr>
            <w:proofErr w:type="spellStart"/>
            <w:r>
              <w:rPr>
                <w:sz w:val="16"/>
                <w:szCs w:val="16"/>
              </w:rPr>
              <w:t>Zygochlamys</w:t>
            </w:r>
            <w:proofErr w:type="spellEnd"/>
            <w:r>
              <w:rPr>
                <w:sz w:val="16"/>
                <w:szCs w:val="16"/>
              </w:rPr>
              <w:t xml:space="preserve"> </w:t>
            </w:r>
            <w:proofErr w:type="spellStart"/>
            <w:r>
              <w:rPr>
                <w:sz w:val="16"/>
                <w:szCs w:val="16"/>
              </w:rPr>
              <w:t>delicatula</w:t>
            </w:r>
            <w:proofErr w:type="spellEnd"/>
          </w:p>
        </w:tc>
        <w:tc>
          <w:tcPr>
            <w:tcW w:w="2306" w:type="dxa"/>
            <w:tcBorders>
              <w:top w:val="nil"/>
              <w:left w:val="nil"/>
              <w:bottom w:val="nil"/>
              <w:right w:val="nil"/>
            </w:tcBorders>
            <w:tcMar>
              <w:top w:w="0" w:type="dxa"/>
              <w:left w:w="0" w:type="dxa"/>
              <w:bottom w:w="0" w:type="dxa"/>
              <w:right w:w="0" w:type="dxa"/>
            </w:tcMar>
            <w:vAlign w:val="bottom"/>
          </w:tcPr>
          <w:p w14:paraId="5306D451" w14:textId="77777777" w:rsidR="00D721A1" w:rsidRDefault="007B6925">
            <w:pPr>
              <w:rPr>
                <w:sz w:val="16"/>
                <w:szCs w:val="16"/>
              </w:rPr>
            </w:pPr>
            <w:r>
              <w:rPr>
                <w:sz w:val="16"/>
                <w:szCs w:val="16"/>
              </w:rPr>
              <w:t>Delicate scallop</w:t>
            </w:r>
          </w:p>
        </w:tc>
        <w:tc>
          <w:tcPr>
            <w:tcW w:w="724" w:type="dxa"/>
            <w:tcBorders>
              <w:top w:val="nil"/>
              <w:left w:val="nil"/>
              <w:bottom w:val="nil"/>
              <w:right w:val="nil"/>
            </w:tcBorders>
            <w:tcMar>
              <w:top w:w="0" w:type="dxa"/>
              <w:left w:w="0" w:type="dxa"/>
              <w:bottom w:w="0" w:type="dxa"/>
              <w:right w:w="0" w:type="dxa"/>
            </w:tcMar>
            <w:vAlign w:val="bottom"/>
          </w:tcPr>
          <w:p w14:paraId="480C168B" w14:textId="77777777" w:rsidR="00D721A1" w:rsidRDefault="007B6925">
            <w:pPr>
              <w:rPr>
                <w:sz w:val="16"/>
                <w:szCs w:val="16"/>
              </w:rPr>
            </w:pPr>
            <w:r>
              <w:rPr>
                <w:sz w:val="16"/>
                <w:szCs w:val="16"/>
              </w:rPr>
              <w:t>7.8</w:t>
            </w:r>
          </w:p>
        </w:tc>
        <w:tc>
          <w:tcPr>
            <w:tcW w:w="651" w:type="dxa"/>
            <w:tcBorders>
              <w:top w:val="nil"/>
              <w:left w:val="nil"/>
              <w:bottom w:val="nil"/>
              <w:right w:val="nil"/>
            </w:tcBorders>
            <w:tcMar>
              <w:top w:w="0" w:type="dxa"/>
              <w:left w:w="0" w:type="dxa"/>
              <w:bottom w:w="0" w:type="dxa"/>
              <w:right w:w="0" w:type="dxa"/>
            </w:tcMar>
            <w:vAlign w:val="bottom"/>
          </w:tcPr>
          <w:p w14:paraId="12C9BAA6" w14:textId="77777777" w:rsidR="00D721A1" w:rsidRDefault="007B6925">
            <w:pPr>
              <w:rPr>
                <w:sz w:val="16"/>
                <w:szCs w:val="16"/>
              </w:rPr>
            </w:pPr>
            <w:r>
              <w:rPr>
                <w:sz w:val="16"/>
                <w:szCs w:val="16"/>
              </w:rPr>
              <w:t>0.187</w:t>
            </w:r>
          </w:p>
        </w:tc>
        <w:tc>
          <w:tcPr>
            <w:tcW w:w="610" w:type="dxa"/>
            <w:tcBorders>
              <w:top w:val="nil"/>
              <w:left w:val="nil"/>
              <w:bottom w:val="nil"/>
              <w:right w:val="nil"/>
            </w:tcBorders>
            <w:tcMar>
              <w:top w:w="0" w:type="dxa"/>
              <w:left w:w="0" w:type="dxa"/>
              <w:bottom w:w="0" w:type="dxa"/>
              <w:right w:w="0" w:type="dxa"/>
            </w:tcMar>
            <w:vAlign w:val="bottom"/>
          </w:tcPr>
          <w:p w14:paraId="600A3836" w14:textId="77777777" w:rsidR="00D721A1" w:rsidRDefault="007B6925">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031B5B85" w14:textId="77777777" w:rsidR="00D721A1" w:rsidRDefault="007B6925">
            <w:pPr>
              <w:rPr>
                <w:sz w:val="16"/>
                <w:szCs w:val="16"/>
              </w:rPr>
            </w:pPr>
            <w:r>
              <w:rPr>
                <w:sz w:val="16"/>
                <w:szCs w:val="16"/>
              </w:rPr>
              <w:t>0.054 (0.001-0.33)</w:t>
            </w:r>
          </w:p>
        </w:tc>
        <w:tc>
          <w:tcPr>
            <w:tcW w:w="1747" w:type="dxa"/>
            <w:tcBorders>
              <w:top w:val="nil"/>
              <w:left w:val="nil"/>
              <w:bottom w:val="nil"/>
              <w:right w:val="nil"/>
            </w:tcBorders>
            <w:tcMar>
              <w:top w:w="0" w:type="dxa"/>
              <w:left w:w="0" w:type="dxa"/>
              <w:bottom w:w="0" w:type="dxa"/>
              <w:right w:w="0" w:type="dxa"/>
            </w:tcMar>
            <w:vAlign w:val="bottom"/>
          </w:tcPr>
          <w:p w14:paraId="4B92A002" w14:textId="77777777" w:rsidR="00D721A1" w:rsidRDefault="007B6925">
            <w:pPr>
              <w:rPr>
                <w:sz w:val="16"/>
                <w:szCs w:val="16"/>
              </w:rPr>
            </w:pPr>
            <w:r>
              <w:rPr>
                <w:sz w:val="16"/>
                <w:szCs w:val="16"/>
              </w:rPr>
              <w:t>0.162 (0.002-0.975)</w:t>
            </w:r>
          </w:p>
        </w:tc>
      </w:tr>
      <w:tr w:rsidR="00D721A1" w14:paraId="0E57696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5FAAC1"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6269271" w14:textId="77777777" w:rsidR="00D721A1" w:rsidRDefault="007B6925">
            <w:pPr>
              <w:rPr>
                <w:sz w:val="16"/>
                <w:szCs w:val="16"/>
              </w:rPr>
            </w:pPr>
            <w:proofErr w:type="spellStart"/>
            <w:r>
              <w:rPr>
                <w:sz w:val="16"/>
                <w:szCs w:val="16"/>
              </w:rPr>
              <w:t>Arcticidae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0CCDB35" w14:textId="77777777" w:rsidR="00D721A1" w:rsidRDefault="007B6925">
            <w:pPr>
              <w:rPr>
                <w:sz w:val="16"/>
                <w:szCs w:val="16"/>
              </w:rPr>
            </w:pPr>
            <w:r>
              <w:rPr>
                <w:sz w:val="16"/>
                <w:szCs w:val="16"/>
              </w:rPr>
              <w:t>Arctica</w:t>
            </w:r>
          </w:p>
        </w:tc>
        <w:tc>
          <w:tcPr>
            <w:tcW w:w="1985" w:type="dxa"/>
            <w:tcBorders>
              <w:top w:val="nil"/>
              <w:left w:val="nil"/>
              <w:bottom w:val="nil"/>
              <w:right w:val="nil"/>
            </w:tcBorders>
            <w:tcMar>
              <w:top w:w="0" w:type="dxa"/>
              <w:left w:w="0" w:type="dxa"/>
              <w:bottom w:w="0" w:type="dxa"/>
              <w:right w:w="0" w:type="dxa"/>
            </w:tcMar>
            <w:vAlign w:val="bottom"/>
          </w:tcPr>
          <w:p w14:paraId="5E025825" w14:textId="77777777" w:rsidR="00D721A1" w:rsidRDefault="007B6925">
            <w:pPr>
              <w:rPr>
                <w:sz w:val="16"/>
                <w:szCs w:val="16"/>
              </w:rPr>
            </w:pPr>
            <w:r>
              <w:rPr>
                <w:sz w:val="16"/>
                <w:szCs w:val="16"/>
              </w:rPr>
              <w:t>Arctica islandica</w:t>
            </w:r>
          </w:p>
        </w:tc>
        <w:tc>
          <w:tcPr>
            <w:tcW w:w="2306" w:type="dxa"/>
            <w:tcBorders>
              <w:top w:val="nil"/>
              <w:left w:val="nil"/>
              <w:bottom w:val="nil"/>
              <w:right w:val="nil"/>
            </w:tcBorders>
            <w:tcMar>
              <w:top w:w="0" w:type="dxa"/>
              <w:left w:w="0" w:type="dxa"/>
              <w:bottom w:w="0" w:type="dxa"/>
              <w:right w:w="0" w:type="dxa"/>
            </w:tcMar>
            <w:vAlign w:val="bottom"/>
          </w:tcPr>
          <w:p w14:paraId="1AFC5FC1" w14:textId="77777777" w:rsidR="00D721A1" w:rsidRDefault="007B6925">
            <w:pPr>
              <w:rPr>
                <w:sz w:val="16"/>
                <w:szCs w:val="16"/>
              </w:rPr>
            </w:pPr>
            <w:r>
              <w:rPr>
                <w:sz w:val="16"/>
                <w:szCs w:val="16"/>
              </w:rPr>
              <w:t>Ocean quahog</w:t>
            </w:r>
          </w:p>
        </w:tc>
        <w:tc>
          <w:tcPr>
            <w:tcW w:w="724" w:type="dxa"/>
            <w:tcBorders>
              <w:top w:val="nil"/>
              <w:left w:val="nil"/>
              <w:bottom w:val="nil"/>
              <w:right w:val="nil"/>
            </w:tcBorders>
            <w:tcMar>
              <w:top w:w="0" w:type="dxa"/>
              <w:left w:w="0" w:type="dxa"/>
              <w:bottom w:w="0" w:type="dxa"/>
              <w:right w:w="0" w:type="dxa"/>
            </w:tcMar>
            <w:vAlign w:val="bottom"/>
          </w:tcPr>
          <w:p w14:paraId="5EF2408F" w14:textId="77777777" w:rsidR="00D721A1" w:rsidRDefault="007B6925">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0EA398CD" w14:textId="77777777" w:rsidR="00D721A1" w:rsidRDefault="007B6925">
            <w:pPr>
              <w:rPr>
                <w:sz w:val="16"/>
                <w:szCs w:val="16"/>
              </w:rPr>
            </w:pPr>
            <w:r>
              <w:rPr>
                <w:sz w:val="16"/>
                <w:szCs w:val="16"/>
              </w:rPr>
              <w:t>0.0605</w:t>
            </w:r>
          </w:p>
        </w:tc>
        <w:tc>
          <w:tcPr>
            <w:tcW w:w="610" w:type="dxa"/>
            <w:tcBorders>
              <w:top w:val="nil"/>
              <w:left w:val="nil"/>
              <w:bottom w:val="nil"/>
              <w:right w:val="nil"/>
            </w:tcBorders>
            <w:tcMar>
              <w:top w:w="0" w:type="dxa"/>
              <w:left w:w="0" w:type="dxa"/>
              <w:bottom w:w="0" w:type="dxa"/>
              <w:right w:w="0" w:type="dxa"/>
            </w:tcMar>
            <w:vAlign w:val="bottom"/>
          </w:tcPr>
          <w:p w14:paraId="3529A4B3"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9A031A9" w14:textId="77777777" w:rsidR="00D721A1" w:rsidRDefault="007B6925">
            <w:pPr>
              <w:rPr>
                <w:sz w:val="16"/>
                <w:szCs w:val="16"/>
              </w:rPr>
            </w:pPr>
            <w:r>
              <w:rPr>
                <w:sz w:val="16"/>
                <w:szCs w:val="16"/>
              </w:rPr>
              <w:t>0.039 (0-0.245)</w:t>
            </w:r>
          </w:p>
        </w:tc>
        <w:tc>
          <w:tcPr>
            <w:tcW w:w="1747" w:type="dxa"/>
            <w:tcBorders>
              <w:top w:val="nil"/>
              <w:left w:val="nil"/>
              <w:bottom w:val="nil"/>
              <w:right w:val="nil"/>
            </w:tcBorders>
            <w:tcMar>
              <w:top w:w="0" w:type="dxa"/>
              <w:left w:w="0" w:type="dxa"/>
              <w:bottom w:w="0" w:type="dxa"/>
              <w:right w:w="0" w:type="dxa"/>
            </w:tcMar>
            <w:vAlign w:val="bottom"/>
          </w:tcPr>
          <w:p w14:paraId="319DD093" w14:textId="77777777" w:rsidR="00D721A1" w:rsidRDefault="007B6925">
            <w:pPr>
              <w:rPr>
                <w:sz w:val="16"/>
                <w:szCs w:val="16"/>
              </w:rPr>
            </w:pPr>
            <w:r>
              <w:rPr>
                <w:sz w:val="16"/>
                <w:szCs w:val="16"/>
              </w:rPr>
              <w:t>0.117 (0.001-0.705)</w:t>
            </w:r>
          </w:p>
        </w:tc>
      </w:tr>
      <w:tr w:rsidR="00D721A1" w14:paraId="72AD50F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7256C6"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F77CE09"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227FC85" w14:textId="77777777" w:rsidR="00D721A1" w:rsidRDefault="007B6925">
            <w:pPr>
              <w:rPr>
                <w:sz w:val="16"/>
                <w:szCs w:val="16"/>
              </w:rPr>
            </w:pPr>
            <w:r>
              <w:rPr>
                <w:sz w:val="16"/>
                <w:szCs w:val="16"/>
              </w:rPr>
              <w:t>Austrovenus</w:t>
            </w:r>
          </w:p>
        </w:tc>
        <w:tc>
          <w:tcPr>
            <w:tcW w:w="1985" w:type="dxa"/>
            <w:tcBorders>
              <w:top w:val="nil"/>
              <w:left w:val="nil"/>
              <w:bottom w:val="nil"/>
              <w:right w:val="nil"/>
            </w:tcBorders>
            <w:tcMar>
              <w:top w:w="0" w:type="dxa"/>
              <w:left w:w="0" w:type="dxa"/>
              <w:bottom w:w="0" w:type="dxa"/>
              <w:right w:w="0" w:type="dxa"/>
            </w:tcMar>
            <w:vAlign w:val="bottom"/>
          </w:tcPr>
          <w:p w14:paraId="630F5E92" w14:textId="77777777" w:rsidR="00D721A1" w:rsidRDefault="007B6925">
            <w:pPr>
              <w:rPr>
                <w:sz w:val="16"/>
                <w:szCs w:val="16"/>
              </w:rPr>
            </w:pPr>
            <w:r>
              <w:rPr>
                <w:sz w:val="16"/>
                <w:szCs w:val="16"/>
              </w:rPr>
              <w:t>Austrovenus stutchburyi</w:t>
            </w:r>
          </w:p>
        </w:tc>
        <w:tc>
          <w:tcPr>
            <w:tcW w:w="2306" w:type="dxa"/>
            <w:tcBorders>
              <w:top w:val="nil"/>
              <w:left w:val="nil"/>
              <w:bottom w:val="nil"/>
              <w:right w:val="nil"/>
            </w:tcBorders>
            <w:tcMar>
              <w:top w:w="0" w:type="dxa"/>
              <w:left w:w="0" w:type="dxa"/>
              <w:bottom w:w="0" w:type="dxa"/>
              <w:right w:w="0" w:type="dxa"/>
            </w:tcMar>
            <w:vAlign w:val="bottom"/>
          </w:tcPr>
          <w:p w14:paraId="5FABE23A" w14:textId="77777777" w:rsidR="00D721A1" w:rsidRDefault="007B6925">
            <w:pPr>
              <w:rPr>
                <w:sz w:val="16"/>
                <w:szCs w:val="16"/>
              </w:rPr>
            </w:pPr>
            <w:proofErr w:type="spellStart"/>
            <w:r>
              <w:rPr>
                <w:sz w:val="16"/>
                <w:szCs w:val="16"/>
              </w:rPr>
              <w:t>Stutchbury's</w:t>
            </w:r>
            <w:proofErr w:type="spellEnd"/>
            <w:r>
              <w:rPr>
                <w:sz w:val="16"/>
                <w:szCs w:val="16"/>
              </w:rPr>
              <w:t xml:space="preserve">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6012A715" w14:textId="77777777" w:rsidR="00D721A1" w:rsidRDefault="007B6925">
            <w:pPr>
              <w:rPr>
                <w:sz w:val="16"/>
                <w:szCs w:val="16"/>
              </w:rPr>
            </w:pPr>
            <w:r>
              <w:rPr>
                <w:sz w:val="16"/>
                <w:szCs w:val="16"/>
              </w:rPr>
              <w:t>4.9</w:t>
            </w:r>
          </w:p>
        </w:tc>
        <w:tc>
          <w:tcPr>
            <w:tcW w:w="651" w:type="dxa"/>
            <w:tcBorders>
              <w:top w:val="nil"/>
              <w:left w:val="nil"/>
              <w:bottom w:val="nil"/>
              <w:right w:val="nil"/>
            </w:tcBorders>
            <w:tcMar>
              <w:top w:w="0" w:type="dxa"/>
              <w:left w:w="0" w:type="dxa"/>
              <w:bottom w:w="0" w:type="dxa"/>
              <w:right w:w="0" w:type="dxa"/>
            </w:tcMar>
            <w:vAlign w:val="bottom"/>
          </w:tcPr>
          <w:p w14:paraId="46A0AC91" w14:textId="77777777" w:rsidR="00D721A1" w:rsidRDefault="007B6925">
            <w:pPr>
              <w:rPr>
                <w:sz w:val="16"/>
                <w:szCs w:val="16"/>
              </w:rPr>
            </w:pPr>
            <w:r>
              <w:rPr>
                <w:sz w:val="16"/>
                <w:szCs w:val="16"/>
              </w:rPr>
              <w:t>0.3115</w:t>
            </w:r>
          </w:p>
        </w:tc>
        <w:tc>
          <w:tcPr>
            <w:tcW w:w="610" w:type="dxa"/>
            <w:tcBorders>
              <w:top w:val="nil"/>
              <w:left w:val="nil"/>
              <w:bottom w:val="nil"/>
              <w:right w:val="nil"/>
            </w:tcBorders>
            <w:tcMar>
              <w:top w:w="0" w:type="dxa"/>
              <w:left w:w="0" w:type="dxa"/>
              <w:bottom w:w="0" w:type="dxa"/>
              <w:right w:w="0" w:type="dxa"/>
            </w:tcMar>
            <w:vAlign w:val="bottom"/>
          </w:tcPr>
          <w:p w14:paraId="1D090BA6" w14:textId="77777777" w:rsidR="00D721A1" w:rsidRDefault="007B6925">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7F109207" w14:textId="77777777" w:rsidR="00D721A1" w:rsidRDefault="007B6925">
            <w:pPr>
              <w:rPr>
                <w:sz w:val="16"/>
                <w:szCs w:val="16"/>
              </w:rPr>
            </w:pPr>
            <w:r>
              <w:rPr>
                <w:sz w:val="16"/>
                <w:szCs w:val="16"/>
              </w:rPr>
              <w:t>0.03 (0.001-0.17)</w:t>
            </w:r>
          </w:p>
        </w:tc>
        <w:tc>
          <w:tcPr>
            <w:tcW w:w="1747" w:type="dxa"/>
            <w:tcBorders>
              <w:top w:val="nil"/>
              <w:left w:val="nil"/>
              <w:bottom w:val="nil"/>
              <w:right w:val="nil"/>
            </w:tcBorders>
            <w:tcMar>
              <w:top w:w="0" w:type="dxa"/>
              <w:left w:w="0" w:type="dxa"/>
              <w:bottom w:w="0" w:type="dxa"/>
              <w:right w:w="0" w:type="dxa"/>
            </w:tcMar>
            <w:vAlign w:val="bottom"/>
          </w:tcPr>
          <w:p w14:paraId="39BF159F" w14:textId="77777777" w:rsidR="00D721A1" w:rsidRDefault="007B6925">
            <w:pPr>
              <w:rPr>
                <w:sz w:val="16"/>
                <w:szCs w:val="16"/>
              </w:rPr>
            </w:pPr>
            <w:r>
              <w:rPr>
                <w:sz w:val="16"/>
                <w:szCs w:val="16"/>
              </w:rPr>
              <w:t>0.088 (0.002-0.504)</w:t>
            </w:r>
          </w:p>
        </w:tc>
      </w:tr>
      <w:tr w:rsidR="00D721A1" w14:paraId="194DA68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E09377A"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2A23270"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375DAE9" w14:textId="77777777" w:rsidR="00D721A1" w:rsidRDefault="007B6925">
            <w:pPr>
              <w:rPr>
                <w:sz w:val="16"/>
                <w:szCs w:val="16"/>
              </w:rPr>
            </w:pPr>
            <w:r>
              <w:rPr>
                <w:sz w:val="16"/>
                <w:szCs w:val="16"/>
              </w:rPr>
              <w:t>Callista</w:t>
            </w:r>
          </w:p>
        </w:tc>
        <w:tc>
          <w:tcPr>
            <w:tcW w:w="1985" w:type="dxa"/>
            <w:tcBorders>
              <w:top w:val="nil"/>
              <w:left w:val="nil"/>
              <w:bottom w:val="nil"/>
              <w:right w:val="nil"/>
            </w:tcBorders>
            <w:tcMar>
              <w:top w:w="0" w:type="dxa"/>
              <w:left w:w="0" w:type="dxa"/>
              <w:bottom w:w="0" w:type="dxa"/>
              <w:right w:w="0" w:type="dxa"/>
            </w:tcMar>
            <w:vAlign w:val="bottom"/>
          </w:tcPr>
          <w:p w14:paraId="3B5C0FE3" w14:textId="77777777" w:rsidR="00D721A1" w:rsidRDefault="007B6925">
            <w:pPr>
              <w:rPr>
                <w:sz w:val="16"/>
                <w:szCs w:val="16"/>
              </w:rPr>
            </w:pPr>
            <w:r>
              <w:rPr>
                <w:sz w:val="16"/>
                <w:szCs w:val="16"/>
              </w:rPr>
              <w:t xml:space="preserve">Callista </w:t>
            </w:r>
            <w:proofErr w:type="spellStart"/>
            <w:r>
              <w:rPr>
                <w:sz w:val="16"/>
                <w:szCs w:val="16"/>
              </w:rPr>
              <w:t>chione</w:t>
            </w:r>
            <w:proofErr w:type="spellEnd"/>
          </w:p>
        </w:tc>
        <w:tc>
          <w:tcPr>
            <w:tcW w:w="2306" w:type="dxa"/>
            <w:tcBorders>
              <w:top w:val="nil"/>
              <w:left w:val="nil"/>
              <w:bottom w:val="nil"/>
              <w:right w:val="nil"/>
            </w:tcBorders>
            <w:tcMar>
              <w:top w:w="0" w:type="dxa"/>
              <w:left w:w="0" w:type="dxa"/>
              <w:bottom w:w="0" w:type="dxa"/>
              <w:right w:w="0" w:type="dxa"/>
            </w:tcMar>
            <w:vAlign w:val="bottom"/>
          </w:tcPr>
          <w:p w14:paraId="55DA38E0" w14:textId="77777777" w:rsidR="00D721A1" w:rsidRDefault="007B6925">
            <w:pPr>
              <w:rPr>
                <w:sz w:val="16"/>
                <w:szCs w:val="16"/>
              </w:rPr>
            </w:pPr>
            <w:r>
              <w:rPr>
                <w:sz w:val="16"/>
                <w:szCs w:val="16"/>
              </w:rPr>
              <w:t xml:space="preserve">Smooth </w:t>
            </w:r>
            <w:proofErr w:type="spellStart"/>
            <w:r>
              <w:rPr>
                <w:sz w:val="16"/>
                <w:szCs w:val="16"/>
              </w:rPr>
              <w:t>callista</w:t>
            </w:r>
            <w:proofErr w:type="spellEnd"/>
          </w:p>
        </w:tc>
        <w:tc>
          <w:tcPr>
            <w:tcW w:w="724" w:type="dxa"/>
            <w:tcBorders>
              <w:top w:val="nil"/>
              <w:left w:val="nil"/>
              <w:bottom w:val="nil"/>
              <w:right w:val="nil"/>
            </w:tcBorders>
            <w:tcMar>
              <w:top w:w="0" w:type="dxa"/>
              <w:left w:w="0" w:type="dxa"/>
              <w:bottom w:w="0" w:type="dxa"/>
              <w:right w:w="0" w:type="dxa"/>
            </w:tcMar>
            <w:vAlign w:val="bottom"/>
          </w:tcPr>
          <w:p w14:paraId="2FC4D92B" w14:textId="77777777" w:rsidR="00D721A1" w:rsidRDefault="007B6925">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2DCC20C3" w14:textId="77777777" w:rsidR="00D721A1" w:rsidRDefault="007B6925">
            <w:pPr>
              <w:rPr>
                <w:sz w:val="16"/>
                <w:szCs w:val="16"/>
              </w:rPr>
            </w:pPr>
            <w:r>
              <w:rPr>
                <w:sz w:val="16"/>
                <w:szCs w:val="16"/>
              </w:rPr>
              <w:t>0.24</w:t>
            </w:r>
          </w:p>
        </w:tc>
        <w:tc>
          <w:tcPr>
            <w:tcW w:w="610" w:type="dxa"/>
            <w:tcBorders>
              <w:top w:val="nil"/>
              <w:left w:val="nil"/>
              <w:bottom w:val="nil"/>
              <w:right w:val="nil"/>
            </w:tcBorders>
            <w:tcMar>
              <w:top w:w="0" w:type="dxa"/>
              <w:left w:w="0" w:type="dxa"/>
              <w:bottom w:w="0" w:type="dxa"/>
              <w:right w:w="0" w:type="dxa"/>
            </w:tcMar>
            <w:vAlign w:val="bottom"/>
          </w:tcPr>
          <w:p w14:paraId="0B11A006"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E34CF16" w14:textId="77777777" w:rsidR="00D721A1" w:rsidRDefault="007B6925">
            <w:pPr>
              <w:rPr>
                <w:sz w:val="16"/>
                <w:szCs w:val="16"/>
              </w:rPr>
            </w:pPr>
            <w:r>
              <w:rPr>
                <w:sz w:val="16"/>
                <w:szCs w:val="16"/>
              </w:rPr>
              <w:t>0.001 (0-0.004)</w:t>
            </w:r>
          </w:p>
        </w:tc>
        <w:tc>
          <w:tcPr>
            <w:tcW w:w="1747" w:type="dxa"/>
            <w:tcBorders>
              <w:top w:val="nil"/>
              <w:left w:val="nil"/>
              <w:bottom w:val="nil"/>
              <w:right w:val="nil"/>
            </w:tcBorders>
            <w:tcMar>
              <w:top w:w="0" w:type="dxa"/>
              <w:left w:w="0" w:type="dxa"/>
              <w:bottom w:w="0" w:type="dxa"/>
              <w:right w:w="0" w:type="dxa"/>
            </w:tcMar>
            <w:vAlign w:val="bottom"/>
          </w:tcPr>
          <w:p w14:paraId="0AF94EB8" w14:textId="77777777" w:rsidR="00D721A1" w:rsidRDefault="007B6925">
            <w:pPr>
              <w:rPr>
                <w:sz w:val="16"/>
                <w:szCs w:val="16"/>
              </w:rPr>
            </w:pPr>
            <w:r>
              <w:rPr>
                <w:sz w:val="16"/>
                <w:szCs w:val="16"/>
              </w:rPr>
              <w:t>0.003 (0-0.012)</w:t>
            </w:r>
          </w:p>
        </w:tc>
      </w:tr>
      <w:tr w:rsidR="00D721A1" w14:paraId="540D1A2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2F9B5DF"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0C31463"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6F1F4C7" w14:textId="77777777" w:rsidR="00D721A1" w:rsidRDefault="007B6925">
            <w:pPr>
              <w:rPr>
                <w:sz w:val="16"/>
                <w:szCs w:val="16"/>
              </w:rPr>
            </w:pPr>
            <w:r>
              <w:rPr>
                <w:sz w:val="16"/>
                <w:szCs w:val="16"/>
              </w:rPr>
              <w:t>Chamelea</w:t>
            </w:r>
          </w:p>
        </w:tc>
        <w:tc>
          <w:tcPr>
            <w:tcW w:w="1985" w:type="dxa"/>
            <w:tcBorders>
              <w:top w:val="nil"/>
              <w:left w:val="nil"/>
              <w:bottom w:val="nil"/>
              <w:right w:val="nil"/>
            </w:tcBorders>
            <w:tcMar>
              <w:top w:w="0" w:type="dxa"/>
              <w:left w:w="0" w:type="dxa"/>
              <w:bottom w:w="0" w:type="dxa"/>
              <w:right w:w="0" w:type="dxa"/>
            </w:tcMar>
            <w:vAlign w:val="bottom"/>
          </w:tcPr>
          <w:p w14:paraId="6B4855D3" w14:textId="77777777" w:rsidR="00D721A1" w:rsidRDefault="007B6925">
            <w:pPr>
              <w:rPr>
                <w:sz w:val="16"/>
                <w:szCs w:val="16"/>
              </w:rPr>
            </w:pPr>
            <w:r>
              <w:rPr>
                <w:sz w:val="16"/>
                <w:szCs w:val="16"/>
              </w:rPr>
              <w:t xml:space="preserve">Chamelea </w:t>
            </w:r>
            <w:proofErr w:type="spellStart"/>
            <w:r>
              <w:rPr>
                <w:sz w:val="16"/>
                <w:szCs w:val="16"/>
              </w:rPr>
              <w:t>gallina</w:t>
            </w:r>
            <w:proofErr w:type="spellEnd"/>
          </w:p>
        </w:tc>
        <w:tc>
          <w:tcPr>
            <w:tcW w:w="2306" w:type="dxa"/>
            <w:tcBorders>
              <w:top w:val="nil"/>
              <w:left w:val="nil"/>
              <w:bottom w:val="nil"/>
              <w:right w:val="nil"/>
            </w:tcBorders>
            <w:tcMar>
              <w:top w:w="0" w:type="dxa"/>
              <w:left w:w="0" w:type="dxa"/>
              <w:bottom w:w="0" w:type="dxa"/>
              <w:right w:w="0" w:type="dxa"/>
            </w:tcMar>
            <w:vAlign w:val="bottom"/>
          </w:tcPr>
          <w:p w14:paraId="51117032" w14:textId="77777777" w:rsidR="00D721A1" w:rsidRDefault="007B6925">
            <w:pPr>
              <w:rPr>
                <w:sz w:val="16"/>
                <w:szCs w:val="16"/>
              </w:rPr>
            </w:pPr>
            <w:r>
              <w:rPr>
                <w:sz w:val="16"/>
                <w:szCs w:val="16"/>
              </w:rPr>
              <w:t xml:space="preserve">Striped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250A0169"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0BE4EB6B" w14:textId="77777777" w:rsidR="00D721A1" w:rsidRDefault="007B6925">
            <w:pPr>
              <w:rPr>
                <w:sz w:val="16"/>
                <w:szCs w:val="16"/>
              </w:rPr>
            </w:pPr>
            <w:r>
              <w:rPr>
                <w:sz w:val="16"/>
                <w:szCs w:val="16"/>
              </w:rPr>
              <w:t>0.415</w:t>
            </w:r>
          </w:p>
        </w:tc>
        <w:tc>
          <w:tcPr>
            <w:tcW w:w="610" w:type="dxa"/>
            <w:tcBorders>
              <w:top w:val="nil"/>
              <w:left w:val="nil"/>
              <w:bottom w:val="nil"/>
              <w:right w:val="nil"/>
            </w:tcBorders>
            <w:tcMar>
              <w:top w:w="0" w:type="dxa"/>
              <w:left w:w="0" w:type="dxa"/>
              <w:bottom w:w="0" w:type="dxa"/>
              <w:right w:w="0" w:type="dxa"/>
            </w:tcMar>
            <w:vAlign w:val="bottom"/>
          </w:tcPr>
          <w:p w14:paraId="68282C47" w14:textId="77777777" w:rsidR="00D721A1" w:rsidRDefault="007B6925">
            <w:pPr>
              <w:rPr>
                <w:sz w:val="16"/>
                <w:szCs w:val="16"/>
              </w:rPr>
            </w:pPr>
            <w:r>
              <w:rPr>
                <w:sz w:val="16"/>
                <w:szCs w:val="16"/>
              </w:rPr>
              <w:t>14</w:t>
            </w:r>
          </w:p>
        </w:tc>
        <w:tc>
          <w:tcPr>
            <w:tcW w:w="1654" w:type="dxa"/>
            <w:tcBorders>
              <w:top w:val="nil"/>
              <w:left w:val="nil"/>
              <w:bottom w:val="nil"/>
              <w:right w:val="nil"/>
            </w:tcBorders>
            <w:tcMar>
              <w:top w:w="0" w:type="dxa"/>
              <w:left w:w="0" w:type="dxa"/>
              <w:bottom w:w="0" w:type="dxa"/>
              <w:right w:w="0" w:type="dxa"/>
            </w:tcMar>
            <w:vAlign w:val="bottom"/>
          </w:tcPr>
          <w:p w14:paraId="683799C6" w14:textId="77777777" w:rsidR="00D721A1" w:rsidRDefault="007B6925">
            <w:pPr>
              <w:rPr>
                <w:sz w:val="16"/>
                <w:szCs w:val="16"/>
              </w:rPr>
            </w:pPr>
            <w:r>
              <w:rPr>
                <w:sz w:val="16"/>
                <w:szCs w:val="16"/>
              </w:rPr>
              <w:t>0.003 (0-0.011)</w:t>
            </w:r>
          </w:p>
        </w:tc>
        <w:tc>
          <w:tcPr>
            <w:tcW w:w="1747" w:type="dxa"/>
            <w:tcBorders>
              <w:top w:val="nil"/>
              <w:left w:val="nil"/>
              <w:bottom w:val="nil"/>
              <w:right w:val="nil"/>
            </w:tcBorders>
            <w:tcMar>
              <w:top w:w="0" w:type="dxa"/>
              <w:left w:w="0" w:type="dxa"/>
              <w:bottom w:w="0" w:type="dxa"/>
              <w:right w:w="0" w:type="dxa"/>
            </w:tcMar>
            <w:vAlign w:val="bottom"/>
          </w:tcPr>
          <w:p w14:paraId="3813360B" w14:textId="77777777" w:rsidR="00D721A1" w:rsidRDefault="007B6925">
            <w:pPr>
              <w:rPr>
                <w:sz w:val="16"/>
                <w:szCs w:val="16"/>
              </w:rPr>
            </w:pPr>
            <w:r>
              <w:rPr>
                <w:sz w:val="16"/>
                <w:szCs w:val="16"/>
              </w:rPr>
              <w:t>0.009 (0.001-0.034)</w:t>
            </w:r>
          </w:p>
        </w:tc>
      </w:tr>
      <w:tr w:rsidR="00D721A1" w14:paraId="0FF4141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5B192C1"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857B341"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3784A6D8" w14:textId="77777777" w:rsidR="00D721A1" w:rsidRDefault="007B6925">
            <w:pPr>
              <w:rPr>
                <w:sz w:val="16"/>
                <w:szCs w:val="16"/>
              </w:rPr>
            </w:pPr>
            <w:proofErr w:type="spellStart"/>
            <w:r>
              <w:rPr>
                <w:sz w:val="16"/>
                <w:szCs w:val="16"/>
              </w:rPr>
              <w:t>Cyclina</w:t>
            </w:r>
            <w:proofErr w:type="spellEnd"/>
          </w:p>
        </w:tc>
        <w:tc>
          <w:tcPr>
            <w:tcW w:w="1985" w:type="dxa"/>
            <w:tcBorders>
              <w:top w:val="nil"/>
              <w:left w:val="nil"/>
              <w:bottom w:val="nil"/>
              <w:right w:val="nil"/>
            </w:tcBorders>
            <w:tcMar>
              <w:top w:w="0" w:type="dxa"/>
              <w:left w:w="0" w:type="dxa"/>
              <w:bottom w:w="0" w:type="dxa"/>
              <w:right w:w="0" w:type="dxa"/>
            </w:tcMar>
            <w:vAlign w:val="bottom"/>
          </w:tcPr>
          <w:p w14:paraId="77018B53" w14:textId="77777777" w:rsidR="00D721A1" w:rsidRDefault="007B6925">
            <w:pPr>
              <w:rPr>
                <w:sz w:val="16"/>
                <w:szCs w:val="16"/>
              </w:rPr>
            </w:pPr>
            <w:proofErr w:type="spellStart"/>
            <w:r>
              <w:rPr>
                <w:sz w:val="16"/>
                <w:szCs w:val="16"/>
              </w:rPr>
              <w:t>Cyclina</w:t>
            </w:r>
            <w:proofErr w:type="spellEnd"/>
            <w:r>
              <w:rPr>
                <w:sz w:val="16"/>
                <w:szCs w:val="16"/>
              </w:rPr>
              <w:t xml:space="preserve"> sinensis</w:t>
            </w:r>
          </w:p>
        </w:tc>
        <w:tc>
          <w:tcPr>
            <w:tcW w:w="2306" w:type="dxa"/>
            <w:tcBorders>
              <w:top w:val="nil"/>
              <w:left w:val="nil"/>
              <w:bottom w:val="nil"/>
              <w:right w:val="nil"/>
            </w:tcBorders>
            <w:tcMar>
              <w:top w:w="0" w:type="dxa"/>
              <w:left w:w="0" w:type="dxa"/>
              <w:bottom w:w="0" w:type="dxa"/>
              <w:right w:w="0" w:type="dxa"/>
            </w:tcMar>
            <w:vAlign w:val="bottom"/>
          </w:tcPr>
          <w:p w14:paraId="114AEDB6" w14:textId="77777777" w:rsidR="00D721A1" w:rsidRDefault="007B6925">
            <w:pPr>
              <w:rPr>
                <w:sz w:val="16"/>
                <w:szCs w:val="16"/>
              </w:rPr>
            </w:pPr>
            <w:r>
              <w:rPr>
                <w:sz w:val="16"/>
                <w:szCs w:val="16"/>
              </w:rPr>
              <w:t xml:space="preserve">Oriental </w:t>
            </w:r>
            <w:proofErr w:type="spellStart"/>
            <w:r>
              <w:rPr>
                <w:sz w:val="16"/>
                <w:szCs w:val="16"/>
              </w:rPr>
              <w:t>cyclina</w:t>
            </w:r>
            <w:proofErr w:type="spellEnd"/>
          </w:p>
        </w:tc>
        <w:tc>
          <w:tcPr>
            <w:tcW w:w="724" w:type="dxa"/>
            <w:tcBorders>
              <w:top w:val="nil"/>
              <w:left w:val="nil"/>
              <w:bottom w:val="nil"/>
              <w:right w:val="nil"/>
            </w:tcBorders>
            <w:tcMar>
              <w:top w:w="0" w:type="dxa"/>
              <w:left w:w="0" w:type="dxa"/>
              <w:bottom w:w="0" w:type="dxa"/>
              <w:right w:w="0" w:type="dxa"/>
            </w:tcMar>
            <w:vAlign w:val="bottom"/>
          </w:tcPr>
          <w:p w14:paraId="028E0AA8"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1E3B709A" w14:textId="77777777" w:rsidR="00D721A1" w:rsidRDefault="007B6925">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695B85CF"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77293A13" w14:textId="77777777" w:rsidR="00D721A1" w:rsidRDefault="007B6925">
            <w:pPr>
              <w:rPr>
                <w:sz w:val="16"/>
                <w:szCs w:val="16"/>
              </w:rPr>
            </w:pPr>
            <w:r>
              <w:rPr>
                <w:sz w:val="16"/>
                <w:szCs w:val="16"/>
              </w:rPr>
              <w:t>0.033 (0.001-0.183)</w:t>
            </w:r>
          </w:p>
        </w:tc>
        <w:tc>
          <w:tcPr>
            <w:tcW w:w="1747" w:type="dxa"/>
            <w:tcBorders>
              <w:top w:val="nil"/>
              <w:left w:val="nil"/>
              <w:bottom w:val="nil"/>
              <w:right w:val="nil"/>
            </w:tcBorders>
            <w:tcMar>
              <w:top w:w="0" w:type="dxa"/>
              <w:left w:w="0" w:type="dxa"/>
              <w:bottom w:w="0" w:type="dxa"/>
              <w:right w:w="0" w:type="dxa"/>
            </w:tcMar>
            <w:vAlign w:val="bottom"/>
          </w:tcPr>
          <w:p w14:paraId="03A5EFFB" w14:textId="77777777" w:rsidR="00D721A1" w:rsidRDefault="007B6925">
            <w:pPr>
              <w:rPr>
                <w:sz w:val="16"/>
                <w:szCs w:val="16"/>
              </w:rPr>
            </w:pPr>
            <w:r>
              <w:rPr>
                <w:sz w:val="16"/>
                <w:szCs w:val="16"/>
              </w:rPr>
              <w:t>0.097 (0.002-0.528)</w:t>
            </w:r>
          </w:p>
        </w:tc>
      </w:tr>
      <w:tr w:rsidR="00D721A1" w14:paraId="57AAE3C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1B2F6F8"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9B9484E"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0417CBBB" w14:textId="77777777" w:rsidR="00D721A1" w:rsidRDefault="007B6925">
            <w:pPr>
              <w:rPr>
                <w:sz w:val="16"/>
                <w:szCs w:val="16"/>
              </w:rPr>
            </w:pPr>
            <w:proofErr w:type="spellStart"/>
            <w:r>
              <w:rPr>
                <w:sz w:val="16"/>
                <w:szCs w:val="16"/>
              </w:rPr>
              <w:t>Dosinia</w:t>
            </w:r>
            <w:proofErr w:type="spellEnd"/>
          </w:p>
        </w:tc>
        <w:tc>
          <w:tcPr>
            <w:tcW w:w="1985" w:type="dxa"/>
            <w:tcBorders>
              <w:top w:val="nil"/>
              <w:left w:val="nil"/>
              <w:bottom w:val="nil"/>
              <w:right w:val="nil"/>
            </w:tcBorders>
            <w:tcMar>
              <w:top w:w="0" w:type="dxa"/>
              <w:left w:w="0" w:type="dxa"/>
              <w:bottom w:w="0" w:type="dxa"/>
              <w:right w:w="0" w:type="dxa"/>
            </w:tcMar>
            <w:vAlign w:val="bottom"/>
          </w:tcPr>
          <w:p w14:paraId="1FEF6DEC" w14:textId="77777777" w:rsidR="00D721A1" w:rsidRDefault="007B6925">
            <w:pPr>
              <w:rPr>
                <w:sz w:val="16"/>
                <w:szCs w:val="16"/>
              </w:rPr>
            </w:pPr>
            <w:proofErr w:type="spellStart"/>
            <w:r>
              <w:rPr>
                <w:sz w:val="16"/>
                <w:szCs w:val="16"/>
              </w:rPr>
              <w:t>Dosinia</w:t>
            </w:r>
            <w:proofErr w:type="spellEnd"/>
            <w:r>
              <w:rPr>
                <w:sz w:val="16"/>
                <w:szCs w:val="16"/>
              </w:rPr>
              <w:t xml:space="preserve"> </w:t>
            </w:r>
            <w:proofErr w:type="spellStart"/>
            <w:r>
              <w:rPr>
                <w:sz w:val="16"/>
                <w:szCs w:val="16"/>
              </w:rPr>
              <w:t>exoleta</w:t>
            </w:r>
            <w:proofErr w:type="spellEnd"/>
          </w:p>
        </w:tc>
        <w:tc>
          <w:tcPr>
            <w:tcW w:w="2306" w:type="dxa"/>
            <w:tcBorders>
              <w:top w:val="nil"/>
              <w:left w:val="nil"/>
              <w:bottom w:val="nil"/>
              <w:right w:val="nil"/>
            </w:tcBorders>
            <w:tcMar>
              <w:top w:w="0" w:type="dxa"/>
              <w:left w:w="0" w:type="dxa"/>
              <w:bottom w:w="0" w:type="dxa"/>
              <w:right w:w="0" w:type="dxa"/>
            </w:tcMar>
            <w:vAlign w:val="bottom"/>
          </w:tcPr>
          <w:p w14:paraId="3F58B7EC" w14:textId="77777777" w:rsidR="00D721A1" w:rsidRDefault="007B6925">
            <w:pPr>
              <w:rPr>
                <w:sz w:val="16"/>
                <w:szCs w:val="16"/>
              </w:rPr>
            </w:pPr>
            <w:r>
              <w:rPr>
                <w:sz w:val="16"/>
                <w:szCs w:val="16"/>
              </w:rPr>
              <w:t xml:space="preserve">Mature </w:t>
            </w:r>
            <w:proofErr w:type="spellStart"/>
            <w:r>
              <w:rPr>
                <w:sz w:val="16"/>
                <w:szCs w:val="16"/>
              </w:rPr>
              <w:t>dosinia</w:t>
            </w:r>
            <w:proofErr w:type="spellEnd"/>
          </w:p>
        </w:tc>
        <w:tc>
          <w:tcPr>
            <w:tcW w:w="724" w:type="dxa"/>
            <w:tcBorders>
              <w:top w:val="nil"/>
              <w:left w:val="nil"/>
              <w:bottom w:val="nil"/>
              <w:right w:val="nil"/>
            </w:tcBorders>
            <w:tcMar>
              <w:top w:w="0" w:type="dxa"/>
              <w:left w:w="0" w:type="dxa"/>
              <w:bottom w:w="0" w:type="dxa"/>
              <w:right w:w="0" w:type="dxa"/>
            </w:tcMar>
            <w:vAlign w:val="bottom"/>
          </w:tcPr>
          <w:p w14:paraId="4994B39F" w14:textId="77777777" w:rsidR="00D721A1" w:rsidRDefault="007B6925">
            <w:pPr>
              <w:rPr>
                <w:sz w:val="16"/>
                <w:szCs w:val="16"/>
              </w:rPr>
            </w:pPr>
            <w:r>
              <w:rPr>
                <w:sz w:val="16"/>
                <w:szCs w:val="16"/>
              </w:rPr>
              <w:t>4.615</w:t>
            </w:r>
          </w:p>
        </w:tc>
        <w:tc>
          <w:tcPr>
            <w:tcW w:w="651" w:type="dxa"/>
            <w:tcBorders>
              <w:top w:val="nil"/>
              <w:left w:val="nil"/>
              <w:bottom w:val="nil"/>
              <w:right w:val="nil"/>
            </w:tcBorders>
            <w:tcMar>
              <w:top w:w="0" w:type="dxa"/>
              <w:left w:w="0" w:type="dxa"/>
              <w:bottom w:w="0" w:type="dxa"/>
              <w:right w:w="0" w:type="dxa"/>
            </w:tcMar>
            <w:vAlign w:val="bottom"/>
          </w:tcPr>
          <w:p w14:paraId="68BBC143" w14:textId="77777777" w:rsidR="00D721A1" w:rsidRDefault="007B6925">
            <w:pPr>
              <w:rPr>
                <w:sz w:val="16"/>
                <w:szCs w:val="16"/>
              </w:rPr>
            </w:pPr>
            <w:r>
              <w:rPr>
                <w:sz w:val="16"/>
                <w:szCs w:val="16"/>
              </w:rPr>
              <w:t>0.448</w:t>
            </w:r>
          </w:p>
        </w:tc>
        <w:tc>
          <w:tcPr>
            <w:tcW w:w="610" w:type="dxa"/>
            <w:tcBorders>
              <w:top w:val="nil"/>
              <w:left w:val="nil"/>
              <w:bottom w:val="nil"/>
              <w:right w:val="nil"/>
            </w:tcBorders>
            <w:tcMar>
              <w:top w:w="0" w:type="dxa"/>
              <w:left w:w="0" w:type="dxa"/>
              <w:bottom w:w="0" w:type="dxa"/>
              <w:right w:w="0" w:type="dxa"/>
            </w:tcMar>
            <w:vAlign w:val="bottom"/>
          </w:tcPr>
          <w:p w14:paraId="05F213C4"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2ECF350" w14:textId="77777777" w:rsidR="00D721A1" w:rsidRDefault="007B6925">
            <w:pPr>
              <w:rPr>
                <w:sz w:val="16"/>
                <w:szCs w:val="16"/>
              </w:rPr>
            </w:pPr>
            <w:r>
              <w:rPr>
                <w:sz w:val="16"/>
                <w:szCs w:val="16"/>
              </w:rPr>
              <w:t>0.032 (0.001-0.18)</w:t>
            </w:r>
          </w:p>
        </w:tc>
        <w:tc>
          <w:tcPr>
            <w:tcW w:w="1747" w:type="dxa"/>
            <w:tcBorders>
              <w:top w:val="nil"/>
              <w:left w:val="nil"/>
              <w:bottom w:val="nil"/>
              <w:right w:val="nil"/>
            </w:tcBorders>
            <w:tcMar>
              <w:top w:w="0" w:type="dxa"/>
              <w:left w:w="0" w:type="dxa"/>
              <w:bottom w:w="0" w:type="dxa"/>
              <w:right w:w="0" w:type="dxa"/>
            </w:tcMar>
            <w:vAlign w:val="bottom"/>
          </w:tcPr>
          <w:p w14:paraId="473F04E0" w14:textId="77777777" w:rsidR="00D721A1" w:rsidRDefault="007B6925">
            <w:pPr>
              <w:rPr>
                <w:sz w:val="16"/>
                <w:szCs w:val="16"/>
              </w:rPr>
            </w:pPr>
            <w:r>
              <w:rPr>
                <w:sz w:val="16"/>
                <w:szCs w:val="16"/>
              </w:rPr>
              <w:t>0.094 (0.001-0.498)</w:t>
            </w:r>
          </w:p>
        </w:tc>
      </w:tr>
      <w:tr w:rsidR="00D721A1" w14:paraId="78160A6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1F16AC3"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599A564"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26AAC0B" w14:textId="77777777" w:rsidR="00D721A1" w:rsidRDefault="007B6925">
            <w:pPr>
              <w:rPr>
                <w:sz w:val="16"/>
                <w:szCs w:val="16"/>
              </w:rPr>
            </w:pPr>
            <w:proofErr w:type="spellStart"/>
            <w:r>
              <w:rPr>
                <w:sz w:val="16"/>
                <w:szCs w:val="16"/>
              </w:rPr>
              <w:t>Gafrarium</w:t>
            </w:r>
            <w:proofErr w:type="spellEnd"/>
          </w:p>
        </w:tc>
        <w:tc>
          <w:tcPr>
            <w:tcW w:w="1985" w:type="dxa"/>
            <w:tcBorders>
              <w:top w:val="nil"/>
              <w:left w:val="nil"/>
              <w:bottom w:val="nil"/>
              <w:right w:val="nil"/>
            </w:tcBorders>
            <w:tcMar>
              <w:top w:w="0" w:type="dxa"/>
              <w:left w:w="0" w:type="dxa"/>
              <w:bottom w:w="0" w:type="dxa"/>
              <w:right w:w="0" w:type="dxa"/>
            </w:tcMar>
            <w:vAlign w:val="bottom"/>
          </w:tcPr>
          <w:p w14:paraId="3156FD1C" w14:textId="77777777" w:rsidR="00D721A1" w:rsidRDefault="007B6925">
            <w:pPr>
              <w:rPr>
                <w:sz w:val="16"/>
                <w:szCs w:val="16"/>
              </w:rPr>
            </w:pPr>
            <w:proofErr w:type="spellStart"/>
            <w:r>
              <w:rPr>
                <w:sz w:val="16"/>
                <w:szCs w:val="16"/>
              </w:rPr>
              <w:t>Gafrarium</w:t>
            </w:r>
            <w:proofErr w:type="spellEnd"/>
            <w:r>
              <w:rPr>
                <w:sz w:val="16"/>
                <w:szCs w:val="16"/>
              </w:rPr>
              <w:t xml:space="preserve"> </w:t>
            </w:r>
            <w:proofErr w:type="spellStart"/>
            <w:r>
              <w:rPr>
                <w:sz w:val="16"/>
                <w:szCs w:val="16"/>
              </w:rPr>
              <w:t>tumidum</w:t>
            </w:r>
            <w:proofErr w:type="spellEnd"/>
          </w:p>
        </w:tc>
        <w:tc>
          <w:tcPr>
            <w:tcW w:w="2306" w:type="dxa"/>
            <w:tcBorders>
              <w:top w:val="nil"/>
              <w:left w:val="nil"/>
              <w:bottom w:val="nil"/>
              <w:right w:val="nil"/>
            </w:tcBorders>
            <w:tcMar>
              <w:top w:w="0" w:type="dxa"/>
              <w:left w:w="0" w:type="dxa"/>
              <w:bottom w:w="0" w:type="dxa"/>
              <w:right w:w="0" w:type="dxa"/>
            </w:tcMar>
            <w:vAlign w:val="bottom"/>
          </w:tcPr>
          <w:p w14:paraId="7138F036" w14:textId="77777777" w:rsidR="00D721A1" w:rsidRDefault="007B6925">
            <w:pPr>
              <w:rPr>
                <w:sz w:val="16"/>
                <w:szCs w:val="16"/>
              </w:rPr>
            </w:pPr>
            <w:r>
              <w:rPr>
                <w:sz w:val="16"/>
                <w:szCs w:val="16"/>
              </w:rPr>
              <w:t xml:space="preserve">Tumid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30644E0A" w14:textId="77777777" w:rsidR="00D721A1" w:rsidRDefault="007B6925">
            <w:pPr>
              <w:rPr>
                <w:sz w:val="16"/>
                <w:szCs w:val="16"/>
              </w:rPr>
            </w:pPr>
            <w:r>
              <w:rPr>
                <w:sz w:val="16"/>
                <w:szCs w:val="16"/>
              </w:rPr>
              <w:t>4</w:t>
            </w:r>
          </w:p>
        </w:tc>
        <w:tc>
          <w:tcPr>
            <w:tcW w:w="651" w:type="dxa"/>
            <w:tcBorders>
              <w:top w:val="nil"/>
              <w:left w:val="nil"/>
              <w:bottom w:val="nil"/>
              <w:right w:val="nil"/>
            </w:tcBorders>
            <w:tcMar>
              <w:top w:w="0" w:type="dxa"/>
              <w:left w:w="0" w:type="dxa"/>
              <w:bottom w:w="0" w:type="dxa"/>
              <w:right w:w="0" w:type="dxa"/>
            </w:tcMar>
            <w:vAlign w:val="bottom"/>
          </w:tcPr>
          <w:p w14:paraId="1312AA61" w14:textId="77777777" w:rsidR="00D721A1" w:rsidRDefault="007B6925">
            <w:pPr>
              <w:rPr>
                <w:sz w:val="16"/>
                <w:szCs w:val="16"/>
              </w:rPr>
            </w:pPr>
            <w:r>
              <w:rPr>
                <w:sz w:val="16"/>
                <w:szCs w:val="16"/>
              </w:rPr>
              <w:t>0.32565</w:t>
            </w:r>
          </w:p>
        </w:tc>
        <w:tc>
          <w:tcPr>
            <w:tcW w:w="610" w:type="dxa"/>
            <w:tcBorders>
              <w:top w:val="nil"/>
              <w:left w:val="nil"/>
              <w:bottom w:val="nil"/>
              <w:right w:val="nil"/>
            </w:tcBorders>
            <w:tcMar>
              <w:top w:w="0" w:type="dxa"/>
              <w:left w:w="0" w:type="dxa"/>
              <w:bottom w:w="0" w:type="dxa"/>
              <w:right w:w="0" w:type="dxa"/>
            </w:tcMar>
            <w:vAlign w:val="bottom"/>
          </w:tcPr>
          <w:p w14:paraId="4E1F0F6C"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189F8751" w14:textId="77777777" w:rsidR="00D721A1" w:rsidRDefault="007B6925">
            <w:pPr>
              <w:rPr>
                <w:sz w:val="16"/>
                <w:szCs w:val="16"/>
              </w:rPr>
            </w:pPr>
            <w:r>
              <w:rPr>
                <w:sz w:val="16"/>
                <w:szCs w:val="16"/>
              </w:rPr>
              <w:t>0.03 (0-0.171)</w:t>
            </w:r>
          </w:p>
        </w:tc>
        <w:tc>
          <w:tcPr>
            <w:tcW w:w="1747" w:type="dxa"/>
            <w:tcBorders>
              <w:top w:val="nil"/>
              <w:left w:val="nil"/>
              <w:bottom w:val="nil"/>
              <w:right w:val="nil"/>
            </w:tcBorders>
            <w:tcMar>
              <w:top w:w="0" w:type="dxa"/>
              <w:left w:w="0" w:type="dxa"/>
              <w:bottom w:w="0" w:type="dxa"/>
              <w:right w:w="0" w:type="dxa"/>
            </w:tcMar>
            <w:vAlign w:val="bottom"/>
          </w:tcPr>
          <w:p w14:paraId="3B16E32D" w14:textId="77777777" w:rsidR="00D721A1" w:rsidRDefault="007B6925">
            <w:pPr>
              <w:rPr>
                <w:sz w:val="16"/>
                <w:szCs w:val="16"/>
              </w:rPr>
            </w:pPr>
            <w:r>
              <w:rPr>
                <w:sz w:val="16"/>
                <w:szCs w:val="16"/>
              </w:rPr>
              <w:t>0.089 (0.001-0.494)</w:t>
            </w:r>
          </w:p>
        </w:tc>
      </w:tr>
      <w:tr w:rsidR="00D721A1" w14:paraId="5BFC69B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0997E64"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B9270B6"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BFABA4D" w14:textId="77777777" w:rsidR="00D721A1" w:rsidRDefault="007B6925">
            <w:pPr>
              <w:rPr>
                <w:sz w:val="16"/>
                <w:szCs w:val="16"/>
              </w:rPr>
            </w:pPr>
            <w:proofErr w:type="spellStart"/>
            <w:r>
              <w:rPr>
                <w:sz w:val="16"/>
                <w:szCs w:val="16"/>
              </w:rPr>
              <w:t>Iliochione</w:t>
            </w:r>
            <w:proofErr w:type="spellEnd"/>
          </w:p>
        </w:tc>
        <w:tc>
          <w:tcPr>
            <w:tcW w:w="1985" w:type="dxa"/>
            <w:tcBorders>
              <w:top w:val="nil"/>
              <w:left w:val="nil"/>
              <w:bottom w:val="nil"/>
              <w:right w:val="nil"/>
            </w:tcBorders>
            <w:tcMar>
              <w:top w:w="0" w:type="dxa"/>
              <w:left w:w="0" w:type="dxa"/>
              <w:bottom w:w="0" w:type="dxa"/>
              <w:right w:w="0" w:type="dxa"/>
            </w:tcMar>
            <w:vAlign w:val="bottom"/>
          </w:tcPr>
          <w:p w14:paraId="3CCA0C8E" w14:textId="77777777" w:rsidR="00D721A1" w:rsidRDefault="007B6925">
            <w:pPr>
              <w:rPr>
                <w:sz w:val="16"/>
                <w:szCs w:val="16"/>
              </w:rPr>
            </w:pPr>
            <w:proofErr w:type="spellStart"/>
            <w:r>
              <w:rPr>
                <w:sz w:val="16"/>
                <w:szCs w:val="16"/>
              </w:rPr>
              <w:t>Iliochione</w:t>
            </w:r>
            <w:proofErr w:type="spellEnd"/>
            <w:r>
              <w:rPr>
                <w:sz w:val="16"/>
                <w:szCs w:val="16"/>
              </w:rPr>
              <w:t xml:space="preserve"> </w:t>
            </w:r>
            <w:proofErr w:type="spellStart"/>
            <w:r>
              <w:rPr>
                <w:sz w:val="16"/>
                <w:szCs w:val="16"/>
              </w:rPr>
              <w:t>subrugosa</w:t>
            </w:r>
            <w:proofErr w:type="spellEnd"/>
          </w:p>
        </w:tc>
        <w:tc>
          <w:tcPr>
            <w:tcW w:w="2306" w:type="dxa"/>
            <w:tcBorders>
              <w:top w:val="nil"/>
              <w:left w:val="nil"/>
              <w:bottom w:val="nil"/>
              <w:right w:val="nil"/>
            </w:tcBorders>
            <w:tcMar>
              <w:top w:w="0" w:type="dxa"/>
              <w:left w:w="0" w:type="dxa"/>
              <w:bottom w:w="0" w:type="dxa"/>
              <w:right w:w="0" w:type="dxa"/>
            </w:tcMar>
            <w:vAlign w:val="bottom"/>
          </w:tcPr>
          <w:p w14:paraId="2E506706" w14:textId="77777777" w:rsidR="00D721A1" w:rsidRDefault="007B6925">
            <w:pPr>
              <w:rPr>
                <w:sz w:val="16"/>
                <w:szCs w:val="16"/>
              </w:rPr>
            </w:pPr>
            <w:r>
              <w:rPr>
                <w:sz w:val="16"/>
                <w:szCs w:val="16"/>
              </w:rPr>
              <w:t xml:space="preserve">Semi-rough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5D8D16F0" w14:textId="77777777" w:rsidR="00D721A1" w:rsidRDefault="007B6925">
            <w:pPr>
              <w:rPr>
                <w:sz w:val="16"/>
                <w:szCs w:val="16"/>
              </w:rPr>
            </w:pPr>
            <w:r>
              <w:rPr>
                <w:sz w:val="16"/>
                <w:szCs w:val="16"/>
              </w:rPr>
              <w:t>4.485</w:t>
            </w:r>
          </w:p>
        </w:tc>
        <w:tc>
          <w:tcPr>
            <w:tcW w:w="651" w:type="dxa"/>
            <w:tcBorders>
              <w:top w:val="nil"/>
              <w:left w:val="nil"/>
              <w:bottom w:val="nil"/>
              <w:right w:val="nil"/>
            </w:tcBorders>
            <w:tcMar>
              <w:top w:w="0" w:type="dxa"/>
              <w:left w:w="0" w:type="dxa"/>
              <w:bottom w:w="0" w:type="dxa"/>
              <w:right w:w="0" w:type="dxa"/>
            </w:tcMar>
            <w:vAlign w:val="bottom"/>
          </w:tcPr>
          <w:p w14:paraId="08B5D327" w14:textId="77777777" w:rsidR="00D721A1" w:rsidRDefault="007B6925">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42722A1A" w14:textId="77777777" w:rsidR="00D721A1" w:rsidRDefault="007B6925">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0C6045C" w14:textId="77777777" w:rsidR="00D721A1" w:rsidRDefault="007B6925">
            <w:pPr>
              <w:rPr>
                <w:sz w:val="16"/>
                <w:szCs w:val="16"/>
              </w:rPr>
            </w:pPr>
            <w:r>
              <w:rPr>
                <w:sz w:val="16"/>
                <w:szCs w:val="16"/>
              </w:rPr>
              <w:t>0.031 (0.001-0.169)</w:t>
            </w:r>
          </w:p>
        </w:tc>
        <w:tc>
          <w:tcPr>
            <w:tcW w:w="1747" w:type="dxa"/>
            <w:tcBorders>
              <w:top w:val="nil"/>
              <w:left w:val="nil"/>
              <w:bottom w:val="nil"/>
              <w:right w:val="nil"/>
            </w:tcBorders>
            <w:tcMar>
              <w:top w:w="0" w:type="dxa"/>
              <w:left w:w="0" w:type="dxa"/>
              <w:bottom w:w="0" w:type="dxa"/>
              <w:right w:w="0" w:type="dxa"/>
            </w:tcMar>
            <w:vAlign w:val="bottom"/>
          </w:tcPr>
          <w:p w14:paraId="37A1F9E4" w14:textId="77777777" w:rsidR="00D721A1" w:rsidRDefault="007B6925">
            <w:pPr>
              <w:rPr>
                <w:sz w:val="16"/>
                <w:szCs w:val="16"/>
              </w:rPr>
            </w:pPr>
            <w:r>
              <w:rPr>
                <w:sz w:val="16"/>
                <w:szCs w:val="16"/>
              </w:rPr>
              <w:t>0.093 (0.002-0.496)</w:t>
            </w:r>
          </w:p>
        </w:tc>
      </w:tr>
      <w:tr w:rsidR="00D721A1" w14:paraId="2D1B01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D702256"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1E2386C"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E9B78C0" w14:textId="77777777" w:rsidR="00D721A1" w:rsidRDefault="007B6925">
            <w:pPr>
              <w:rPr>
                <w:sz w:val="16"/>
                <w:szCs w:val="16"/>
              </w:rPr>
            </w:pPr>
            <w:r>
              <w:rPr>
                <w:sz w:val="16"/>
                <w:szCs w:val="16"/>
              </w:rPr>
              <w:t>Leukoma</w:t>
            </w:r>
          </w:p>
        </w:tc>
        <w:tc>
          <w:tcPr>
            <w:tcW w:w="1985" w:type="dxa"/>
            <w:tcBorders>
              <w:top w:val="nil"/>
              <w:left w:val="nil"/>
              <w:bottom w:val="nil"/>
              <w:right w:val="nil"/>
            </w:tcBorders>
            <w:tcMar>
              <w:top w:w="0" w:type="dxa"/>
              <w:left w:w="0" w:type="dxa"/>
              <w:bottom w:w="0" w:type="dxa"/>
              <w:right w:w="0" w:type="dxa"/>
            </w:tcMar>
            <w:vAlign w:val="bottom"/>
          </w:tcPr>
          <w:p w14:paraId="5D743EB5" w14:textId="77777777" w:rsidR="00D721A1" w:rsidRDefault="007B6925">
            <w:pPr>
              <w:rPr>
                <w:sz w:val="16"/>
                <w:szCs w:val="16"/>
              </w:rPr>
            </w:pPr>
            <w:r>
              <w:rPr>
                <w:sz w:val="16"/>
                <w:szCs w:val="16"/>
              </w:rPr>
              <w:t xml:space="preserve">Leukoma </w:t>
            </w:r>
            <w:proofErr w:type="spellStart"/>
            <w:r>
              <w:rPr>
                <w:sz w:val="16"/>
                <w:szCs w:val="16"/>
              </w:rPr>
              <w:t>staminea</w:t>
            </w:r>
            <w:proofErr w:type="spellEnd"/>
          </w:p>
        </w:tc>
        <w:tc>
          <w:tcPr>
            <w:tcW w:w="2306" w:type="dxa"/>
            <w:tcBorders>
              <w:top w:val="nil"/>
              <w:left w:val="nil"/>
              <w:bottom w:val="nil"/>
              <w:right w:val="nil"/>
            </w:tcBorders>
            <w:tcMar>
              <w:top w:w="0" w:type="dxa"/>
              <w:left w:w="0" w:type="dxa"/>
              <w:bottom w:w="0" w:type="dxa"/>
              <w:right w:w="0" w:type="dxa"/>
            </w:tcMar>
            <w:vAlign w:val="bottom"/>
          </w:tcPr>
          <w:p w14:paraId="4F968164" w14:textId="77777777" w:rsidR="00D721A1" w:rsidRDefault="007B6925">
            <w:pPr>
              <w:rPr>
                <w:sz w:val="16"/>
                <w:szCs w:val="16"/>
              </w:rPr>
            </w:pPr>
            <w:r>
              <w:rPr>
                <w:sz w:val="16"/>
                <w:szCs w:val="16"/>
              </w:rPr>
              <w:t>Pacific littleneck clam</w:t>
            </w:r>
          </w:p>
        </w:tc>
        <w:tc>
          <w:tcPr>
            <w:tcW w:w="724" w:type="dxa"/>
            <w:tcBorders>
              <w:top w:val="nil"/>
              <w:left w:val="nil"/>
              <w:bottom w:val="nil"/>
              <w:right w:val="nil"/>
            </w:tcBorders>
            <w:tcMar>
              <w:top w:w="0" w:type="dxa"/>
              <w:left w:w="0" w:type="dxa"/>
              <w:bottom w:w="0" w:type="dxa"/>
              <w:right w:w="0" w:type="dxa"/>
            </w:tcMar>
            <w:vAlign w:val="bottom"/>
          </w:tcPr>
          <w:p w14:paraId="5BEEB8C9" w14:textId="77777777" w:rsidR="00D721A1" w:rsidRDefault="007B6925">
            <w:pPr>
              <w:rPr>
                <w:sz w:val="16"/>
                <w:szCs w:val="16"/>
              </w:rPr>
            </w:pPr>
            <w:r>
              <w:rPr>
                <w:sz w:val="16"/>
                <w:szCs w:val="16"/>
              </w:rPr>
              <w:t>7.5</w:t>
            </w:r>
          </w:p>
        </w:tc>
        <w:tc>
          <w:tcPr>
            <w:tcW w:w="651" w:type="dxa"/>
            <w:tcBorders>
              <w:top w:val="nil"/>
              <w:left w:val="nil"/>
              <w:bottom w:val="nil"/>
              <w:right w:val="nil"/>
            </w:tcBorders>
            <w:tcMar>
              <w:top w:w="0" w:type="dxa"/>
              <w:left w:w="0" w:type="dxa"/>
              <w:bottom w:w="0" w:type="dxa"/>
              <w:right w:w="0" w:type="dxa"/>
            </w:tcMar>
            <w:vAlign w:val="bottom"/>
          </w:tcPr>
          <w:p w14:paraId="7033E097" w14:textId="77777777" w:rsidR="00D721A1" w:rsidRDefault="007B6925">
            <w:pPr>
              <w:rPr>
                <w:sz w:val="16"/>
                <w:szCs w:val="16"/>
              </w:rPr>
            </w:pPr>
            <w:r>
              <w:rPr>
                <w:sz w:val="16"/>
                <w:szCs w:val="16"/>
              </w:rPr>
              <w:t>0.21105</w:t>
            </w:r>
          </w:p>
        </w:tc>
        <w:tc>
          <w:tcPr>
            <w:tcW w:w="610" w:type="dxa"/>
            <w:tcBorders>
              <w:top w:val="nil"/>
              <w:left w:val="nil"/>
              <w:bottom w:val="nil"/>
              <w:right w:val="nil"/>
            </w:tcBorders>
            <w:tcMar>
              <w:top w:w="0" w:type="dxa"/>
              <w:left w:w="0" w:type="dxa"/>
              <w:bottom w:w="0" w:type="dxa"/>
              <w:right w:w="0" w:type="dxa"/>
            </w:tcMar>
            <w:vAlign w:val="bottom"/>
          </w:tcPr>
          <w:p w14:paraId="113BFE70" w14:textId="77777777" w:rsidR="00D721A1" w:rsidRDefault="007B6925">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459CD2A6" w14:textId="77777777" w:rsidR="00D721A1" w:rsidRDefault="007B6925">
            <w:pPr>
              <w:rPr>
                <w:sz w:val="16"/>
                <w:szCs w:val="16"/>
              </w:rPr>
            </w:pPr>
            <w:r>
              <w:rPr>
                <w:sz w:val="16"/>
                <w:szCs w:val="16"/>
              </w:rPr>
              <w:t>0.034 (0.001-0.188)</w:t>
            </w:r>
          </w:p>
        </w:tc>
        <w:tc>
          <w:tcPr>
            <w:tcW w:w="1747" w:type="dxa"/>
            <w:tcBorders>
              <w:top w:val="nil"/>
              <w:left w:val="nil"/>
              <w:bottom w:val="nil"/>
              <w:right w:val="nil"/>
            </w:tcBorders>
            <w:tcMar>
              <w:top w:w="0" w:type="dxa"/>
              <w:left w:w="0" w:type="dxa"/>
              <w:bottom w:w="0" w:type="dxa"/>
              <w:right w:w="0" w:type="dxa"/>
            </w:tcMar>
            <w:vAlign w:val="bottom"/>
          </w:tcPr>
          <w:p w14:paraId="2C49FA7B" w14:textId="77777777" w:rsidR="00D721A1" w:rsidRDefault="007B6925">
            <w:pPr>
              <w:rPr>
                <w:sz w:val="16"/>
                <w:szCs w:val="16"/>
              </w:rPr>
            </w:pPr>
            <w:r>
              <w:rPr>
                <w:sz w:val="16"/>
                <w:szCs w:val="16"/>
              </w:rPr>
              <w:t>0.101 (0.002-0.561)</w:t>
            </w:r>
          </w:p>
        </w:tc>
      </w:tr>
      <w:tr w:rsidR="00D721A1" w14:paraId="6931FFC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020C309"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3E6CE2B"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8800D4E" w14:textId="77777777" w:rsidR="00D721A1" w:rsidRDefault="007B6925">
            <w:pPr>
              <w:rPr>
                <w:sz w:val="16"/>
                <w:szCs w:val="16"/>
              </w:rPr>
            </w:pPr>
            <w:r>
              <w:rPr>
                <w:sz w:val="16"/>
                <w:szCs w:val="16"/>
              </w:rPr>
              <w:t>Leukoma</w:t>
            </w:r>
          </w:p>
        </w:tc>
        <w:tc>
          <w:tcPr>
            <w:tcW w:w="1985" w:type="dxa"/>
            <w:tcBorders>
              <w:top w:val="nil"/>
              <w:left w:val="nil"/>
              <w:bottom w:val="nil"/>
              <w:right w:val="nil"/>
            </w:tcBorders>
            <w:tcMar>
              <w:top w:w="0" w:type="dxa"/>
              <w:left w:w="0" w:type="dxa"/>
              <w:bottom w:w="0" w:type="dxa"/>
              <w:right w:w="0" w:type="dxa"/>
            </w:tcMar>
            <w:vAlign w:val="bottom"/>
          </w:tcPr>
          <w:p w14:paraId="738B4EB2" w14:textId="77777777" w:rsidR="00D721A1" w:rsidRDefault="007B6925">
            <w:pPr>
              <w:rPr>
                <w:sz w:val="16"/>
                <w:szCs w:val="16"/>
              </w:rPr>
            </w:pPr>
            <w:r>
              <w:rPr>
                <w:sz w:val="16"/>
                <w:szCs w:val="16"/>
              </w:rPr>
              <w:t xml:space="preserve">Leukoma </w:t>
            </w:r>
            <w:proofErr w:type="spellStart"/>
            <w:r>
              <w:rPr>
                <w:sz w:val="16"/>
                <w:szCs w:val="16"/>
              </w:rPr>
              <w:t>thaca</w:t>
            </w:r>
            <w:proofErr w:type="spellEnd"/>
          </w:p>
        </w:tc>
        <w:tc>
          <w:tcPr>
            <w:tcW w:w="2306" w:type="dxa"/>
            <w:tcBorders>
              <w:top w:val="nil"/>
              <w:left w:val="nil"/>
              <w:bottom w:val="nil"/>
              <w:right w:val="nil"/>
            </w:tcBorders>
            <w:tcMar>
              <w:top w:w="0" w:type="dxa"/>
              <w:left w:w="0" w:type="dxa"/>
              <w:bottom w:w="0" w:type="dxa"/>
              <w:right w:w="0" w:type="dxa"/>
            </w:tcMar>
            <w:vAlign w:val="bottom"/>
          </w:tcPr>
          <w:p w14:paraId="42570929" w14:textId="77777777" w:rsidR="00D721A1" w:rsidRDefault="007B6925">
            <w:pPr>
              <w:rPr>
                <w:sz w:val="16"/>
                <w:szCs w:val="16"/>
              </w:rPr>
            </w:pPr>
            <w:r>
              <w:rPr>
                <w:sz w:val="16"/>
                <w:szCs w:val="16"/>
              </w:rPr>
              <w:t>Taca clam</w:t>
            </w:r>
          </w:p>
        </w:tc>
        <w:tc>
          <w:tcPr>
            <w:tcW w:w="724" w:type="dxa"/>
            <w:tcBorders>
              <w:top w:val="nil"/>
              <w:left w:val="nil"/>
              <w:bottom w:val="nil"/>
              <w:right w:val="nil"/>
            </w:tcBorders>
            <w:tcMar>
              <w:top w:w="0" w:type="dxa"/>
              <w:left w:w="0" w:type="dxa"/>
              <w:bottom w:w="0" w:type="dxa"/>
              <w:right w:w="0" w:type="dxa"/>
            </w:tcMar>
            <w:vAlign w:val="bottom"/>
          </w:tcPr>
          <w:p w14:paraId="20074589"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520351DD" w14:textId="77777777" w:rsidR="00D721A1" w:rsidRDefault="007B6925">
            <w:pPr>
              <w:rPr>
                <w:sz w:val="16"/>
                <w:szCs w:val="16"/>
              </w:rPr>
            </w:pPr>
            <w:r>
              <w:rPr>
                <w:sz w:val="16"/>
                <w:szCs w:val="16"/>
              </w:rPr>
              <w:t>0.174</w:t>
            </w:r>
          </w:p>
        </w:tc>
        <w:tc>
          <w:tcPr>
            <w:tcW w:w="610" w:type="dxa"/>
            <w:tcBorders>
              <w:top w:val="nil"/>
              <w:left w:val="nil"/>
              <w:bottom w:val="nil"/>
              <w:right w:val="nil"/>
            </w:tcBorders>
            <w:tcMar>
              <w:top w:w="0" w:type="dxa"/>
              <w:left w:w="0" w:type="dxa"/>
              <w:bottom w:w="0" w:type="dxa"/>
              <w:right w:w="0" w:type="dxa"/>
            </w:tcMar>
            <w:vAlign w:val="bottom"/>
          </w:tcPr>
          <w:p w14:paraId="646874DB" w14:textId="77777777" w:rsidR="00D721A1" w:rsidRDefault="007B6925">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1657F324" w14:textId="77777777" w:rsidR="00D721A1" w:rsidRDefault="007B6925">
            <w:pPr>
              <w:rPr>
                <w:sz w:val="16"/>
                <w:szCs w:val="16"/>
              </w:rPr>
            </w:pPr>
            <w:r>
              <w:rPr>
                <w:sz w:val="16"/>
                <w:szCs w:val="16"/>
              </w:rPr>
              <w:t>0.023 (0-0.13)</w:t>
            </w:r>
          </w:p>
        </w:tc>
        <w:tc>
          <w:tcPr>
            <w:tcW w:w="1747" w:type="dxa"/>
            <w:tcBorders>
              <w:top w:val="nil"/>
              <w:left w:val="nil"/>
              <w:bottom w:val="nil"/>
              <w:right w:val="nil"/>
            </w:tcBorders>
            <w:tcMar>
              <w:top w:w="0" w:type="dxa"/>
              <w:left w:w="0" w:type="dxa"/>
              <w:bottom w:w="0" w:type="dxa"/>
              <w:right w:w="0" w:type="dxa"/>
            </w:tcMar>
            <w:vAlign w:val="bottom"/>
          </w:tcPr>
          <w:p w14:paraId="4717700A" w14:textId="77777777" w:rsidR="00D721A1" w:rsidRDefault="007B6925">
            <w:pPr>
              <w:rPr>
                <w:sz w:val="16"/>
                <w:szCs w:val="16"/>
              </w:rPr>
            </w:pPr>
            <w:r>
              <w:rPr>
                <w:sz w:val="16"/>
                <w:szCs w:val="16"/>
              </w:rPr>
              <w:t>0.068 (0.001-0.407)</w:t>
            </w:r>
          </w:p>
        </w:tc>
      </w:tr>
      <w:tr w:rsidR="00D721A1" w14:paraId="4DA072D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E2F6950"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BE7F5FC"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4CD488CE" w14:textId="77777777" w:rsidR="00D721A1" w:rsidRDefault="007B6925">
            <w:pPr>
              <w:rPr>
                <w:sz w:val="16"/>
                <w:szCs w:val="16"/>
              </w:rPr>
            </w:pPr>
            <w:proofErr w:type="spellStart"/>
            <w:r>
              <w:rPr>
                <w:sz w:val="16"/>
                <w:szCs w:val="16"/>
              </w:rPr>
              <w:t>Lutraria</w:t>
            </w:r>
            <w:proofErr w:type="spellEnd"/>
          </w:p>
        </w:tc>
        <w:tc>
          <w:tcPr>
            <w:tcW w:w="1985" w:type="dxa"/>
            <w:tcBorders>
              <w:top w:val="nil"/>
              <w:left w:val="nil"/>
              <w:bottom w:val="nil"/>
              <w:right w:val="nil"/>
            </w:tcBorders>
            <w:tcMar>
              <w:top w:w="0" w:type="dxa"/>
              <w:left w:w="0" w:type="dxa"/>
              <w:bottom w:w="0" w:type="dxa"/>
              <w:right w:w="0" w:type="dxa"/>
            </w:tcMar>
            <w:vAlign w:val="bottom"/>
          </w:tcPr>
          <w:p w14:paraId="109132E3" w14:textId="77777777" w:rsidR="00D721A1" w:rsidRDefault="007B6925">
            <w:pPr>
              <w:rPr>
                <w:sz w:val="16"/>
                <w:szCs w:val="16"/>
              </w:rPr>
            </w:pPr>
            <w:proofErr w:type="spellStart"/>
            <w:r>
              <w:rPr>
                <w:sz w:val="16"/>
                <w:szCs w:val="16"/>
              </w:rPr>
              <w:t>Lutraria</w:t>
            </w:r>
            <w:proofErr w:type="spellEnd"/>
            <w:r>
              <w:rPr>
                <w:sz w:val="16"/>
                <w:szCs w:val="16"/>
              </w:rPr>
              <w:t xml:space="preserve"> magna</w:t>
            </w:r>
          </w:p>
        </w:tc>
        <w:tc>
          <w:tcPr>
            <w:tcW w:w="2306" w:type="dxa"/>
            <w:tcBorders>
              <w:top w:val="nil"/>
              <w:left w:val="nil"/>
              <w:bottom w:val="nil"/>
              <w:right w:val="nil"/>
            </w:tcBorders>
            <w:tcMar>
              <w:top w:w="0" w:type="dxa"/>
              <w:left w:w="0" w:type="dxa"/>
              <w:bottom w:w="0" w:type="dxa"/>
              <w:right w:w="0" w:type="dxa"/>
            </w:tcMar>
            <w:vAlign w:val="bottom"/>
          </w:tcPr>
          <w:p w14:paraId="2D59DF18" w14:textId="77777777" w:rsidR="00D721A1" w:rsidRDefault="007B6925">
            <w:pPr>
              <w:rPr>
                <w:sz w:val="16"/>
                <w:szCs w:val="16"/>
              </w:rPr>
            </w:pPr>
            <w:r>
              <w:rPr>
                <w:sz w:val="16"/>
                <w:szCs w:val="16"/>
              </w:rPr>
              <w:t>Oblong otter shell</w:t>
            </w:r>
          </w:p>
        </w:tc>
        <w:tc>
          <w:tcPr>
            <w:tcW w:w="724" w:type="dxa"/>
            <w:tcBorders>
              <w:top w:val="nil"/>
              <w:left w:val="nil"/>
              <w:bottom w:val="nil"/>
              <w:right w:val="nil"/>
            </w:tcBorders>
            <w:tcMar>
              <w:top w:w="0" w:type="dxa"/>
              <w:left w:w="0" w:type="dxa"/>
              <w:bottom w:w="0" w:type="dxa"/>
              <w:right w:w="0" w:type="dxa"/>
            </w:tcMar>
            <w:vAlign w:val="bottom"/>
          </w:tcPr>
          <w:p w14:paraId="6BD07122" w14:textId="77777777" w:rsidR="00D721A1" w:rsidRDefault="007B6925">
            <w:pPr>
              <w:rPr>
                <w:sz w:val="16"/>
                <w:szCs w:val="16"/>
              </w:rPr>
            </w:pPr>
            <w:r>
              <w:rPr>
                <w:sz w:val="16"/>
                <w:szCs w:val="16"/>
              </w:rPr>
              <w:t>5.115</w:t>
            </w:r>
          </w:p>
        </w:tc>
        <w:tc>
          <w:tcPr>
            <w:tcW w:w="651" w:type="dxa"/>
            <w:tcBorders>
              <w:top w:val="nil"/>
              <w:left w:val="nil"/>
              <w:bottom w:val="nil"/>
              <w:right w:val="nil"/>
            </w:tcBorders>
            <w:tcMar>
              <w:top w:w="0" w:type="dxa"/>
              <w:left w:w="0" w:type="dxa"/>
              <w:bottom w:w="0" w:type="dxa"/>
              <w:right w:w="0" w:type="dxa"/>
            </w:tcMar>
            <w:vAlign w:val="bottom"/>
          </w:tcPr>
          <w:p w14:paraId="36912841" w14:textId="77777777" w:rsidR="00D721A1" w:rsidRDefault="007B6925">
            <w:pPr>
              <w:rPr>
                <w:sz w:val="16"/>
                <w:szCs w:val="16"/>
              </w:rPr>
            </w:pPr>
            <w:r>
              <w:rPr>
                <w:sz w:val="16"/>
                <w:szCs w:val="16"/>
              </w:rPr>
              <w:t>0.1975</w:t>
            </w:r>
          </w:p>
        </w:tc>
        <w:tc>
          <w:tcPr>
            <w:tcW w:w="610" w:type="dxa"/>
            <w:tcBorders>
              <w:top w:val="nil"/>
              <w:left w:val="nil"/>
              <w:bottom w:val="nil"/>
              <w:right w:val="nil"/>
            </w:tcBorders>
            <w:tcMar>
              <w:top w:w="0" w:type="dxa"/>
              <w:left w:w="0" w:type="dxa"/>
              <w:bottom w:w="0" w:type="dxa"/>
              <w:right w:w="0" w:type="dxa"/>
            </w:tcMar>
            <w:vAlign w:val="bottom"/>
          </w:tcPr>
          <w:p w14:paraId="79C205AC"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2360A34D" w14:textId="77777777" w:rsidR="00D721A1" w:rsidRDefault="007B6925">
            <w:pPr>
              <w:rPr>
                <w:sz w:val="16"/>
                <w:szCs w:val="16"/>
              </w:rPr>
            </w:pPr>
            <w:r>
              <w:rPr>
                <w:sz w:val="16"/>
                <w:szCs w:val="16"/>
              </w:rPr>
              <w:t>0.036 (0-0.208)</w:t>
            </w:r>
          </w:p>
        </w:tc>
        <w:tc>
          <w:tcPr>
            <w:tcW w:w="1747" w:type="dxa"/>
            <w:tcBorders>
              <w:top w:val="nil"/>
              <w:left w:val="nil"/>
              <w:bottom w:val="nil"/>
              <w:right w:val="nil"/>
            </w:tcBorders>
            <w:tcMar>
              <w:top w:w="0" w:type="dxa"/>
              <w:left w:w="0" w:type="dxa"/>
              <w:bottom w:w="0" w:type="dxa"/>
              <w:right w:w="0" w:type="dxa"/>
            </w:tcMar>
            <w:vAlign w:val="bottom"/>
          </w:tcPr>
          <w:p w14:paraId="4D6598B7" w14:textId="77777777" w:rsidR="00D721A1" w:rsidRDefault="007B6925">
            <w:pPr>
              <w:rPr>
                <w:sz w:val="16"/>
                <w:szCs w:val="16"/>
              </w:rPr>
            </w:pPr>
            <w:r>
              <w:rPr>
                <w:sz w:val="16"/>
                <w:szCs w:val="16"/>
              </w:rPr>
              <w:t>0.106 (0.002-0.592)</w:t>
            </w:r>
          </w:p>
        </w:tc>
      </w:tr>
      <w:tr w:rsidR="00D721A1" w14:paraId="0DC09EC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F631540"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732FBFC"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39F9D42E" w14:textId="77777777" w:rsidR="00D721A1" w:rsidRDefault="007B6925">
            <w:pPr>
              <w:rPr>
                <w:sz w:val="16"/>
                <w:szCs w:val="16"/>
              </w:rPr>
            </w:pPr>
            <w:proofErr w:type="spellStart"/>
            <w:r>
              <w:rPr>
                <w:sz w:val="16"/>
                <w:szCs w:val="16"/>
              </w:rPr>
              <w:t>Mactra</w:t>
            </w:r>
            <w:proofErr w:type="spellEnd"/>
          </w:p>
        </w:tc>
        <w:tc>
          <w:tcPr>
            <w:tcW w:w="1985" w:type="dxa"/>
            <w:tcBorders>
              <w:top w:val="nil"/>
              <w:left w:val="nil"/>
              <w:bottom w:val="nil"/>
              <w:right w:val="nil"/>
            </w:tcBorders>
            <w:tcMar>
              <w:top w:w="0" w:type="dxa"/>
              <w:left w:w="0" w:type="dxa"/>
              <w:bottom w:w="0" w:type="dxa"/>
              <w:right w:w="0" w:type="dxa"/>
            </w:tcMar>
            <w:vAlign w:val="bottom"/>
          </w:tcPr>
          <w:p w14:paraId="404DB630" w14:textId="77777777" w:rsidR="00D721A1" w:rsidRDefault="007B6925">
            <w:pPr>
              <w:rPr>
                <w:sz w:val="16"/>
                <w:szCs w:val="16"/>
              </w:rPr>
            </w:pPr>
            <w:proofErr w:type="spellStart"/>
            <w:r>
              <w:rPr>
                <w:sz w:val="16"/>
                <w:szCs w:val="16"/>
              </w:rPr>
              <w:t>Mactra</w:t>
            </w:r>
            <w:proofErr w:type="spellEnd"/>
            <w:r>
              <w:rPr>
                <w:sz w:val="16"/>
                <w:szCs w:val="16"/>
              </w:rPr>
              <w:t xml:space="preserve"> quadrangularis</w:t>
            </w:r>
          </w:p>
        </w:tc>
        <w:tc>
          <w:tcPr>
            <w:tcW w:w="2306" w:type="dxa"/>
            <w:tcBorders>
              <w:top w:val="nil"/>
              <w:left w:val="nil"/>
              <w:bottom w:val="nil"/>
              <w:right w:val="nil"/>
            </w:tcBorders>
            <w:tcMar>
              <w:top w:w="0" w:type="dxa"/>
              <w:left w:w="0" w:type="dxa"/>
              <w:bottom w:w="0" w:type="dxa"/>
              <w:right w:w="0" w:type="dxa"/>
            </w:tcMar>
            <w:vAlign w:val="bottom"/>
          </w:tcPr>
          <w:p w14:paraId="0053223D" w14:textId="77777777" w:rsidR="00D721A1" w:rsidRDefault="007B6925">
            <w:pPr>
              <w:rPr>
                <w:sz w:val="16"/>
                <w:szCs w:val="16"/>
              </w:rPr>
            </w:pPr>
            <w:r>
              <w:rPr>
                <w:sz w:val="16"/>
                <w:szCs w:val="16"/>
              </w:rPr>
              <w:t>Globose clam</w:t>
            </w:r>
          </w:p>
        </w:tc>
        <w:tc>
          <w:tcPr>
            <w:tcW w:w="724" w:type="dxa"/>
            <w:tcBorders>
              <w:top w:val="nil"/>
              <w:left w:val="nil"/>
              <w:bottom w:val="nil"/>
              <w:right w:val="nil"/>
            </w:tcBorders>
            <w:tcMar>
              <w:top w:w="0" w:type="dxa"/>
              <w:left w:w="0" w:type="dxa"/>
              <w:bottom w:w="0" w:type="dxa"/>
              <w:right w:w="0" w:type="dxa"/>
            </w:tcMar>
            <w:vAlign w:val="bottom"/>
          </w:tcPr>
          <w:p w14:paraId="105526A0" w14:textId="77777777" w:rsidR="00D721A1" w:rsidRDefault="007B6925">
            <w:pPr>
              <w:rPr>
                <w:sz w:val="16"/>
                <w:szCs w:val="16"/>
              </w:rPr>
            </w:pPr>
            <w:r>
              <w:rPr>
                <w:sz w:val="16"/>
                <w:szCs w:val="16"/>
              </w:rPr>
              <w:t>6.05</w:t>
            </w:r>
          </w:p>
        </w:tc>
        <w:tc>
          <w:tcPr>
            <w:tcW w:w="651" w:type="dxa"/>
            <w:tcBorders>
              <w:top w:val="nil"/>
              <w:left w:val="nil"/>
              <w:bottom w:val="nil"/>
              <w:right w:val="nil"/>
            </w:tcBorders>
            <w:tcMar>
              <w:top w:w="0" w:type="dxa"/>
              <w:left w:w="0" w:type="dxa"/>
              <w:bottom w:w="0" w:type="dxa"/>
              <w:right w:w="0" w:type="dxa"/>
            </w:tcMar>
            <w:vAlign w:val="bottom"/>
          </w:tcPr>
          <w:p w14:paraId="2DB77EE7" w14:textId="77777777" w:rsidR="00D721A1" w:rsidRDefault="007B6925">
            <w:pPr>
              <w:rPr>
                <w:sz w:val="16"/>
                <w:szCs w:val="16"/>
              </w:rPr>
            </w:pPr>
            <w:r>
              <w:rPr>
                <w:sz w:val="16"/>
                <w:szCs w:val="16"/>
              </w:rPr>
              <w:t>0.15</w:t>
            </w:r>
          </w:p>
        </w:tc>
        <w:tc>
          <w:tcPr>
            <w:tcW w:w="610" w:type="dxa"/>
            <w:tcBorders>
              <w:top w:val="nil"/>
              <w:left w:val="nil"/>
              <w:bottom w:val="nil"/>
              <w:right w:val="nil"/>
            </w:tcBorders>
            <w:tcMar>
              <w:top w:w="0" w:type="dxa"/>
              <w:left w:w="0" w:type="dxa"/>
              <w:bottom w:w="0" w:type="dxa"/>
              <w:right w:w="0" w:type="dxa"/>
            </w:tcMar>
            <w:vAlign w:val="bottom"/>
          </w:tcPr>
          <w:p w14:paraId="738C1D4B"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614CAD32" w14:textId="77777777" w:rsidR="00D721A1" w:rsidRDefault="007B6925">
            <w:pPr>
              <w:rPr>
                <w:sz w:val="16"/>
                <w:szCs w:val="16"/>
              </w:rPr>
            </w:pPr>
            <w:r>
              <w:rPr>
                <w:sz w:val="16"/>
                <w:szCs w:val="16"/>
              </w:rPr>
              <w:t>0.035 (0-0.202)</w:t>
            </w:r>
          </w:p>
        </w:tc>
        <w:tc>
          <w:tcPr>
            <w:tcW w:w="1747" w:type="dxa"/>
            <w:tcBorders>
              <w:top w:val="nil"/>
              <w:left w:val="nil"/>
              <w:bottom w:val="nil"/>
              <w:right w:val="nil"/>
            </w:tcBorders>
            <w:tcMar>
              <w:top w:w="0" w:type="dxa"/>
              <w:left w:w="0" w:type="dxa"/>
              <w:bottom w:w="0" w:type="dxa"/>
              <w:right w:w="0" w:type="dxa"/>
            </w:tcMar>
            <w:vAlign w:val="bottom"/>
          </w:tcPr>
          <w:p w14:paraId="559D472E" w14:textId="77777777" w:rsidR="00D721A1" w:rsidRDefault="007B6925">
            <w:pPr>
              <w:rPr>
                <w:sz w:val="16"/>
                <w:szCs w:val="16"/>
              </w:rPr>
            </w:pPr>
            <w:r>
              <w:rPr>
                <w:sz w:val="16"/>
                <w:szCs w:val="16"/>
              </w:rPr>
              <w:t>0.102 (0.001-0.588)</w:t>
            </w:r>
          </w:p>
        </w:tc>
      </w:tr>
      <w:tr w:rsidR="00D721A1" w14:paraId="38E500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197334C"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1097B4A4"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26F9BCBD" w14:textId="77777777" w:rsidR="00D721A1" w:rsidRDefault="007B6925">
            <w:pPr>
              <w:rPr>
                <w:sz w:val="16"/>
                <w:szCs w:val="16"/>
              </w:rPr>
            </w:pPr>
            <w:proofErr w:type="spellStart"/>
            <w:r>
              <w:rPr>
                <w:sz w:val="16"/>
                <w:szCs w:val="16"/>
              </w:rPr>
              <w:t>Mactromeris</w:t>
            </w:r>
            <w:proofErr w:type="spellEnd"/>
          </w:p>
        </w:tc>
        <w:tc>
          <w:tcPr>
            <w:tcW w:w="1985" w:type="dxa"/>
            <w:tcBorders>
              <w:top w:val="nil"/>
              <w:left w:val="nil"/>
              <w:bottom w:val="nil"/>
              <w:right w:val="nil"/>
            </w:tcBorders>
            <w:tcMar>
              <w:top w:w="0" w:type="dxa"/>
              <w:left w:w="0" w:type="dxa"/>
              <w:bottom w:w="0" w:type="dxa"/>
              <w:right w:w="0" w:type="dxa"/>
            </w:tcMar>
            <w:vAlign w:val="bottom"/>
          </w:tcPr>
          <w:p w14:paraId="55CA6B3C" w14:textId="77777777" w:rsidR="00D721A1" w:rsidRDefault="007B6925">
            <w:pPr>
              <w:rPr>
                <w:sz w:val="16"/>
                <w:szCs w:val="16"/>
              </w:rPr>
            </w:pPr>
            <w:proofErr w:type="spellStart"/>
            <w:r>
              <w:rPr>
                <w:sz w:val="16"/>
                <w:szCs w:val="16"/>
              </w:rPr>
              <w:t>Mactromeris</w:t>
            </w:r>
            <w:proofErr w:type="spellEnd"/>
            <w:r>
              <w:rPr>
                <w:sz w:val="16"/>
                <w:szCs w:val="16"/>
              </w:rPr>
              <w:t xml:space="preserve"> </w:t>
            </w:r>
            <w:proofErr w:type="spellStart"/>
            <w:r>
              <w:rPr>
                <w:sz w:val="16"/>
                <w:szCs w:val="16"/>
              </w:rPr>
              <w:t>polynyma</w:t>
            </w:r>
            <w:proofErr w:type="spellEnd"/>
          </w:p>
        </w:tc>
        <w:tc>
          <w:tcPr>
            <w:tcW w:w="2306" w:type="dxa"/>
            <w:tcBorders>
              <w:top w:val="nil"/>
              <w:left w:val="nil"/>
              <w:bottom w:val="nil"/>
              <w:right w:val="nil"/>
            </w:tcBorders>
            <w:tcMar>
              <w:top w:w="0" w:type="dxa"/>
              <w:left w:w="0" w:type="dxa"/>
              <w:bottom w:w="0" w:type="dxa"/>
              <w:right w:w="0" w:type="dxa"/>
            </w:tcMar>
            <w:vAlign w:val="bottom"/>
          </w:tcPr>
          <w:p w14:paraId="5180CF10" w14:textId="77777777" w:rsidR="00D721A1" w:rsidRDefault="007B6925">
            <w:pPr>
              <w:rPr>
                <w:sz w:val="16"/>
                <w:szCs w:val="16"/>
              </w:rPr>
            </w:pPr>
            <w:r>
              <w:rPr>
                <w:sz w:val="16"/>
                <w:szCs w:val="16"/>
              </w:rPr>
              <w:t>Stimpson's surf clam</w:t>
            </w:r>
          </w:p>
        </w:tc>
        <w:tc>
          <w:tcPr>
            <w:tcW w:w="724" w:type="dxa"/>
            <w:tcBorders>
              <w:top w:val="nil"/>
              <w:left w:val="nil"/>
              <w:bottom w:val="nil"/>
              <w:right w:val="nil"/>
            </w:tcBorders>
            <w:tcMar>
              <w:top w:w="0" w:type="dxa"/>
              <w:left w:w="0" w:type="dxa"/>
              <w:bottom w:w="0" w:type="dxa"/>
              <w:right w:w="0" w:type="dxa"/>
            </w:tcMar>
            <w:vAlign w:val="bottom"/>
          </w:tcPr>
          <w:p w14:paraId="559472BA" w14:textId="77777777" w:rsidR="00D721A1" w:rsidRDefault="007B6925">
            <w:pPr>
              <w:rPr>
                <w:sz w:val="16"/>
                <w:szCs w:val="16"/>
              </w:rPr>
            </w:pPr>
            <w:r>
              <w:rPr>
                <w:sz w:val="16"/>
                <w:szCs w:val="16"/>
              </w:rPr>
              <w:t>16</w:t>
            </w:r>
          </w:p>
        </w:tc>
        <w:tc>
          <w:tcPr>
            <w:tcW w:w="651" w:type="dxa"/>
            <w:tcBorders>
              <w:top w:val="nil"/>
              <w:left w:val="nil"/>
              <w:bottom w:val="nil"/>
              <w:right w:val="nil"/>
            </w:tcBorders>
            <w:tcMar>
              <w:top w:w="0" w:type="dxa"/>
              <w:left w:w="0" w:type="dxa"/>
              <w:bottom w:w="0" w:type="dxa"/>
              <w:right w:w="0" w:type="dxa"/>
            </w:tcMar>
            <w:vAlign w:val="bottom"/>
          </w:tcPr>
          <w:p w14:paraId="3B022236" w14:textId="77777777" w:rsidR="00D721A1" w:rsidRDefault="007B6925">
            <w:pPr>
              <w:rPr>
                <w:sz w:val="16"/>
                <w:szCs w:val="16"/>
              </w:rPr>
            </w:pPr>
            <w:r>
              <w:rPr>
                <w:sz w:val="16"/>
                <w:szCs w:val="16"/>
              </w:rPr>
              <w:t>0.0801</w:t>
            </w:r>
          </w:p>
        </w:tc>
        <w:tc>
          <w:tcPr>
            <w:tcW w:w="610" w:type="dxa"/>
            <w:tcBorders>
              <w:top w:val="nil"/>
              <w:left w:val="nil"/>
              <w:bottom w:val="nil"/>
              <w:right w:val="nil"/>
            </w:tcBorders>
            <w:tcMar>
              <w:top w:w="0" w:type="dxa"/>
              <w:left w:w="0" w:type="dxa"/>
              <w:bottom w:w="0" w:type="dxa"/>
              <w:right w:w="0" w:type="dxa"/>
            </w:tcMar>
            <w:vAlign w:val="bottom"/>
          </w:tcPr>
          <w:p w14:paraId="5BE746E2" w14:textId="77777777" w:rsidR="00D721A1" w:rsidRDefault="007B6925">
            <w:pPr>
              <w:rPr>
                <w:sz w:val="16"/>
                <w:szCs w:val="16"/>
              </w:rPr>
            </w:pPr>
            <w:r>
              <w:rPr>
                <w:sz w:val="16"/>
                <w:szCs w:val="16"/>
              </w:rPr>
              <w:t>4</w:t>
            </w:r>
          </w:p>
        </w:tc>
        <w:tc>
          <w:tcPr>
            <w:tcW w:w="1654" w:type="dxa"/>
            <w:tcBorders>
              <w:top w:val="nil"/>
              <w:left w:val="nil"/>
              <w:bottom w:val="nil"/>
              <w:right w:val="nil"/>
            </w:tcBorders>
            <w:tcMar>
              <w:top w:w="0" w:type="dxa"/>
              <w:left w:w="0" w:type="dxa"/>
              <w:bottom w:w="0" w:type="dxa"/>
              <w:right w:w="0" w:type="dxa"/>
            </w:tcMar>
            <w:vAlign w:val="bottom"/>
          </w:tcPr>
          <w:p w14:paraId="52974110" w14:textId="77777777" w:rsidR="00D721A1" w:rsidRDefault="007B6925">
            <w:pPr>
              <w:rPr>
                <w:sz w:val="16"/>
                <w:szCs w:val="16"/>
              </w:rPr>
            </w:pPr>
            <w:r>
              <w:rPr>
                <w:sz w:val="16"/>
                <w:szCs w:val="16"/>
              </w:rPr>
              <w:t>0.043 (0-0.269)</w:t>
            </w:r>
          </w:p>
        </w:tc>
        <w:tc>
          <w:tcPr>
            <w:tcW w:w="1747" w:type="dxa"/>
            <w:tcBorders>
              <w:top w:val="nil"/>
              <w:left w:val="nil"/>
              <w:bottom w:val="nil"/>
              <w:right w:val="nil"/>
            </w:tcBorders>
            <w:tcMar>
              <w:top w:w="0" w:type="dxa"/>
              <w:left w:w="0" w:type="dxa"/>
              <w:bottom w:w="0" w:type="dxa"/>
              <w:right w:w="0" w:type="dxa"/>
            </w:tcMar>
            <w:vAlign w:val="bottom"/>
          </w:tcPr>
          <w:p w14:paraId="0FA7F169" w14:textId="77777777" w:rsidR="00D721A1" w:rsidRDefault="007B6925">
            <w:pPr>
              <w:rPr>
                <w:sz w:val="16"/>
                <w:szCs w:val="16"/>
              </w:rPr>
            </w:pPr>
            <w:r>
              <w:rPr>
                <w:sz w:val="16"/>
                <w:szCs w:val="16"/>
              </w:rPr>
              <w:t>0.127 (0.001-0.802)</w:t>
            </w:r>
          </w:p>
        </w:tc>
      </w:tr>
      <w:tr w:rsidR="00D721A1" w14:paraId="4BBC6F1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451AAB5"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C0ECB08"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2E8FAD40" w14:textId="77777777" w:rsidR="00D721A1" w:rsidRDefault="007B6925">
            <w:pPr>
              <w:rPr>
                <w:sz w:val="16"/>
                <w:szCs w:val="16"/>
              </w:rPr>
            </w:pPr>
            <w:r>
              <w:rPr>
                <w:sz w:val="16"/>
                <w:szCs w:val="16"/>
              </w:rPr>
              <w:t>Mercenaria</w:t>
            </w:r>
          </w:p>
        </w:tc>
        <w:tc>
          <w:tcPr>
            <w:tcW w:w="1985" w:type="dxa"/>
            <w:tcBorders>
              <w:top w:val="nil"/>
              <w:left w:val="nil"/>
              <w:bottom w:val="nil"/>
              <w:right w:val="nil"/>
            </w:tcBorders>
            <w:tcMar>
              <w:top w:w="0" w:type="dxa"/>
              <w:left w:w="0" w:type="dxa"/>
              <w:bottom w:w="0" w:type="dxa"/>
              <w:right w:w="0" w:type="dxa"/>
            </w:tcMar>
            <w:vAlign w:val="bottom"/>
          </w:tcPr>
          <w:p w14:paraId="58F644B1" w14:textId="77777777" w:rsidR="00D721A1" w:rsidRDefault="007B6925">
            <w:pPr>
              <w:rPr>
                <w:sz w:val="16"/>
                <w:szCs w:val="16"/>
              </w:rPr>
            </w:pPr>
            <w:r>
              <w:rPr>
                <w:sz w:val="16"/>
                <w:szCs w:val="16"/>
              </w:rPr>
              <w:t xml:space="preserve">Mercenaria </w:t>
            </w:r>
            <w:proofErr w:type="spellStart"/>
            <w:r>
              <w:rPr>
                <w:sz w:val="16"/>
                <w:szCs w:val="16"/>
              </w:rPr>
              <w:t>campechiensis</w:t>
            </w:r>
            <w:proofErr w:type="spellEnd"/>
          </w:p>
        </w:tc>
        <w:tc>
          <w:tcPr>
            <w:tcW w:w="2306" w:type="dxa"/>
            <w:tcBorders>
              <w:top w:val="nil"/>
              <w:left w:val="nil"/>
              <w:bottom w:val="nil"/>
              <w:right w:val="nil"/>
            </w:tcBorders>
            <w:tcMar>
              <w:top w:w="0" w:type="dxa"/>
              <w:left w:w="0" w:type="dxa"/>
              <w:bottom w:w="0" w:type="dxa"/>
              <w:right w:w="0" w:type="dxa"/>
            </w:tcMar>
            <w:vAlign w:val="bottom"/>
          </w:tcPr>
          <w:p w14:paraId="7AB62F56" w14:textId="77777777" w:rsidR="00D721A1" w:rsidRDefault="007B6925">
            <w:pPr>
              <w:rPr>
                <w:sz w:val="16"/>
                <w:szCs w:val="16"/>
              </w:rPr>
            </w:pPr>
            <w:r>
              <w:rPr>
                <w:sz w:val="16"/>
                <w:szCs w:val="16"/>
              </w:rPr>
              <w:t>Southern hardshell clam</w:t>
            </w:r>
          </w:p>
        </w:tc>
        <w:tc>
          <w:tcPr>
            <w:tcW w:w="724" w:type="dxa"/>
            <w:tcBorders>
              <w:top w:val="nil"/>
              <w:left w:val="nil"/>
              <w:bottom w:val="nil"/>
              <w:right w:val="nil"/>
            </w:tcBorders>
            <w:tcMar>
              <w:top w:w="0" w:type="dxa"/>
              <w:left w:w="0" w:type="dxa"/>
              <w:bottom w:w="0" w:type="dxa"/>
              <w:right w:w="0" w:type="dxa"/>
            </w:tcMar>
            <w:vAlign w:val="bottom"/>
          </w:tcPr>
          <w:p w14:paraId="3A42EBCE" w14:textId="77777777" w:rsidR="00D721A1" w:rsidRDefault="007B6925">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345D1787" w14:textId="77777777" w:rsidR="00D721A1" w:rsidRDefault="007B6925">
            <w:pPr>
              <w:rPr>
                <w:sz w:val="16"/>
                <w:szCs w:val="16"/>
              </w:rPr>
            </w:pPr>
            <w:r>
              <w:rPr>
                <w:sz w:val="16"/>
                <w:szCs w:val="16"/>
              </w:rPr>
              <w:t>0.64</w:t>
            </w:r>
          </w:p>
        </w:tc>
        <w:tc>
          <w:tcPr>
            <w:tcW w:w="610" w:type="dxa"/>
            <w:tcBorders>
              <w:top w:val="nil"/>
              <w:left w:val="nil"/>
              <w:bottom w:val="nil"/>
              <w:right w:val="nil"/>
            </w:tcBorders>
            <w:tcMar>
              <w:top w:w="0" w:type="dxa"/>
              <w:left w:w="0" w:type="dxa"/>
              <w:bottom w:w="0" w:type="dxa"/>
              <w:right w:w="0" w:type="dxa"/>
            </w:tcMar>
            <w:vAlign w:val="bottom"/>
          </w:tcPr>
          <w:p w14:paraId="725C59C7"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5BED08EC" w14:textId="77777777" w:rsidR="00D721A1" w:rsidRDefault="007B6925">
            <w:pPr>
              <w:rPr>
                <w:sz w:val="16"/>
                <w:szCs w:val="16"/>
              </w:rPr>
            </w:pPr>
            <w:r>
              <w:rPr>
                <w:sz w:val="16"/>
                <w:szCs w:val="16"/>
              </w:rPr>
              <w:t>0.083 (0.004-0.304)</w:t>
            </w:r>
          </w:p>
        </w:tc>
        <w:tc>
          <w:tcPr>
            <w:tcW w:w="1747" w:type="dxa"/>
            <w:tcBorders>
              <w:top w:val="nil"/>
              <w:left w:val="nil"/>
              <w:bottom w:val="nil"/>
              <w:right w:val="nil"/>
            </w:tcBorders>
            <w:tcMar>
              <w:top w:w="0" w:type="dxa"/>
              <w:left w:w="0" w:type="dxa"/>
              <w:bottom w:w="0" w:type="dxa"/>
              <w:right w:w="0" w:type="dxa"/>
            </w:tcMar>
            <w:vAlign w:val="bottom"/>
          </w:tcPr>
          <w:p w14:paraId="2F7C39A6" w14:textId="77777777" w:rsidR="00D721A1" w:rsidRDefault="007B6925">
            <w:pPr>
              <w:rPr>
                <w:sz w:val="16"/>
                <w:szCs w:val="16"/>
              </w:rPr>
            </w:pPr>
            <w:r>
              <w:rPr>
                <w:sz w:val="16"/>
                <w:szCs w:val="16"/>
              </w:rPr>
              <w:t>0.245 (0.013-0.873)</w:t>
            </w:r>
          </w:p>
        </w:tc>
      </w:tr>
      <w:tr w:rsidR="00D721A1" w14:paraId="2C6D952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6FDD03F"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22AB809"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BE2FF1E" w14:textId="77777777" w:rsidR="00D721A1" w:rsidRDefault="007B6925">
            <w:pPr>
              <w:rPr>
                <w:sz w:val="16"/>
                <w:szCs w:val="16"/>
              </w:rPr>
            </w:pPr>
            <w:r>
              <w:rPr>
                <w:sz w:val="16"/>
                <w:szCs w:val="16"/>
              </w:rPr>
              <w:t>Mercenaria</w:t>
            </w:r>
          </w:p>
        </w:tc>
        <w:tc>
          <w:tcPr>
            <w:tcW w:w="1985" w:type="dxa"/>
            <w:tcBorders>
              <w:top w:val="nil"/>
              <w:left w:val="nil"/>
              <w:bottom w:val="nil"/>
              <w:right w:val="nil"/>
            </w:tcBorders>
            <w:tcMar>
              <w:top w:w="0" w:type="dxa"/>
              <w:left w:w="0" w:type="dxa"/>
              <w:bottom w:w="0" w:type="dxa"/>
              <w:right w:w="0" w:type="dxa"/>
            </w:tcMar>
            <w:vAlign w:val="bottom"/>
          </w:tcPr>
          <w:p w14:paraId="2E62178A" w14:textId="77777777" w:rsidR="00D721A1" w:rsidRDefault="007B6925">
            <w:pPr>
              <w:rPr>
                <w:sz w:val="16"/>
                <w:szCs w:val="16"/>
              </w:rPr>
            </w:pPr>
            <w:r>
              <w:rPr>
                <w:sz w:val="16"/>
                <w:szCs w:val="16"/>
              </w:rPr>
              <w:t xml:space="preserve">Mercenaria </w:t>
            </w:r>
            <w:proofErr w:type="spellStart"/>
            <w:r>
              <w:rPr>
                <w:sz w:val="16"/>
                <w:szCs w:val="16"/>
              </w:rPr>
              <w:t>mercenaria</w:t>
            </w:r>
            <w:proofErr w:type="spellEnd"/>
          </w:p>
        </w:tc>
        <w:tc>
          <w:tcPr>
            <w:tcW w:w="2306" w:type="dxa"/>
            <w:tcBorders>
              <w:top w:val="nil"/>
              <w:left w:val="nil"/>
              <w:bottom w:val="nil"/>
              <w:right w:val="nil"/>
            </w:tcBorders>
            <w:tcMar>
              <w:top w:w="0" w:type="dxa"/>
              <w:left w:w="0" w:type="dxa"/>
              <w:bottom w:w="0" w:type="dxa"/>
              <w:right w:w="0" w:type="dxa"/>
            </w:tcMar>
            <w:vAlign w:val="bottom"/>
          </w:tcPr>
          <w:p w14:paraId="042DC35B" w14:textId="77777777" w:rsidR="00D721A1" w:rsidRDefault="007B6925">
            <w:pPr>
              <w:rPr>
                <w:sz w:val="16"/>
                <w:szCs w:val="16"/>
              </w:rPr>
            </w:pPr>
            <w:r>
              <w:rPr>
                <w:sz w:val="16"/>
                <w:szCs w:val="16"/>
              </w:rPr>
              <w:t xml:space="preserve">Northern </w:t>
            </w:r>
            <w:proofErr w:type="gramStart"/>
            <w:r>
              <w:rPr>
                <w:sz w:val="16"/>
                <w:szCs w:val="16"/>
              </w:rPr>
              <w:t>quahog(</w:t>
            </w:r>
            <w:proofErr w:type="gramEnd"/>
            <w:r>
              <w:rPr>
                <w:sz w:val="16"/>
                <w:szCs w:val="16"/>
              </w:rPr>
              <w:t>=Hard clam)</w:t>
            </w:r>
          </w:p>
        </w:tc>
        <w:tc>
          <w:tcPr>
            <w:tcW w:w="724" w:type="dxa"/>
            <w:tcBorders>
              <w:top w:val="nil"/>
              <w:left w:val="nil"/>
              <w:bottom w:val="nil"/>
              <w:right w:val="nil"/>
            </w:tcBorders>
            <w:tcMar>
              <w:top w:w="0" w:type="dxa"/>
              <w:left w:w="0" w:type="dxa"/>
              <w:bottom w:w="0" w:type="dxa"/>
              <w:right w:w="0" w:type="dxa"/>
            </w:tcMar>
            <w:vAlign w:val="bottom"/>
          </w:tcPr>
          <w:p w14:paraId="6AAC32B4" w14:textId="77777777" w:rsidR="00D721A1" w:rsidRDefault="007B6925">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6B220984" w14:textId="77777777" w:rsidR="00D721A1" w:rsidRDefault="007B6925">
            <w:pPr>
              <w:rPr>
                <w:sz w:val="16"/>
                <w:szCs w:val="16"/>
              </w:rPr>
            </w:pPr>
            <w:r>
              <w:rPr>
                <w:sz w:val="16"/>
                <w:szCs w:val="16"/>
              </w:rPr>
              <w:t>0.3257</w:t>
            </w:r>
          </w:p>
        </w:tc>
        <w:tc>
          <w:tcPr>
            <w:tcW w:w="610" w:type="dxa"/>
            <w:tcBorders>
              <w:top w:val="nil"/>
              <w:left w:val="nil"/>
              <w:bottom w:val="nil"/>
              <w:right w:val="nil"/>
            </w:tcBorders>
            <w:tcMar>
              <w:top w:w="0" w:type="dxa"/>
              <w:left w:w="0" w:type="dxa"/>
              <w:bottom w:w="0" w:type="dxa"/>
              <w:right w:w="0" w:type="dxa"/>
            </w:tcMar>
            <w:vAlign w:val="bottom"/>
          </w:tcPr>
          <w:p w14:paraId="13D3FCE6"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699C56B" w14:textId="77777777" w:rsidR="00D721A1" w:rsidRDefault="007B6925">
            <w:pPr>
              <w:rPr>
                <w:sz w:val="16"/>
                <w:szCs w:val="16"/>
              </w:rPr>
            </w:pPr>
            <w:r>
              <w:rPr>
                <w:sz w:val="16"/>
                <w:szCs w:val="16"/>
              </w:rPr>
              <w:t>0.06 (0.021-0.135)</w:t>
            </w:r>
          </w:p>
        </w:tc>
        <w:tc>
          <w:tcPr>
            <w:tcW w:w="1747" w:type="dxa"/>
            <w:tcBorders>
              <w:top w:val="nil"/>
              <w:left w:val="nil"/>
              <w:bottom w:val="nil"/>
              <w:right w:val="nil"/>
            </w:tcBorders>
            <w:tcMar>
              <w:top w:w="0" w:type="dxa"/>
              <w:left w:w="0" w:type="dxa"/>
              <w:bottom w:w="0" w:type="dxa"/>
              <w:right w:w="0" w:type="dxa"/>
            </w:tcMar>
            <w:vAlign w:val="bottom"/>
          </w:tcPr>
          <w:p w14:paraId="143766C0" w14:textId="77777777" w:rsidR="00D721A1" w:rsidRDefault="007B6925">
            <w:pPr>
              <w:rPr>
                <w:sz w:val="16"/>
                <w:szCs w:val="16"/>
              </w:rPr>
            </w:pPr>
            <w:r>
              <w:rPr>
                <w:sz w:val="16"/>
                <w:szCs w:val="16"/>
              </w:rPr>
              <w:t>0.178 (0.074-0.353)</w:t>
            </w:r>
          </w:p>
        </w:tc>
      </w:tr>
      <w:tr w:rsidR="00D721A1" w14:paraId="5303E11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30035B1"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A187B14"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8367573" w14:textId="77777777" w:rsidR="00D721A1" w:rsidRDefault="007B6925">
            <w:pPr>
              <w:rPr>
                <w:sz w:val="16"/>
                <w:szCs w:val="16"/>
              </w:rPr>
            </w:pPr>
            <w:r>
              <w:rPr>
                <w:sz w:val="16"/>
                <w:szCs w:val="16"/>
              </w:rPr>
              <w:t>Meretrix</w:t>
            </w:r>
          </w:p>
        </w:tc>
        <w:tc>
          <w:tcPr>
            <w:tcW w:w="1985" w:type="dxa"/>
            <w:tcBorders>
              <w:top w:val="nil"/>
              <w:left w:val="nil"/>
              <w:bottom w:val="nil"/>
              <w:right w:val="nil"/>
            </w:tcBorders>
            <w:tcMar>
              <w:top w:w="0" w:type="dxa"/>
              <w:left w:w="0" w:type="dxa"/>
              <w:bottom w:w="0" w:type="dxa"/>
              <w:right w:w="0" w:type="dxa"/>
            </w:tcMar>
            <w:vAlign w:val="bottom"/>
          </w:tcPr>
          <w:p w14:paraId="3C449CB0" w14:textId="77777777" w:rsidR="00D721A1" w:rsidRDefault="007B6925">
            <w:pPr>
              <w:rPr>
                <w:sz w:val="16"/>
                <w:szCs w:val="16"/>
              </w:rPr>
            </w:pPr>
            <w:r>
              <w:rPr>
                <w:sz w:val="16"/>
                <w:szCs w:val="16"/>
              </w:rPr>
              <w:t xml:space="preserve">Meretrix </w:t>
            </w:r>
            <w:proofErr w:type="spellStart"/>
            <w:r>
              <w:rPr>
                <w:sz w:val="16"/>
                <w:szCs w:val="16"/>
              </w:rPr>
              <w:t>lusoria</w:t>
            </w:r>
            <w:proofErr w:type="spellEnd"/>
          </w:p>
        </w:tc>
        <w:tc>
          <w:tcPr>
            <w:tcW w:w="2306" w:type="dxa"/>
            <w:tcBorders>
              <w:top w:val="nil"/>
              <w:left w:val="nil"/>
              <w:bottom w:val="nil"/>
              <w:right w:val="nil"/>
            </w:tcBorders>
            <w:tcMar>
              <w:top w:w="0" w:type="dxa"/>
              <w:left w:w="0" w:type="dxa"/>
              <w:bottom w:w="0" w:type="dxa"/>
              <w:right w:w="0" w:type="dxa"/>
            </w:tcMar>
            <w:vAlign w:val="bottom"/>
          </w:tcPr>
          <w:p w14:paraId="2F3BD299" w14:textId="77777777" w:rsidR="00D721A1" w:rsidRDefault="007B6925">
            <w:pPr>
              <w:rPr>
                <w:sz w:val="16"/>
                <w:szCs w:val="16"/>
              </w:rPr>
            </w:pPr>
            <w:r>
              <w:rPr>
                <w:sz w:val="16"/>
                <w:szCs w:val="16"/>
              </w:rPr>
              <w:t>Japanese hard clam</w:t>
            </w:r>
          </w:p>
        </w:tc>
        <w:tc>
          <w:tcPr>
            <w:tcW w:w="724" w:type="dxa"/>
            <w:tcBorders>
              <w:top w:val="nil"/>
              <w:left w:val="nil"/>
              <w:bottom w:val="nil"/>
              <w:right w:val="nil"/>
            </w:tcBorders>
            <w:tcMar>
              <w:top w:w="0" w:type="dxa"/>
              <w:left w:w="0" w:type="dxa"/>
              <w:bottom w:w="0" w:type="dxa"/>
              <w:right w:w="0" w:type="dxa"/>
            </w:tcMar>
            <w:vAlign w:val="bottom"/>
          </w:tcPr>
          <w:p w14:paraId="250AF613"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08EFD1D" w14:textId="77777777" w:rsidR="00D721A1" w:rsidRDefault="007B6925">
            <w:pPr>
              <w:rPr>
                <w:sz w:val="16"/>
                <w:szCs w:val="16"/>
              </w:rPr>
            </w:pPr>
            <w:r>
              <w:rPr>
                <w:sz w:val="16"/>
                <w:szCs w:val="16"/>
              </w:rPr>
              <w:t>1.26</w:t>
            </w:r>
          </w:p>
        </w:tc>
        <w:tc>
          <w:tcPr>
            <w:tcW w:w="610" w:type="dxa"/>
            <w:tcBorders>
              <w:top w:val="nil"/>
              <w:left w:val="nil"/>
              <w:bottom w:val="nil"/>
              <w:right w:val="nil"/>
            </w:tcBorders>
            <w:tcMar>
              <w:top w:w="0" w:type="dxa"/>
              <w:left w:w="0" w:type="dxa"/>
              <w:bottom w:w="0" w:type="dxa"/>
              <w:right w:w="0" w:type="dxa"/>
            </w:tcMar>
            <w:vAlign w:val="bottom"/>
          </w:tcPr>
          <w:p w14:paraId="7890FC93"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6D3698B3" w14:textId="77777777" w:rsidR="00D721A1" w:rsidRDefault="007B6925">
            <w:pPr>
              <w:rPr>
                <w:sz w:val="16"/>
                <w:szCs w:val="16"/>
              </w:rPr>
            </w:pPr>
            <w:r>
              <w:rPr>
                <w:sz w:val="16"/>
                <w:szCs w:val="16"/>
              </w:rPr>
              <w:t>0.127 (0.001-0.886)</w:t>
            </w:r>
          </w:p>
        </w:tc>
        <w:tc>
          <w:tcPr>
            <w:tcW w:w="1747" w:type="dxa"/>
            <w:tcBorders>
              <w:top w:val="nil"/>
              <w:left w:val="nil"/>
              <w:bottom w:val="nil"/>
              <w:right w:val="nil"/>
            </w:tcBorders>
            <w:tcMar>
              <w:top w:w="0" w:type="dxa"/>
              <w:left w:w="0" w:type="dxa"/>
              <w:bottom w:w="0" w:type="dxa"/>
              <w:right w:w="0" w:type="dxa"/>
            </w:tcMar>
            <w:vAlign w:val="bottom"/>
          </w:tcPr>
          <w:p w14:paraId="628CEA42" w14:textId="77777777" w:rsidR="00D721A1" w:rsidRDefault="007B6925">
            <w:pPr>
              <w:rPr>
                <w:sz w:val="16"/>
                <w:szCs w:val="16"/>
              </w:rPr>
            </w:pPr>
            <w:r>
              <w:rPr>
                <w:sz w:val="16"/>
                <w:szCs w:val="16"/>
              </w:rPr>
              <w:t>0.376 (0.002-2.638)</w:t>
            </w:r>
          </w:p>
        </w:tc>
      </w:tr>
      <w:tr w:rsidR="00D721A1" w14:paraId="1590C3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6DECD2D"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C721C6D" w14:textId="77777777" w:rsidR="00D721A1" w:rsidRDefault="007B6925">
            <w:pPr>
              <w:rPr>
                <w:sz w:val="16"/>
                <w:szCs w:val="16"/>
              </w:rPr>
            </w:pPr>
            <w:proofErr w:type="spellStart"/>
            <w:r>
              <w:rPr>
                <w:sz w:val="16"/>
                <w:szCs w:val="16"/>
              </w:rPr>
              <w:t>Mesodesmatidae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00B95CB7" w14:textId="77777777" w:rsidR="00D721A1" w:rsidRDefault="007B6925">
            <w:pPr>
              <w:rPr>
                <w:sz w:val="16"/>
                <w:szCs w:val="16"/>
              </w:rPr>
            </w:pPr>
            <w:proofErr w:type="spellStart"/>
            <w:r>
              <w:rPr>
                <w:sz w:val="16"/>
                <w:szCs w:val="16"/>
              </w:rPr>
              <w:t>Mesodesma</w:t>
            </w:r>
            <w:proofErr w:type="spellEnd"/>
          </w:p>
        </w:tc>
        <w:tc>
          <w:tcPr>
            <w:tcW w:w="1985" w:type="dxa"/>
            <w:tcBorders>
              <w:top w:val="nil"/>
              <w:left w:val="nil"/>
              <w:bottom w:val="nil"/>
              <w:right w:val="nil"/>
            </w:tcBorders>
            <w:tcMar>
              <w:top w:w="0" w:type="dxa"/>
              <w:left w:w="0" w:type="dxa"/>
              <w:bottom w:w="0" w:type="dxa"/>
              <w:right w:w="0" w:type="dxa"/>
            </w:tcMar>
            <w:vAlign w:val="bottom"/>
          </w:tcPr>
          <w:p w14:paraId="62268729" w14:textId="77777777" w:rsidR="00D721A1" w:rsidRDefault="007B6925">
            <w:pPr>
              <w:rPr>
                <w:sz w:val="16"/>
                <w:szCs w:val="16"/>
              </w:rPr>
            </w:pPr>
            <w:proofErr w:type="spellStart"/>
            <w:r>
              <w:rPr>
                <w:sz w:val="16"/>
                <w:szCs w:val="16"/>
              </w:rPr>
              <w:t>Mesodesma</w:t>
            </w:r>
            <w:proofErr w:type="spellEnd"/>
            <w:r>
              <w:rPr>
                <w:sz w:val="16"/>
                <w:szCs w:val="16"/>
              </w:rPr>
              <w:t xml:space="preserve"> </w:t>
            </w:r>
            <w:proofErr w:type="spellStart"/>
            <w:r>
              <w:rPr>
                <w:sz w:val="16"/>
                <w:szCs w:val="16"/>
              </w:rPr>
              <w:t>donacium</w:t>
            </w:r>
            <w:proofErr w:type="spellEnd"/>
          </w:p>
        </w:tc>
        <w:tc>
          <w:tcPr>
            <w:tcW w:w="2306" w:type="dxa"/>
            <w:tcBorders>
              <w:top w:val="nil"/>
              <w:left w:val="nil"/>
              <w:bottom w:val="nil"/>
              <w:right w:val="nil"/>
            </w:tcBorders>
            <w:tcMar>
              <w:top w:w="0" w:type="dxa"/>
              <w:left w:w="0" w:type="dxa"/>
              <w:bottom w:w="0" w:type="dxa"/>
              <w:right w:w="0" w:type="dxa"/>
            </w:tcMar>
            <w:vAlign w:val="bottom"/>
          </w:tcPr>
          <w:p w14:paraId="7B1C0FF3" w14:textId="77777777" w:rsidR="00D721A1" w:rsidRDefault="007B6925">
            <w:pPr>
              <w:rPr>
                <w:sz w:val="16"/>
                <w:szCs w:val="16"/>
              </w:rPr>
            </w:pPr>
            <w:r>
              <w:rPr>
                <w:sz w:val="16"/>
                <w:szCs w:val="16"/>
              </w:rPr>
              <w:t>Macha clam</w:t>
            </w:r>
          </w:p>
        </w:tc>
        <w:tc>
          <w:tcPr>
            <w:tcW w:w="724" w:type="dxa"/>
            <w:tcBorders>
              <w:top w:val="nil"/>
              <w:left w:val="nil"/>
              <w:bottom w:val="nil"/>
              <w:right w:val="nil"/>
            </w:tcBorders>
            <w:tcMar>
              <w:top w:w="0" w:type="dxa"/>
              <w:left w:w="0" w:type="dxa"/>
              <w:bottom w:w="0" w:type="dxa"/>
              <w:right w:w="0" w:type="dxa"/>
            </w:tcMar>
            <w:vAlign w:val="bottom"/>
          </w:tcPr>
          <w:p w14:paraId="7E9CE3B2" w14:textId="77777777" w:rsidR="00D721A1" w:rsidRDefault="007B6925">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63D81EC5" w14:textId="77777777" w:rsidR="00D721A1" w:rsidRDefault="007B6925">
            <w:pPr>
              <w:rPr>
                <w:sz w:val="16"/>
                <w:szCs w:val="16"/>
              </w:rPr>
            </w:pPr>
            <w:r>
              <w:rPr>
                <w:sz w:val="16"/>
                <w:szCs w:val="16"/>
              </w:rPr>
              <w:t>1.13</w:t>
            </w:r>
          </w:p>
        </w:tc>
        <w:tc>
          <w:tcPr>
            <w:tcW w:w="610" w:type="dxa"/>
            <w:tcBorders>
              <w:top w:val="nil"/>
              <w:left w:val="nil"/>
              <w:bottom w:val="nil"/>
              <w:right w:val="nil"/>
            </w:tcBorders>
            <w:tcMar>
              <w:top w:w="0" w:type="dxa"/>
              <w:left w:w="0" w:type="dxa"/>
              <w:bottom w:w="0" w:type="dxa"/>
              <w:right w:w="0" w:type="dxa"/>
            </w:tcMar>
            <w:vAlign w:val="bottom"/>
          </w:tcPr>
          <w:p w14:paraId="75215630"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1AF45B7D" w14:textId="77777777" w:rsidR="00D721A1" w:rsidRDefault="007B6925">
            <w:pPr>
              <w:rPr>
                <w:sz w:val="16"/>
                <w:szCs w:val="16"/>
              </w:rPr>
            </w:pPr>
            <w:r>
              <w:rPr>
                <w:sz w:val="16"/>
                <w:szCs w:val="16"/>
              </w:rPr>
              <w:t>0.138 (0.001-0.857)</w:t>
            </w:r>
          </w:p>
        </w:tc>
        <w:tc>
          <w:tcPr>
            <w:tcW w:w="1747" w:type="dxa"/>
            <w:tcBorders>
              <w:top w:val="nil"/>
              <w:left w:val="nil"/>
              <w:bottom w:val="nil"/>
              <w:right w:val="nil"/>
            </w:tcBorders>
            <w:tcMar>
              <w:top w:w="0" w:type="dxa"/>
              <w:left w:w="0" w:type="dxa"/>
              <w:bottom w:w="0" w:type="dxa"/>
              <w:right w:w="0" w:type="dxa"/>
            </w:tcMar>
            <w:vAlign w:val="bottom"/>
          </w:tcPr>
          <w:p w14:paraId="2B667B31" w14:textId="77777777" w:rsidR="00D721A1" w:rsidRDefault="007B6925">
            <w:pPr>
              <w:rPr>
                <w:sz w:val="16"/>
                <w:szCs w:val="16"/>
              </w:rPr>
            </w:pPr>
            <w:r>
              <w:rPr>
                <w:sz w:val="16"/>
                <w:szCs w:val="16"/>
              </w:rPr>
              <w:t>0.416 (0.002-2.438)</w:t>
            </w:r>
          </w:p>
        </w:tc>
      </w:tr>
      <w:tr w:rsidR="00D721A1" w14:paraId="30DDABE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DB4170A"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0E4C1BC" w14:textId="77777777" w:rsidR="00D721A1" w:rsidRDefault="007B6925">
            <w:pPr>
              <w:rPr>
                <w:sz w:val="16"/>
                <w:szCs w:val="16"/>
              </w:rPr>
            </w:pPr>
            <w:proofErr w:type="spellStart"/>
            <w:r>
              <w:rPr>
                <w:sz w:val="16"/>
                <w:szCs w:val="16"/>
              </w:rPr>
              <w:t>Mesodesmatidae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52E920BD" w14:textId="77777777" w:rsidR="00D721A1" w:rsidRDefault="007B6925">
            <w:pPr>
              <w:rPr>
                <w:sz w:val="16"/>
                <w:szCs w:val="16"/>
              </w:rPr>
            </w:pPr>
            <w:proofErr w:type="spellStart"/>
            <w:r>
              <w:rPr>
                <w:sz w:val="16"/>
                <w:szCs w:val="16"/>
              </w:rPr>
              <w:t>Paphies</w:t>
            </w:r>
            <w:proofErr w:type="spellEnd"/>
          </w:p>
        </w:tc>
        <w:tc>
          <w:tcPr>
            <w:tcW w:w="1985" w:type="dxa"/>
            <w:tcBorders>
              <w:top w:val="nil"/>
              <w:left w:val="nil"/>
              <w:bottom w:val="nil"/>
              <w:right w:val="nil"/>
            </w:tcBorders>
            <w:tcMar>
              <w:top w:w="0" w:type="dxa"/>
              <w:left w:w="0" w:type="dxa"/>
              <w:bottom w:w="0" w:type="dxa"/>
              <w:right w:w="0" w:type="dxa"/>
            </w:tcMar>
            <w:vAlign w:val="bottom"/>
          </w:tcPr>
          <w:p w14:paraId="5499CB86" w14:textId="77777777" w:rsidR="00D721A1" w:rsidRDefault="007B6925">
            <w:pPr>
              <w:rPr>
                <w:sz w:val="16"/>
                <w:szCs w:val="16"/>
              </w:rPr>
            </w:pPr>
            <w:proofErr w:type="spellStart"/>
            <w:r>
              <w:rPr>
                <w:sz w:val="16"/>
                <w:szCs w:val="16"/>
              </w:rPr>
              <w:t>Paphies</w:t>
            </w:r>
            <w:proofErr w:type="spellEnd"/>
            <w:r>
              <w:rPr>
                <w:sz w:val="16"/>
                <w:szCs w:val="16"/>
              </w:rPr>
              <w:t xml:space="preserve"> australis</w:t>
            </w:r>
          </w:p>
        </w:tc>
        <w:tc>
          <w:tcPr>
            <w:tcW w:w="2306" w:type="dxa"/>
            <w:tcBorders>
              <w:top w:val="nil"/>
              <w:left w:val="nil"/>
              <w:bottom w:val="nil"/>
              <w:right w:val="nil"/>
            </w:tcBorders>
            <w:tcMar>
              <w:top w:w="0" w:type="dxa"/>
              <w:left w:w="0" w:type="dxa"/>
              <w:bottom w:w="0" w:type="dxa"/>
              <w:right w:w="0" w:type="dxa"/>
            </w:tcMar>
            <w:vAlign w:val="bottom"/>
          </w:tcPr>
          <w:p w14:paraId="2B21BDDB" w14:textId="77777777" w:rsidR="00D721A1" w:rsidRDefault="007B6925">
            <w:pPr>
              <w:rPr>
                <w:sz w:val="16"/>
                <w:szCs w:val="16"/>
              </w:rPr>
            </w:pPr>
            <w:r>
              <w:rPr>
                <w:sz w:val="16"/>
                <w:szCs w:val="16"/>
              </w:rPr>
              <w:t>Pipi wedge clam</w:t>
            </w:r>
          </w:p>
        </w:tc>
        <w:tc>
          <w:tcPr>
            <w:tcW w:w="724" w:type="dxa"/>
            <w:tcBorders>
              <w:top w:val="nil"/>
              <w:left w:val="nil"/>
              <w:bottom w:val="nil"/>
              <w:right w:val="nil"/>
            </w:tcBorders>
            <w:tcMar>
              <w:top w:w="0" w:type="dxa"/>
              <w:left w:w="0" w:type="dxa"/>
              <w:bottom w:w="0" w:type="dxa"/>
              <w:right w:w="0" w:type="dxa"/>
            </w:tcMar>
            <w:vAlign w:val="bottom"/>
          </w:tcPr>
          <w:p w14:paraId="487D3CCC"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07922778" w14:textId="77777777" w:rsidR="00D721A1" w:rsidRDefault="007B6925">
            <w:pPr>
              <w:rPr>
                <w:sz w:val="16"/>
                <w:szCs w:val="16"/>
              </w:rPr>
            </w:pPr>
            <w:r>
              <w:rPr>
                <w:sz w:val="16"/>
                <w:szCs w:val="16"/>
              </w:rPr>
              <w:t>0.16</w:t>
            </w:r>
          </w:p>
        </w:tc>
        <w:tc>
          <w:tcPr>
            <w:tcW w:w="610" w:type="dxa"/>
            <w:tcBorders>
              <w:top w:val="nil"/>
              <w:left w:val="nil"/>
              <w:bottom w:val="nil"/>
              <w:right w:val="nil"/>
            </w:tcBorders>
            <w:tcMar>
              <w:top w:w="0" w:type="dxa"/>
              <w:left w:w="0" w:type="dxa"/>
              <w:bottom w:w="0" w:type="dxa"/>
              <w:right w:w="0" w:type="dxa"/>
            </w:tcMar>
            <w:vAlign w:val="bottom"/>
          </w:tcPr>
          <w:p w14:paraId="0D00D368" w14:textId="77777777" w:rsidR="00D721A1" w:rsidRDefault="007B6925">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73BAE1B8" w14:textId="77777777" w:rsidR="00D721A1" w:rsidRDefault="007B6925">
            <w:pPr>
              <w:rPr>
                <w:sz w:val="16"/>
                <w:szCs w:val="16"/>
              </w:rPr>
            </w:pPr>
            <w:r>
              <w:rPr>
                <w:sz w:val="16"/>
                <w:szCs w:val="16"/>
              </w:rPr>
              <w:t>0.032 (0-0.19)</w:t>
            </w:r>
          </w:p>
        </w:tc>
        <w:tc>
          <w:tcPr>
            <w:tcW w:w="1747" w:type="dxa"/>
            <w:tcBorders>
              <w:top w:val="nil"/>
              <w:left w:val="nil"/>
              <w:bottom w:val="nil"/>
              <w:right w:val="nil"/>
            </w:tcBorders>
            <w:tcMar>
              <w:top w:w="0" w:type="dxa"/>
              <w:left w:w="0" w:type="dxa"/>
              <w:bottom w:w="0" w:type="dxa"/>
              <w:right w:w="0" w:type="dxa"/>
            </w:tcMar>
            <w:vAlign w:val="bottom"/>
          </w:tcPr>
          <w:p w14:paraId="63723EBC" w14:textId="77777777" w:rsidR="00D721A1" w:rsidRDefault="007B6925">
            <w:pPr>
              <w:rPr>
                <w:sz w:val="16"/>
                <w:szCs w:val="16"/>
              </w:rPr>
            </w:pPr>
            <w:r>
              <w:rPr>
                <w:sz w:val="16"/>
                <w:szCs w:val="16"/>
              </w:rPr>
              <w:t>0.098 (0.001-0.588)</w:t>
            </w:r>
          </w:p>
        </w:tc>
      </w:tr>
      <w:tr w:rsidR="00D721A1" w14:paraId="514703B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318B58D"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5F9CCFF"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7B3A2641" w14:textId="77777777" w:rsidR="00D721A1" w:rsidRDefault="007B6925">
            <w:pPr>
              <w:rPr>
                <w:sz w:val="16"/>
                <w:szCs w:val="16"/>
              </w:rPr>
            </w:pPr>
            <w:proofErr w:type="spellStart"/>
            <w:r>
              <w:rPr>
                <w:sz w:val="16"/>
                <w:szCs w:val="16"/>
              </w:rPr>
              <w:t>Polititapes</w:t>
            </w:r>
            <w:proofErr w:type="spellEnd"/>
          </w:p>
        </w:tc>
        <w:tc>
          <w:tcPr>
            <w:tcW w:w="1985" w:type="dxa"/>
            <w:tcBorders>
              <w:top w:val="nil"/>
              <w:left w:val="nil"/>
              <w:bottom w:val="nil"/>
              <w:right w:val="nil"/>
            </w:tcBorders>
            <w:tcMar>
              <w:top w:w="0" w:type="dxa"/>
              <w:left w:w="0" w:type="dxa"/>
              <w:bottom w:w="0" w:type="dxa"/>
              <w:right w:w="0" w:type="dxa"/>
            </w:tcMar>
            <w:vAlign w:val="bottom"/>
          </w:tcPr>
          <w:p w14:paraId="00DA80BB" w14:textId="77777777" w:rsidR="00D721A1" w:rsidRDefault="007B6925">
            <w:pPr>
              <w:rPr>
                <w:sz w:val="16"/>
                <w:szCs w:val="16"/>
              </w:rPr>
            </w:pPr>
            <w:proofErr w:type="spellStart"/>
            <w:r>
              <w:rPr>
                <w:sz w:val="16"/>
                <w:szCs w:val="16"/>
              </w:rPr>
              <w:t>Polititapes</w:t>
            </w:r>
            <w:proofErr w:type="spellEnd"/>
            <w:r>
              <w:rPr>
                <w:sz w:val="16"/>
                <w:szCs w:val="16"/>
              </w:rPr>
              <w:t xml:space="preserve"> aureus</w:t>
            </w:r>
          </w:p>
        </w:tc>
        <w:tc>
          <w:tcPr>
            <w:tcW w:w="2306" w:type="dxa"/>
            <w:tcBorders>
              <w:top w:val="nil"/>
              <w:left w:val="nil"/>
              <w:bottom w:val="nil"/>
              <w:right w:val="nil"/>
            </w:tcBorders>
            <w:tcMar>
              <w:top w:w="0" w:type="dxa"/>
              <w:left w:w="0" w:type="dxa"/>
              <w:bottom w:w="0" w:type="dxa"/>
              <w:right w:w="0" w:type="dxa"/>
            </w:tcMar>
            <w:vAlign w:val="bottom"/>
          </w:tcPr>
          <w:p w14:paraId="598935D0" w14:textId="77777777" w:rsidR="00D721A1" w:rsidRDefault="007B6925">
            <w:pPr>
              <w:rPr>
                <w:sz w:val="16"/>
                <w:szCs w:val="16"/>
              </w:rPr>
            </w:pPr>
            <w:r>
              <w:rPr>
                <w:sz w:val="16"/>
                <w:szCs w:val="16"/>
              </w:rPr>
              <w:t>Golden carpet shell</w:t>
            </w:r>
          </w:p>
        </w:tc>
        <w:tc>
          <w:tcPr>
            <w:tcW w:w="724" w:type="dxa"/>
            <w:tcBorders>
              <w:top w:val="nil"/>
              <w:left w:val="nil"/>
              <w:bottom w:val="nil"/>
              <w:right w:val="nil"/>
            </w:tcBorders>
            <w:tcMar>
              <w:top w:w="0" w:type="dxa"/>
              <w:left w:w="0" w:type="dxa"/>
              <w:bottom w:w="0" w:type="dxa"/>
              <w:right w:w="0" w:type="dxa"/>
            </w:tcMar>
            <w:vAlign w:val="bottom"/>
          </w:tcPr>
          <w:p w14:paraId="7FE24906"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27185607" w14:textId="77777777" w:rsidR="00D721A1" w:rsidRDefault="007B6925">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6BA92547"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530813B8" w14:textId="77777777" w:rsidR="00D721A1" w:rsidRDefault="007B6925">
            <w:pPr>
              <w:rPr>
                <w:sz w:val="16"/>
                <w:szCs w:val="16"/>
              </w:rPr>
            </w:pPr>
            <w:r>
              <w:rPr>
                <w:sz w:val="16"/>
                <w:szCs w:val="16"/>
              </w:rPr>
              <w:t>0.037 (0.001-0.216)</w:t>
            </w:r>
          </w:p>
        </w:tc>
        <w:tc>
          <w:tcPr>
            <w:tcW w:w="1747" w:type="dxa"/>
            <w:tcBorders>
              <w:top w:val="nil"/>
              <w:left w:val="nil"/>
              <w:bottom w:val="nil"/>
              <w:right w:val="nil"/>
            </w:tcBorders>
            <w:tcMar>
              <w:top w:w="0" w:type="dxa"/>
              <w:left w:w="0" w:type="dxa"/>
              <w:bottom w:w="0" w:type="dxa"/>
              <w:right w:w="0" w:type="dxa"/>
            </w:tcMar>
            <w:vAlign w:val="bottom"/>
          </w:tcPr>
          <w:p w14:paraId="77E96EA7" w14:textId="77777777" w:rsidR="00D721A1" w:rsidRDefault="007B6925">
            <w:pPr>
              <w:rPr>
                <w:sz w:val="16"/>
                <w:szCs w:val="16"/>
              </w:rPr>
            </w:pPr>
            <w:r>
              <w:rPr>
                <w:sz w:val="16"/>
                <w:szCs w:val="16"/>
              </w:rPr>
              <w:t>0.11 (0.002-0.624)</w:t>
            </w:r>
          </w:p>
        </w:tc>
      </w:tr>
      <w:tr w:rsidR="00D721A1" w14:paraId="11EB567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C655D11"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7B01EC1"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A98BA30" w14:textId="77777777" w:rsidR="00D721A1" w:rsidRDefault="007B6925">
            <w:pPr>
              <w:rPr>
                <w:sz w:val="16"/>
                <w:szCs w:val="16"/>
              </w:rPr>
            </w:pPr>
            <w:proofErr w:type="spellStart"/>
            <w:r>
              <w:rPr>
                <w:sz w:val="16"/>
                <w:szCs w:val="16"/>
              </w:rPr>
              <w:t>Polititapes</w:t>
            </w:r>
            <w:proofErr w:type="spellEnd"/>
          </w:p>
        </w:tc>
        <w:tc>
          <w:tcPr>
            <w:tcW w:w="1985" w:type="dxa"/>
            <w:tcBorders>
              <w:top w:val="nil"/>
              <w:left w:val="nil"/>
              <w:bottom w:val="nil"/>
              <w:right w:val="nil"/>
            </w:tcBorders>
            <w:tcMar>
              <w:top w:w="0" w:type="dxa"/>
              <w:left w:w="0" w:type="dxa"/>
              <w:bottom w:w="0" w:type="dxa"/>
              <w:right w:w="0" w:type="dxa"/>
            </w:tcMar>
            <w:vAlign w:val="bottom"/>
          </w:tcPr>
          <w:p w14:paraId="602BA8BD" w14:textId="77777777" w:rsidR="00D721A1" w:rsidRDefault="007B6925">
            <w:pPr>
              <w:rPr>
                <w:sz w:val="16"/>
                <w:szCs w:val="16"/>
              </w:rPr>
            </w:pPr>
            <w:proofErr w:type="spellStart"/>
            <w:r>
              <w:rPr>
                <w:sz w:val="16"/>
                <w:szCs w:val="16"/>
              </w:rPr>
              <w:t>Polititapes</w:t>
            </w:r>
            <w:proofErr w:type="spellEnd"/>
            <w:r>
              <w:rPr>
                <w:sz w:val="16"/>
                <w:szCs w:val="16"/>
              </w:rPr>
              <w:t xml:space="preserve"> </w:t>
            </w:r>
            <w:proofErr w:type="spellStart"/>
            <w:r>
              <w:rPr>
                <w:sz w:val="16"/>
                <w:szCs w:val="16"/>
              </w:rPr>
              <w:t>rhomboides</w:t>
            </w:r>
            <w:proofErr w:type="spellEnd"/>
          </w:p>
        </w:tc>
        <w:tc>
          <w:tcPr>
            <w:tcW w:w="2306" w:type="dxa"/>
            <w:tcBorders>
              <w:top w:val="nil"/>
              <w:left w:val="nil"/>
              <w:bottom w:val="nil"/>
              <w:right w:val="nil"/>
            </w:tcBorders>
            <w:tcMar>
              <w:top w:w="0" w:type="dxa"/>
              <w:left w:w="0" w:type="dxa"/>
              <w:bottom w:w="0" w:type="dxa"/>
              <w:right w:w="0" w:type="dxa"/>
            </w:tcMar>
            <w:vAlign w:val="bottom"/>
          </w:tcPr>
          <w:p w14:paraId="05F54AAF" w14:textId="77777777" w:rsidR="00D721A1" w:rsidRDefault="007B6925">
            <w:pPr>
              <w:rPr>
                <w:sz w:val="16"/>
                <w:szCs w:val="16"/>
              </w:rPr>
            </w:pPr>
            <w:r>
              <w:rPr>
                <w:sz w:val="16"/>
                <w:szCs w:val="16"/>
              </w:rPr>
              <w:t>Banded carpet shell</w:t>
            </w:r>
          </w:p>
        </w:tc>
        <w:tc>
          <w:tcPr>
            <w:tcW w:w="724" w:type="dxa"/>
            <w:tcBorders>
              <w:top w:val="nil"/>
              <w:left w:val="nil"/>
              <w:bottom w:val="nil"/>
              <w:right w:val="nil"/>
            </w:tcBorders>
            <w:tcMar>
              <w:top w:w="0" w:type="dxa"/>
              <w:left w:w="0" w:type="dxa"/>
              <w:bottom w:w="0" w:type="dxa"/>
              <w:right w:w="0" w:type="dxa"/>
            </w:tcMar>
            <w:vAlign w:val="bottom"/>
          </w:tcPr>
          <w:p w14:paraId="2E3EBDE5" w14:textId="77777777" w:rsidR="00D721A1" w:rsidRDefault="007B6925">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3807B503" w14:textId="77777777" w:rsidR="00D721A1" w:rsidRDefault="007B6925">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1AB7FE1F"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1F9CB06C" w14:textId="77777777" w:rsidR="00D721A1" w:rsidRDefault="007B6925">
            <w:pPr>
              <w:rPr>
                <w:sz w:val="16"/>
                <w:szCs w:val="16"/>
              </w:rPr>
            </w:pPr>
            <w:r>
              <w:rPr>
                <w:sz w:val="16"/>
                <w:szCs w:val="16"/>
              </w:rPr>
              <w:t>0.038 (0.001-0.21)</w:t>
            </w:r>
          </w:p>
        </w:tc>
        <w:tc>
          <w:tcPr>
            <w:tcW w:w="1747" w:type="dxa"/>
            <w:tcBorders>
              <w:top w:val="nil"/>
              <w:left w:val="nil"/>
              <w:bottom w:val="nil"/>
              <w:right w:val="nil"/>
            </w:tcBorders>
            <w:tcMar>
              <w:top w:w="0" w:type="dxa"/>
              <w:left w:w="0" w:type="dxa"/>
              <w:bottom w:w="0" w:type="dxa"/>
              <w:right w:w="0" w:type="dxa"/>
            </w:tcMar>
            <w:vAlign w:val="bottom"/>
          </w:tcPr>
          <w:p w14:paraId="5928EBCF" w14:textId="77777777" w:rsidR="00D721A1" w:rsidRDefault="007B6925">
            <w:pPr>
              <w:rPr>
                <w:sz w:val="16"/>
                <w:szCs w:val="16"/>
              </w:rPr>
            </w:pPr>
            <w:r>
              <w:rPr>
                <w:sz w:val="16"/>
                <w:szCs w:val="16"/>
              </w:rPr>
              <w:t>0.113 (0.002-0.625)</w:t>
            </w:r>
          </w:p>
        </w:tc>
      </w:tr>
      <w:tr w:rsidR="00D721A1" w14:paraId="4F6F501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C60ED26"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D767D14"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5A963E6" w14:textId="77777777" w:rsidR="00D721A1" w:rsidRDefault="007B6925">
            <w:pPr>
              <w:rPr>
                <w:sz w:val="16"/>
                <w:szCs w:val="16"/>
              </w:rPr>
            </w:pPr>
            <w:proofErr w:type="spellStart"/>
            <w:r>
              <w:rPr>
                <w:sz w:val="16"/>
                <w:szCs w:val="16"/>
              </w:rPr>
              <w:t>Ruditapes</w:t>
            </w:r>
            <w:proofErr w:type="spellEnd"/>
          </w:p>
        </w:tc>
        <w:tc>
          <w:tcPr>
            <w:tcW w:w="1985" w:type="dxa"/>
            <w:tcBorders>
              <w:top w:val="nil"/>
              <w:left w:val="nil"/>
              <w:bottom w:val="nil"/>
              <w:right w:val="nil"/>
            </w:tcBorders>
            <w:tcMar>
              <w:top w:w="0" w:type="dxa"/>
              <w:left w:w="0" w:type="dxa"/>
              <w:bottom w:w="0" w:type="dxa"/>
              <w:right w:w="0" w:type="dxa"/>
            </w:tcMar>
            <w:vAlign w:val="bottom"/>
          </w:tcPr>
          <w:p w14:paraId="0E6A3D4F" w14:textId="77777777" w:rsidR="00D721A1" w:rsidRDefault="007B6925">
            <w:pPr>
              <w:rPr>
                <w:sz w:val="16"/>
                <w:szCs w:val="16"/>
              </w:rPr>
            </w:pPr>
            <w:proofErr w:type="spellStart"/>
            <w:r>
              <w:rPr>
                <w:sz w:val="16"/>
                <w:szCs w:val="16"/>
              </w:rPr>
              <w:t>Ruditapes</w:t>
            </w:r>
            <w:proofErr w:type="spellEnd"/>
            <w:r>
              <w:rPr>
                <w:sz w:val="16"/>
                <w:szCs w:val="16"/>
              </w:rPr>
              <w:t xml:space="preserve"> </w:t>
            </w:r>
            <w:proofErr w:type="spellStart"/>
            <w:r>
              <w:rPr>
                <w:sz w:val="16"/>
                <w:szCs w:val="16"/>
              </w:rPr>
              <w:t>decussatus</w:t>
            </w:r>
            <w:proofErr w:type="spellEnd"/>
          </w:p>
        </w:tc>
        <w:tc>
          <w:tcPr>
            <w:tcW w:w="2306" w:type="dxa"/>
            <w:tcBorders>
              <w:top w:val="nil"/>
              <w:left w:val="nil"/>
              <w:bottom w:val="nil"/>
              <w:right w:val="nil"/>
            </w:tcBorders>
            <w:tcMar>
              <w:top w:w="0" w:type="dxa"/>
              <w:left w:w="0" w:type="dxa"/>
              <w:bottom w:w="0" w:type="dxa"/>
              <w:right w:w="0" w:type="dxa"/>
            </w:tcMar>
            <w:vAlign w:val="bottom"/>
          </w:tcPr>
          <w:p w14:paraId="1CBEAF82" w14:textId="77777777" w:rsidR="00D721A1" w:rsidRDefault="007B6925">
            <w:pPr>
              <w:rPr>
                <w:sz w:val="16"/>
                <w:szCs w:val="16"/>
              </w:rPr>
            </w:pPr>
            <w:r>
              <w:rPr>
                <w:sz w:val="16"/>
                <w:szCs w:val="16"/>
              </w:rPr>
              <w:t>Grooved carpet shell</w:t>
            </w:r>
          </w:p>
        </w:tc>
        <w:tc>
          <w:tcPr>
            <w:tcW w:w="724" w:type="dxa"/>
            <w:tcBorders>
              <w:top w:val="nil"/>
              <w:left w:val="nil"/>
              <w:bottom w:val="nil"/>
              <w:right w:val="nil"/>
            </w:tcBorders>
            <w:tcMar>
              <w:top w:w="0" w:type="dxa"/>
              <w:left w:w="0" w:type="dxa"/>
              <w:bottom w:w="0" w:type="dxa"/>
              <w:right w:w="0" w:type="dxa"/>
            </w:tcMar>
            <w:vAlign w:val="bottom"/>
          </w:tcPr>
          <w:p w14:paraId="5A5FBD5B"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25F02F91" w14:textId="77777777" w:rsidR="00D721A1" w:rsidRDefault="007B6925">
            <w:pPr>
              <w:rPr>
                <w:sz w:val="16"/>
                <w:szCs w:val="16"/>
              </w:rPr>
            </w:pPr>
            <w:r>
              <w:rPr>
                <w:sz w:val="16"/>
                <w:szCs w:val="16"/>
              </w:rPr>
              <w:t>0.48</w:t>
            </w:r>
          </w:p>
        </w:tc>
        <w:tc>
          <w:tcPr>
            <w:tcW w:w="610" w:type="dxa"/>
            <w:tcBorders>
              <w:top w:val="nil"/>
              <w:left w:val="nil"/>
              <w:bottom w:val="nil"/>
              <w:right w:val="nil"/>
            </w:tcBorders>
            <w:tcMar>
              <w:top w:w="0" w:type="dxa"/>
              <w:left w:w="0" w:type="dxa"/>
              <w:bottom w:w="0" w:type="dxa"/>
              <w:right w:w="0" w:type="dxa"/>
            </w:tcMar>
            <w:vAlign w:val="bottom"/>
          </w:tcPr>
          <w:p w14:paraId="0A5D898C" w14:textId="77777777" w:rsidR="00D721A1" w:rsidRDefault="007B6925">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172785B" w14:textId="77777777" w:rsidR="00D721A1" w:rsidRDefault="007B6925">
            <w:pPr>
              <w:rPr>
                <w:sz w:val="16"/>
                <w:szCs w:val="16"/>
              </w:rPr>
            </w:pPr>
            <w:r>
              <w:rPr>
                <w:sz w:val="16"/>
                <w:szCs w:val="16"/>
              </w:rPr>
              <w:t>0.034 (0.005-0.107)</w:t>
            </w:r>
          </w:p>
        </w:tc>
        <w:tc>
          <w:tcPr>
            <w:tcW w:w="1747" w:type="dxa"/>
            <w:tcBorders>
              <w:top w:val="nil"/>
              <w:left w:val="nil"/>
              <w:bottom w:val="nil"/>
              <w:right w:val="nil"/>
            </w:tcBorders>
            <w:tcMar>
              <w:top w:w="0" w:type="dxa"/>
              <w:left w:w="0" w:type="dxa"/>
              <w:bottom w:w="0" w:type="dxa"/>
              <w:right w:w="0" w:type="dxa"/>
            </w:tcMar>
            <w:vAlign w:val="bottom"/>
          </w:tcPr>
          <w:p w14:paraId="5F80133F" w14:textId="77777777" w:rsidR="00D721A1" w:rsidRDefault="007B6925">
            <w:pPr>
              <w:rPr>
                <w:sz w:val="16"/>
                <w:szCs w:val="16"/>
              </w:rPr>
            </w:pPr>
            <w:r>
              <w:rPr>
                <w:sz w:val="16"/>
                <w:szCs w:val="16"/>
              </w:rPr>
              <w:t>0.1 (0.018-0.298)</w:t>
            </w:r>
          </w:p>
        </w:tc>
      </w:tr>
      <w:tr w:rsidR="00D721A1" w14:paraId="039FE4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C5FA9DD"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7D046FA1"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2E3B6681" w14:textId="77777777" w:rsidR="00D721A1" w:rsidRDefault="007B6925">
            <w:pPr>
              <w:rPr>
                <w:sz w:val="16"/>
                <w:szCs w:val="16"/>
              </w:rPr>
            </w:pPr>
            <w:proofErr w:type="spellStart"/>
            <w:r>
              <w:rPr>
                <w:sz w:val="16"/>
                <w:szCs w:val="16"/>
              </w:rPr>
              <w:t>Ruditapes</w:t>
            </w:r>
            <w:proofErr w:type="spellEnd"/>
          </w:p>
        </w:tc>
        <w:tc>
          <w:tcPr>
            <w:tcW w:w="1985" w:type="dxa"/>
            <w:tcBorders>
              <w:top w:val="nil"/>
              <w:left w:val="nil"/>
              <w:bottom w:val="nil"/>
              <w:right w:val="nil"/>
            </w:tcBorders>
            <w:tcMar>
              <w:top w:w="0" w:type="dxa"/>
              <w:left w:w="0" w:type="dxa"/>
              <w:bottom w:w="0" w:type="dxa"/>
              <w:right w:w="0" w:type="dxa"/>
            </w:tcMar>
            <w:vAlign w:val="bottom"/>
          </w:tcPr>
          <w:p w14:paraId="37D835CF" w14:textId="77777777" w:rsidR="00D721A1" w:rsidRDefault="007B6925">
            <w:pPr>
              <w:rPr>
                <w:sz w:val="16"/>
                <w:szCs w:val="16"/>
              </w:rPr>
            </w:pPr>
            <w:proofErr w:type="spellStart"/>
            <w:r>
              <w:rPr>
                <w:sz w:val="16"/>
                <w:szCs w:val="16"/>
              </w:rPr>
              <w:t>Ruditapes</w:t>
            </w:r>
            <w:proofErr w:type="spellEnd"/>
            <w:r>
              <w:rPr>
                <w:sz w:val="16"/>
                <w:szCs w:val="16"/>
              </w:rPr>
              <w:t xml:space="preserve"> </w:t>
            </w:r>
            <w:proofErr w:type="spellStart"/>
            <w:r>
              <w:rPr>
                <w:sz w:val="16"/>
                <w:szCs w:val="16"/>
              </w:rPr>
              <w:t>philippinarum</w:t>
            </w:r>
            <w:proofErr w:type="spellEnd"/>
          </w:p>
        </w:tc>
        <w:tc>
          <w:tcPr>
            <w:tcW w:w="2306" w:type="dxa"/>
            <w:tcBorders>
              <w:top w:val="nil"/>
              <w:left w:val="nil"/>
              <w:bottom w:val="nil"/>
              <w:right w:val="nil"/>
            </w:tcBorders>
            <w:tcMar>
              <w:top w:w="0" w:type="dxa"/>
              <w:left w:w="0" w:type="dxa"/>
              <w:bottom w:w="0" w:type="dxa"/>
              <w:right w:w="0" w:type="dxa"/>
            </w:tcMar>
            <w:vAlign w:val="bottom"/>
          </w:tcPr>
          <w:p w14:paraId="7C9522F5" w14:textId="77777777" w:rsidR="00D721A1" w:rsidRDefault="007B6925">
            <w:pPr>
              <w:rPr>
                <w:sz w:val="16"/>
                <w:szCs w:val="16"/>
              </w:rPr>
            </w:pPr>
            <w:r>
              <w:rPr>
                <w:sz w:val="16"/>
                <w:szCs w:val="16"/>
              </w:rPr>
              <w:t>Japanese carpet shell</w:t>
            </w:r>
          </w:p>
        </w:tc>
        <w:tc>
          <w:tcPr>
            <w:tcW w:w="724" w:type="dxa"/>
            <w:tcBorders>
              <w:top w:val="nil"/>
              <w:left w:val="nil"/>
              <w:bottom w:val="nil"/>
              <w:right w:val="nil"/>
            </w:tcBorders>
            <w:tcMar>
              <w:top w:w="0" w:type="dxa"/>
              <w:left w:w="0" w:type="dxa"/>
              <w:bottom w:w="0" w:type="dxa"/>
              <w:right w:w="0" w:type="dxa"/>
            </w:tcMar>
            <w:vAlign w:val="bottom"/>
          </w:tcPr>
          <w:p w14:paraId="006B0C44" w14:textId="77777777" w:rsidR="00D721A1" w:rsidRDefault="007B6925">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25C2388A" w14:textId="77777777" w:rsidR="00D721A1" w:rsidRDefault="007B6925">
            <w:pPr>
              <w:rPr>
                <w:sz w:val="16"/>
                <w:szCs w:val="16"/>
              </w:rPr>
            </w:pPr>
            <w:r>
              <w:rPr>
                <w:sz w:val="16"/>
                <w:szCs w:val="16"/>
              </w:rPr>
              <w:t>0.52</w:t>
            </w:r>
          </w:p>
        </w:tc>
        <w:tc>
          <w:tcPr>
            <w:tcW w:w="610" w:type="dxa"/>
            <w:tcBorders>
              <w:top w:val="nil"/>
              <w:left w:val="nil"/>
              <w:bottom w:val="nil"/>
              <w:right w:val="nil"/>
            </w:tcBorders>
            <w:tcMar>
              <w:top w:w="0" w:type="dxa"/>
              <w:left w:w="0" w:type="dxa"/>
              <w:bottom w:w="0" w:type="dxa"/>
              <w:right w:w="0" w:type="dxa"/>
            </w:tcMar>
            <w:vAlign w:val="bottom"/>
          </w:tcPr>
          <w:p w14:paraId="26FFC394" w14:textId="77777777" w:rsidR="00D721A1" w:rsidRDefault="007B6925">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3CFEC1A5" w14:textId="77777777" w:rsidR="00D721A1" w:rsidRDefault="007B6925">
            <w:pPr>
              <w:rPr>
                <w:sz w:val="16"/>
                <w:szCs w:val="16"/>
              </w:rPr>
            </w:pPr>
            <w:r>
              <w:rPr>
                <w:sz w:val="16"/>
                <w:szCs w:val="16"/>
              </w:rPr>
              <w:t>0.048 (0.009-0.161)</w:t>
            </w:r>
          </w:p>
        </w:tc>
        <w:tc>
          <w:tcPr>
            <w:tcW w:w="1747" w:type="dxa"/>
            <w:tcBorders>
              <w:top w:val="nil"/>
              <w:left w:val="nil"/>
              <w:bottom w:val="nil"/>
              <w:right w:val="nil"/>
            </w:tcBorders>
            <w:tcMar>
              <w:top w:w="0" w:type="dxa"/>
              <w:left w:w="0" w:type="dxa"/>
              <w:bottom w:w="0" w:type="dxa"/>
              <w:right w:w="0" w:type="dxa"/>
            </w:tcMar>
            <w:vAlign w:val="bottom"/>
          </w:tcPr>
          <w:p w14:paraId="1457B3F8" w14:textId="77777777" w:rsidR="00D721A1" w:rsidRDefault="007B6925">
            <w:pPr>
              <w:rPr>
                <w:sz w:val="16"/>
                <w:szCs w:val="16"/>
              </w:rPr>
            </w:pPr>
            <w:r>
              <w:rPr>
                <w:sz w:val="16"/>
                <w:szCs w:val="16"/>
              </w:rPr>
              <w:t>0.14 (0.029-0.443)</w:t>
            </w:r>
          </w:p>
        </w:tc>
      </w:tr>
      <w:tr w:rsidR="00D721A1" w14:paraId="18AD969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8192653"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67E00B2D"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1919B310" w14:textId="77777777" w:rsidR="00D721A1" w:rsidRDefault="007B6925">
            <w:pPr>
              <w:rPr>
                <w:sz w:val="16"/>
                <w:szCs w:val="16"/>
              </w:rPr>
            </w:pPr>
            <w:proofErr w:type="spellStart"/>
            <w:r>
              <w:rPr>
                <w:sz w:val="16"/>
                <w:szCs w:val="16"/>
              </w:rPr>
              <w:t>Saxidomus</w:t>
            </w:r>
            <w:proofErr w:type="spellEnd"/>
          </w:p>
        </w:tc>
        <w:tc>
          <w:tcPr>
            <w:tcW w:w="1985" w:type="dxa"/>
            <w:tcBorders>
              <w:top w:val="nil"/>
              <w:left w:val="nil"/>
              <w:bottom w:val="nil"/>
              <w:right w:val="nil"/>
            </w:tcBorders>
            <w:tcMar>
              <w:top w:w="0" w:type="dxa"/>
              <w:left w:w="0" w:type="dxa"/>
              <w:bottom w:w="0" w:type="dxa"/>
              <w:right w:w="0" w:type="dxa"/>
            </w:tcMar>
            <w:vAlign w:val="bottom"/>
          </w:tcPr>
          <w:p w14:paraId="09F72E01" w14:textId="77777777" w:rsidR="00D721A1" w:rsidRDefault="007B6925">
            <w:pPr>
              <w:rPr>
                <w:sz w:val="16"/>
                <w:szCs w:val="16"/>
              </w:rPr>
            </w:pPr>
            <w:proofErr w:type="spellStart"/>
            <w:r>
              <w:rPr>
                <w:sz w:val="16"/>
                <w:szCs w:val="16"/>
              </w:rPr>
              <w:t>Saxidomus</w:t>
            </w:r>
            <w:proofErr w:type="spellEnd"/>
            <w:r>
              <w:rPr>
                <w:sz w:val="16"/>
                <w:szCs w:val="16"/>
              </w:rPr>
              <w:t xml:space="preserve"> gigantea</w:t>
            </w:r>
          </w:p>
        </w:tc>
        <w:tc>
          <w:tcPr>
            <w:tcW w:w="2306" w:type="dxa"/>
            <w:tcBorders>
              <w:top w:val="nil"/>
              <w:left w:val="nil"/>
              <w:bottom w:val="nil"/>
              <w:right w:val="nil"/>
            </w:tcBorders>
            <w:tcMar>
              <w:top w:w="0" w:type="dxa"/>
              <w:left w:w="0" w:type="dxa"/>
              <w:bottom w:w="0" w:type="dxa"/>
              <w:right w:w="0" w:type="dxa"/>
            </w:tcMar>
            <w:vAlign w:val="bottom"/>
          </w:tcPr>
          <w:p w14:paraId="6AAC90E3" w14:textId="77777777" w:rsidR="00D721A1" w:rsidRDefault="007B6925">
            <w:pPr>
              <w:rPr>
                <w:sz w:val="16"/>
                <w:szCs w:val="16"/>
              </w:rPr>
            </w:pPr>
            <w:r>
              <w:rPr>
                <w:sz w:val="16"/>
                <w:szCs w:val="16"/>
              </w:rPr>
              <w:t>Butter clam</w:t>
            </w:r>
          </w:p>
        </w:tc>
        <w:tc>
          <w:tcPr>
            <w:tcW w:w="724" w:type="dxa"/>
            <w:tcBorders>
              <w:top w:val="nil"/>
              <w:left w:val="nil"/>
              <w:bottom w:val="nil"/>
              <w:right w:val="nil"/>
            </w:tcBorders>
            <w:tcMar>
              <w:top w:w="0" w:type="dxa"/>
              <w:left w:w="0" w:type="dxa"/>
              <w:bottom w:w="0" w:type="dxa"/>
              <w:right w:w="0" w:type="dxa"/>
            </w:tcMar>
            <w:vAlign w:val="bottom"/>
          </w:tcPr>
          <w:p w14:paraId="793F3AF7" w14:textId="77777777" w:rsidR="00D721A1" w:rsidRDefault="007B6925">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09C60228" w14:textId="77777777" w:rsidR="00D721A1" w:rsidRDefault="007B6925">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0C4D65B7" w14:textId="77777777" w:rsidR="00D721A1" w:rsidRDefault="007B6925">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1043E544" w14:textId="77777777" w:rsidR="00D721A1" w:rsidRDefault="007B6925">
            <w:pPr>
              <w:rPr>
                <w:sz w:val="16"/>
                <w:szCs w:val="16"/>
              </w:rPr>
            </w:pPr>
            <w:r>
              <w:rPr>
                <w:sz w:val="16"/>
                <w:szCs w:val="16"/>
              </w:rPr>
              <w:t>0.045 (0.001-0.264)</w:t>
            </w:r>
          </w:p>
        </w:tc>
        <w:tc>
          <w:tcPr>
            <w:tcW w:w="1747" w:type="dxa"/>
            <w:tcBorders>
              <w:top w:val="nil"/>
              <w:left w:val="nil"/>
              <w:bottom w:val="nil"/>
              <w:right w:val="nil"/>
            </w:tcBorders>
            <w:tcMar>
              <w:top w:w="0" w:type="dxa"/>
              <w:left w:w="0" w:type="dxa"/>
              <w:bottom w:w="0" w:type="dxa"/>
              <w:right w:w="0" w:type="dxa"/>
            </w:tcMar>
            <w:vAlign w:val="bottom"/>
          </w:tcPr>
          <w:p w14:paraId="17BF15A2" w14:textId="77777777" w:rsidR="00D721A1" w:rsidRDefault="007B6925">
            <w:pPr>
              <w:rPr>
                <w:sz w:val="16"/>
                <w:szCs w:val="16"/>
              </w:rPr>
            </w:pPr>
            <w:r>
              <w:rPr>
                <w:sz w:val="16"/>
                <w:szCs w:val="16"/>
              </w:rPr>
              <w:t>0.136 (0.002-0.766)</w:t>
            </w:r>
          </w:p>
        </w:tc>
      </w:tr>
      <w:tr w:rsidR="00D721A1" w14:paraId="064462D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6779F55"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62876B7"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195F2778" w14:textId="77777777" w:rsidR="00D721A1" w:rsidRDefault="007B6925">
            <w:pPr>
              <w:rPr>
                <w:sz w:val="16"/>
                <w:szCs w:val="16"/>
              </w:rPr>
            </w:pPr>
            <w:proofErr w:type="spellStart"/>
            <w:r>
              <w:rPr>
                <w:sz w:val="16"/>
                <w:szCs w:val="16"/>
              </w:rPr>
              <w:t>Spisula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7279EA07" w14:textId="77777777" w:rsidR="00D721A1" w:rsidRDefault="007B6925">
            <w:pPr>
              <w:rPr>
                <w:sz w:val="16"/>
                <w:szCs w:val="16"/>
              </w:rPr>
            </w:pPr>
            <w:proofErr w:type="spellStart"/>
            <w:r>
              <w:rPr>
                <w:sz w:val="16"/>
                <w:szCs w:val="16"/>
              </w:rPr>
              <w:t>Spisula</w:t>
            </w:r>
            <w:proofErr w:type="spellEnd"/>
            <w:r>
              <w:rPr>
                <w:sz w:val="16"/>
                <w:szCs w:val="16"/>
              </w:rPr>
              <w:t xml:space="preserve"> </w:t>
            </w:r>
            <w:proofErr w:type="spellStart"/>
            <w:r>
              <w:rPr>
                <w:sz w:val="16"/>
                <w:szCs w:val="16"/>
              </w:rPr>
              <w:t>murchisoni</w:t>
            </w:r>
            <w:proofErr w:type="spellEnd"/>
          </w:p>
        </w:tc>
        <w:tc>
          <w:tcPr>
            <w:tcW w:w="2306" w:type="dxa"/>
            <w:tcBorders>
              <w:top w:val="nil"/>
              <w:left w:val="nil"/>
              <w:bottom w:val="nil"/>
              <w:right w:val="nil"/>
            </w:tcBorders>
            <w:tcMar>
              <w:top w:w="0" w:type="dxa"/>
              <w:left w:w="0" w:type="dxa"/>
              <w:bottom w:w="0" w:type="dxa"/>
              <w:right w:w="0" w:type="dxa"/>
            </w:tcMar>
            <w:vAlign w:val="bottom"/>
          </w:tcPr>
          <w:p w14:paraId="4A13FAAA" w14:textId="77777777" w:rsidR="00D721A1" w:rsidRDefault="007B6925">
            <w:pPr>
              <w:rPr>
                <w:sz w:val="16"/>
                <w:szCs w:val="16"/>
              </w:rPr>
            </w:pPr>
            <w:r>
              <w:rPr>
                <w:sz w:val="16"/>
                <w:szCs w:val="16"/>
              </w:rPr>
              <w:t>Large trough shell</w:t>
            </w:r>
          </w:p>
        </w:tc>
        <w:tc>
          <w:tcPr>
            <w:tcW w:w="724" w:type="dxa"/>
            <w:tcBorders>
              <w:top w:val="nil"/>
              <w:left w:val="nil"/>
              <w:bottom w:val="nil"/>
              <w:right w:val="nil"/>
            </w:tcBorders>
            <w:tcMar>
              <w:top w:w="0" w:type="dxa"/>
              <w:left w:w="0" w:type="dxa"/>
              <w:bottom w:w="0" w:type="dxa"/>
              <w:right w:w="0" w:type="dxa"/>
            </w:tcMar>
            <w:vAlign w:val="bottom"/>
          </w:tcPr>
          <w:p w14:paraId="7B8429CA"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18442904" w14:textId="77777777" w:rsidR="00D721A1" w:rsidRDefault="007B6925">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09E63109" w14:textId="77777777" w:rsidR="00D721A1" w:rsidRDefault="007B6925">
            <w:pPr>
              <w:rPr>
                <w:sz w:val="16"/>
                <w:szCs w:val="16"/>
              </w:rPr>
            </w:pPr>
            <w:r>
              <w:rPr>
                <w:sz w:val="16"/>
                <w:szCs w:val="16"/>
              </w:rPr>
              <w:t>12.5</w:t>
            </w:r>
          </w:p>
        </w:tc>
        <w:tc>
          <w:tcPr>
            <w:tcW w:w="1654" w:type="dxa"/>
            <w:tcBorders>
              <w:top w:val="nil"/>
              <w:left w:val="nil"/>
              <w:bottom w:val="nil"/>
              <w:right w:val="nil"/>
            </w:tcBorders>
            <w:tcMar>
              <w:top w:w="0" w:type="dxa"/>
              <w:left w:w="0" w:type="dxa"/>
              <w:bottom w:w="0" w:type="dxa"/>
              <w:right w:w="0" w:type="dxa"/>
            </w:tcMar>
            <w:vAlign w:val="bottom"/>
          </w:tcPr>
          <w:p w14:paraId="5EF3CAAF" w14:textId="77777777" w:rsidR="00D721A1" w:rsidRDefault="007B6925">
            <w:pPr>
              <w:rPr>
                <w:sz w:val="16"/>
                <w:szCs w:val="16"/>
              </w:rPr>
            </w:pPr>
            <w:r>
              <w:rPr>
                <w:sz w:val="16"/>
                <w:szCs w:val="16"/>
              </w:rPr>
              <w:t>0.012 (0.001-0.058)</w:t>
            </w:r>
          </w:p>
        </w:tc>
        <w:tc>
          <w:tcPr>
            <w:tcW w:w="1747" w:type="dxa"/>
            <w:tcBorders>
              <w:top w:val="nil"/>
              <w:left w:val="nil"/>
              <w:bottom w:val="nil"/>
              <w:right w:val="nil"/>
            </w:tcBorders>
            <w:tcMar>
              <w:top w:w="0" w:type="dxa"/>
              <w:left w:w="0" w:type="dxa"/>
              <w:bottom w:w="0" w:type="dxa"/>
              <w:right w:w="0" w:type="dxa"/>
            </w:tcMar>
            <w:vAlign w:val="bottom"/>
          </w:tcPr>
          <w:p w14:paraId="49B3800E" w14:textId="77777777" w:rsidR="00D721A1" w:rsidRDefault="007B6925">
            <w:pPr>
              <w:rPr>
                <w:sz w:val="16"/>
                <w:szCs w:val="16"/>
              </w:rPr>
            </w:pPr>
            <w:r>
              <w:rPr>
                <w:sz w:val="16"/>
                <w:szCs w:val="16"/>
              </w:rPr>
              <w:t>0.035 (0.004-0.165)</w:t>
            </w:r>
          </w:p>
        </w:tc>
      </w:tr>
      <w:tr w:rsidR="00D721A1" w14:paraId="1AAEDA2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8FBB94"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D1BD377"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F8C46A1" w14:textId="77777777" w:rsidR="00D721A1" w:rsidRDefault="007B6925">
            <w:pPr>
              <w:rPr>
                <w:sz w:val="16"/>
                <w:szCs w:val="16"/>
              </w:rPr>
            </w:pPr>
            <w:proofErr w:type="spellStart"/>
            <w:r>
              <w:rPr>
                <w:sz w:val="16"/>
                <w:szCs w:val="16"/>
              </w:rPr>
              <w:t>Spisula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437E9CDA" w14:textId="77777777" w:rsidR="00D721A1" w:rsidRDefault="007B6925">
            <w:pPr>
              <w:rPr>
                <w:sz w:val="16"/>
                <w:szCs w:val="16"/>
              </w:rPr>
            </w:pPr>
            <w:proofErr w:type="spellStart"/>
            <w:r>
              <w:rPr>
                <w:sz w:val="16"/>
                <w:szCs w:val="16"/>
              </w:rPr>
              <w:t>Spisula</w:t>
            </w:r>
            <w:proofErr w:type="spellEnd"/>
            <w:r>
              <w:rPr>
                <w:sz w:val="16"/>
                <w:szCs w:val="16"/>
              </w:rPr>
              <w:t xml:space="preserve"> sachalinensis</w:t>
            </w:r>
          </w:p>
        </w:tc>
        <w:tc>
          <w:tcPr>
            <w:tcW w:w="2306" w:type="dxa"/>
            <w:tcBorders>
              <w:top w:val="nil"/>
              <w:left w:val="nil"/>
              <w:bottom w:val="nil"/>
              <w:right w:val="nil"/>
            </w:tcBorders>
            <w:tcMar>
              <w:top w:w="0" w:type="dxa"/>
              <w:left w:w="0" w:type="dxa"/>
              <w:bottom w:w="0" w:type="dxa"/>
              <w:right w:w="0" w:type="dxa"/>
            </w:tcMar>
            <w:vAlign w:val="bottom"/>
          </w:tcPr>
          <w:p w14:paraId="6B543587" w14:textId="77777777" w:rsidR="00D721A1" w:rsidRDefault="007B6925">
            <w:pPr>
              <w:rPr>
                <w:sz w:val="16"/>
                <w:szCs w:val="16"/>
              </w:rPr>
            </w:pPr>
            <w:r>
              <w:rPr>
                <w:sz w:val="16"/>
                <w:szCs w:val="16"/>
              </w:rPr>
              <w:t>Imperial surf clam</w:t>
            </w:r>
          </w:p>
        </w:tc>
        <w:tc>
          <w:tcPr>
            <w:tcW w:w="724" w:type="dxa"/>
            <w:tcBorders>
              <w:top w:val="nil"/>
              <w:left w:val="nil"/>
              <w:bottom w:val="nil"/>
              <w:right w:val="nil"/>
            </w:tcBorders>
            <w:tcMar>
              <w:top w:w="0" w:type="dxa"/>
              <w:left w:w="0" w:type="dxa"/>
              <w:bottom w:w="0" w:type="dxa"/>
              <w:right w:w="0" w:type="dxa"/>
            </w:tcMar>
            <w:vAlign w:val="bottom"/>
          </w:tcPr>
          <w:p w14:paraId="1896702F"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5E5A8387" w14:textId="77777777" w:rsidR="00D721A1" w:rsidRDefault="007B6925">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5174C4AF" w14:textId="77777777" w:rsidR="00D721A1" w:rsidRDefault="007B6925">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07AA43F8" w14:textId="77777777" w:rsidR="00D721A1" w:rsidRDefault="007B6925">
            <w:pPr>
              <w:rPr>
                <w:sz w:val="16"/>
                <w:szCs w:val="16"/>
              </w:rPr>
            </w:pPr>
            <w:r>
              <w:rPr>
                <w:sz w:val="16"/>
                <w:szCs w:val="16"/>
              </w:rPr>
              <w:t>0.01 (0.001-0.045)</w:t>
            </w:r>
          </w:p>
        </w:tc>
        <w:tc>
          <w:tcPr>
            <w:tcW w:w="1747" w:type="dxa"/>
            <w:tcBorders>
              <w:top w:val="nil"/>
              <w:left w:val="nil"/>
              <w:bottom w:val="nil"/>
              <w:right w:val="nil"/>
            </w:tcBorders>
            <w:tcMar>
              <w:top w:w="0" w:type="dxa"/>
              <w:left w:w="0" w:type="dxa"/>
              <w:bottom w:w="0" w:type="dxa"/>
              <w:right w:w="0" w:type="dxa"/>
            </w:tcMar>
            <w:vAlign w:val="bottom"/>
          </w:tcPr>
          <w:p w14:paraId="29FE4521" w14:textId="77777777" w:rsidR="00D721A1" w:rsidRDefault="007B6925">
            <w:pPr>
              <w:rPr>
                <w:sz w:val="16"/>
                <w:szCs w:val="16"/>
              </w:rPr>
            </w:pPr>
            <w:r>
              <w:rPr>
                <w:sz w:val="16"/>
                <w:szCs w:val="16"/>
              </w:rPr>
              <w:t>0.028 (0.003-0.138)</w:t>
            </w:r>
          </w:p>
        </w:tc>
      </w:tr>
      <w:tr w:rsidR="00D721A1" w14:paraId="56AB8AB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F30758"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466D8F43"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741DE470" w14:textId="77777777" w:rsidR="00D721A1" w:rsidRDefault="007B6925">
            <w:pPr>
              <w:rPr>
                <w:sz w:val="16"/>
                <w:szCs w:val="16"/>
              </w:rPr>
            </w:pPr>
            <w:proofErr w:type="spellStart"/>
            <w:r>
              <w:rPr>
                <w:sz w:val="16"/>
                <w:szCs w:val="16"/>
              </w:rPr>
              <w:t>Spisula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39D19A7E" w14:textId="77777777" w:rsidR="00D721A1" w:rsidRDefault="007B6925">
            <w:pPr>
              <w:rPr>
                <w:sz w:val="16"/>
                <w:szCs w:val="16"/>
              </w:rPr>
            </w:pPr>
            <w:proofErr w:type="spellStart"/>
            <w:r>
              <w:rPr>
                <w:sz w:val="16"/>
                <w:szCs w:val="16"/>
              </w:rPr>
              <w:t>Spisula</w:t>
            </w:r>
            <w:proofErr w:type="spellEnd"/>
            <w:r>
              <w:rPr>
                <w:sz w:val="16"/>
                <w:szCs w:val="16"/>
              </w:rPr>
              <w:t xml:space="preserve"> </w:t>
            </w:r>
            <w:proofErr w:type="spellStart"/>
            <w:r>
              <w:rPr>
                <w:sz w:val="16"/>
                <w:szCs w:val="16"/>
              </w:rPr>
              <w:t>solida</w:t>
            </w:r>
            <w:proofErr w:type="spellEnd"/>
          </w:p>
        </w:tc>
        <w:tc>
          <w:tcPr>
            <w:tcW w:w="2306" w:type="dxa"/>
            <w:tcBorders>
              <w:top w:val="nil"/>
              <w:left w:val="nil"/>
              <w:bottom w:val="nil"/>
              <w:right w:val="nil"/>
            </w:tcBorders>
            <w:tcMar>
              <w:top w:w="0" w:type="dxa"/>
              <w:left w:w="0" w:type="dxa"/>
              <w:bottom w:w="0" w:type="dxa"/>
              <w:right w:w="0" w:type="dxa"/>
            </w:tcMar>
            <w:vAlign w:val="bottom"/>
          </w:tcPr>
          <w:p w14:paraId="3920ACB7" w14:textId="77777777" w:rsidR="00D721A1" w:rsidRDefault="007B6925">
            <w:pPr>
              <w:rPr>
                <w:sz w:val="16"/>
                <w:szCs w:val="16"/>
              </w:rPr>
            </w:pPr>
            <w:r>
              <w:rPr>
                <w:sz w:val="16"/>
                <w:szCs w:val="16"/>
              </w:rPr>
              <w:t>Solid surf clam</w:t>
            </w:r>
          </w:p>
        </w:tc>
        <w:tc>
          <w:tcPr>
            <w:tcW w:w="724" w:type="dxa"/>
            <w:tcBorders>
              <w:top w:val="nil"/>
              <w:left w:val="nil"/>
              <w:bottom w:val="nil"/>
              <w:right w:val="nil"/>
            </w:tcBorders>
            <w:tcMar>
              <w:top w:w="0" w:type="dxa"/>
              <w:left w:w="0" w:type="dxa"/>
              <w:bottom w:w="0" w:type="dxa"/>
              <w:right w:w="0" w:type="dxa"/>
            </w:tcMar>
            <w:vAlign w:val="bottom"/>
          </w:tcPr>
          <w:p w14:paraId="358EB343"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E7FCF75" w14:textId="77777777" w:rsidR="00D721A1" w:rsidRDefault="007B6925">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4846853C"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4721E72" w14:textId="77777777" w:rsidR="00D721A1" w:rsidRDefault="007B6925">
            <w:pPr>
              <w:rPr>
                <w:sz w:val="16"/>
                <w:szCs w:val="16"/>
              </w:rPr>
            </w:pPr>
            <w:r>
              <w:rPr>
                <w:sz w:val="16"/>
                <w:szCs w:val="16"/>
              </w:rPr>
              <w:t>0.007 (0.002-0.015)</w:t>
            </w:r>
          </w:p>
        </w:tc>
        <w:tc>
          <w:tcPr>
            <w:tcW w:w="1747" w:type="dxa"/>
            <w:tcBorders>
              <w:top w:val="nil"/>
              <w:left w:val="nil"/>
              <w:bottom w:val="nil"/>
              <w:right w:val="nil"/>
            </w:tcBorders>
            <w:tcMar>
              <w:top w:w="0" w:type="dxa"/>
              <w:left w:w="0" w:type="dxa"/>
              <w:bottom w:w="0" w:type="dxa"/>
              <w:right w:w="0" w:type="dxa"/>
            </w:tcMar>
            <w:vAlign w:val="bottom"/>
          </w:tcPr>
          <w:p w14:paraId="3906D87A" w14:textId="77777777" w:rsidR="00D721A1" w:rsidRDefault="007B6925">
            <w:pPr>
              <w:rPr>
                <w:sz w:val="16"/>
                <w:szCs w:val="16"/>
              </w:rPr>
            </w:pPr>
            <w:r>
              <w:rPr>
                <w:sz w:val="16"/>
                <w:szCs w:val="16"/>
              </w:rPr>
              <w:t>0.02 (0.008-0.042)</w:t>
            </w:r>
          </w:p>
        </w:tc>
      </w:tr>
      <w:tr w:rsidR="00D721A1" w14:paraId="5062671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DF5C336"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284EA697"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6C59BCA1" w14:textId="77777777" w:rsidR="00D721A1" w:rsidRDefault="007B6925">
            <w:pPr>
              <w:rPr>
                <w:sz w:val="16"/>
                <w:szCs w:val="16"/>
              </w:rPr>
            </w:pPr>
            <w:proofErr w:type="spellStart"/>
            <w:r>
              <w:rPr>
                <w:sz w:val="16"/>
                <w:szCs w:val="16"/>
              </w:rPr>
              <w:t>Spisula</w:t>
            </w:r>
            <w:proofErr w:type="spellEnd"/>
          </w:p>
        </w:tc>
        <w:tc>
          <w:tcPr>
            <w:tcW w:w="1985" w:type="dxa"/>
            <w:tcBorders>
              <w:top w:val="nil"/>
              <w:left w:val="nil"/>
              <w:bottom w:val="nil"/>
              <w:right w:val="nil"/>
            </w:tcBorders>
            <w:tcMar>
              <w:top w:w="0" w:type="dxa"/>
              <w:left w:w="0" w:type="dxa"/>
              <w:bottom w:w="0" w:type="dxa"/>
              <w:right w:w="0" w:type="dxa"/>
            </w:tcMar>
            <w:vAlign w:val="bottom"/>
          </w:tcPr>
          <w:p w14:paraId="49A65B28" w14:textId="77777777" w:rsidR="00D721A1" w:rsidRDefault="007B6925">
            <w:pPr>
              <w:rPr>
                <w:sz w:val="16"/>
                <w:szCs w:val="16"/>
              </w:rPr>
            </w:pPr>
            <w:proofErr w:type="spellStart"/>
            <w:r>
              <w:rPr>
                <w:sz w:val="16"/>
                <w:szCs w:val="16"/>
              </w:rPr>
              <w:t>Spisula</w:t>
            </w:r>
            <w:proofErr w:type="spellEnd"/>
            <w:r>
              <w:rPr>
                <w:sz w:val="16"/>
                <w:szCs w:val="16"/>
              </w:rPr>
              <w:t xml:space="preserve"> </w:t>
            </w:r>
            <w:proofErr w:type="spellStart"/>
            <w:r>
              <w:rPr>
                <w:sz w:val="16"/>
                <w:szCs w:val="16"/>
              </w:rPr>
              <w:t>subtruncata</w:t>
            </w:r>
            <w:proofErr w:type="spellEnd"/>
          </w:p>
        </w:tc>
        <w:tc>
          <w:tcPr>
            <w:tcW w:w="2306" w:type="dxa"/>
            <w:tcBorders>
              <w:top w:val="nil"/>
              <w:left w:val="nil"/>
              <w:bottom w:val="nil"/>
              <w:right w:val="nil"/>
            </w:tcBorders>
            <w:tcMar>
              <w:top w:w="0" w:type="dxa"/>
              <w:left w:w="0" w:type="dxa"/>
              <w:bottom w:w="0" w:type="dxa"/>
              <w:right w:w="0" w:type="dxa"/>
            </w:tcMar>
            <w:vAlign w:val="bottom"/>
          </w:tcPr>
          <w:p w14:paraId="0E03F250" w14:textId="77777777" w:rsidR="00D721A1" w:rsidRDefault="007B6925">
            <w:pPr>
              <w:rPr>
                <w:sz w:val="16"/>
                <w:szCs w:val="16"/>
              </w:rPr>
            </w:pPr>
            <w:r>
              <w:rPr>
                <w:sz w:val="16"/>
                <w:szCs w:val="16"/>
              </w:rPr>
              <w:t>Subtruncate surf clam</w:t>
            </w:r>
          </w:p>
        </w:tc>
        <w:tc>
          <w:tcPr>
            <w:tcW w:w="724" w:type="dxa"/>
            <w:tcBorders>
              <w:top w:val="nil"/>
              <w:left w:val="nil"/>
              <w:bottom w:val="nil"/>
              <w:right w:val="nil"/>
            </w:tcBorders>
            <w:tcMar>
              <w:top w:w="0" w:type="dxa"/>
              <w:left w:w="0" w:type="dxa"/>
              <w:bottom w:w="0" w:type="dxa"/>
              <w:right w:w="0" w:type="dxa"/>
            </w:tcMar>
            <w:vAlign w:val="bottom"/>
          </w:tcPr>
          <w:p w14:paraId="4873A64D" w14:textId="77777777" w:rsidR="00D721A1" w:rsidRDefault="007B6925">
            <w:pPr>
              <w:rPr>
                <w:sz w:val="16"/>
                <w:szCs w:val="16"/>
              </w:rPr>
            </w:pPr>
            <w:r>
              <w:rPr>
                <w:sz w:val="16"/>
                <w:szCs w:val="16"/>
              </w:rPr>
              <w:t>3</w:t>
            </w:r>
          </w:p>
        </w:tc>
        <w:tc>
          <w:tcPr>
            <w:tcW w:w="651" w:type="dxa"/>
            <w:tcBorders>
              <w:top w:val="nil"/>
              <w:left w:val="nil"/>
              <w:bottom w:val="nil"/>
              <w:right w:val="nil"/>
            </w:tcBorders>
            <w:tcMar>
              <w:top w:w="0" w:type="dxa"/>
              <w:left w:w="0" w:type="dxa"/>
              <w:bottom w:w="0" w:type="dxa"/>
              <w:right w:w="0" w:type="dxa"/>
            </w:tcMar>
            <w:vAlign w:val="bottom"/>
          </w:tcPr>
          <w:p w14:paraId="17BFBD81" w14:textId="77777777" w:rsidR="00D721A1" w:rsidRDefault="007B6925">
            <w:pPr>
              <w:rPr>
                <w:sz w:val="16"/>
                <w:szCs w:val="16"/>
              </w:rPr>
            </w:pPr>
            <w:r>
              <w:rPr>
                <w:sz w:val="16"/>
                <w:szCs w:val="16"/>
              </w:rPr>
              <w:t>0.67</w:t>
            </w:r>
          </w:p>
        </w:tc>
        <w:tc>
          <w:tcPr>
            <w:tcW w:w="610" w:type="dxa"/>
            <w:tcBorders>
              <w:top w:val="nil"/>
              <w:left w:val="nil"/>
              <w:bottom w:val="nil"/>
              <w:right w:val="nil"/>
            </w:tcBorders>
            <w:tcMar>
              <w:top w:w="0" w:type="dxa"/>
              <w:left w:w="0" w:type="dxa"/>
              <w:bottom w:w="0" w:type="dxa"/>
              <w:right w:w="0" w:type="dxa"/>
            </w:tcMar>
            <w:vAlign w:val="bottom"/>
          </w:tcPr>
          <w:p w14:paraId="31D5B610" w14:textId="77777777" w:rsidR="00D721A1" w:rsidRDefault="007B6925">
            <w:pPr>
              <w:rPr>
                <w:sz w:val="16"/>
                <w:szCs w:val="16"/>
              </w:rPr>
            </w:pPr>
            <w:r>
              <w:rPr>
                <w:sz w:val="16"/>
                <w:szCs w:val="16"/>
              </w:rPr>
              <w:t>12.5</w:t>
            </w:r>
          </w:p>
        </w:tc>
        <w:tc>
          <w:tcPr>
            <w:tcW w:w="1654" w:type="dxa"/>
            <w:tcBorders>
              <w:top w:val="nil"/>
              <w:left w:val="nil"/>
              <w:bottom w:val="nil"/>
              <w:right w:val="nil"/>
            </w:tcBorders>
            <w:tcMar>
              <w:top w:w="0" w:type="dxa"/>
              <w:left w:w="0" w:type="dxa"/>
              <w:bottom w:w="0" w:type="dxa"/>
              <w:right w:w="0" w:type="dxa"/>
            </w:tcMar>
            <w:vAlign w:val="bottom"/>
          </w:tcPr>
          <w:p w14:paraId="6EB64021" w14:textId="77777777" w:rsidR="00D721A1" w:rsidRDefault="007B6925">
            <w:pPr>
              <w:rPr>
                <w:sz w:val="16"/>
                <w:szCs w:val="16"/>
              </w:rPr>
            </w:pPr>
            <w:r>
              <w:rPr>
                <w:sz w:val="16"/>
                <w:szCs w:val="16"/>
              </w:rPr>
              <w:t>0.02 (0.002-0.104)</w:t>
            </w:r>
          </w:p>
        </w:tc>
        <w:tc>
          <w:tcPr>
            <w:tcW w:w="1747" w:type="dxa"/>
            <w:tcBorders>
              <w:top w:val="nil"/>
              <w:left w:val="nil"/>
              <w:bottom w:val="nil"/>
              <w:right w:val="nil"/>
            </w:tcBorders>
            <w:tcMar>
              <w:top w:w="0" w:type="dxa"/>
              <w:left w:w="0" w:type="dxa"/>
              <w:bottom w:w="0" w:type="dxa"/>
              <w:right w:w="0" w:type="dxa"/>
            </w:tcMar>
            <w:vAlign w:val="bottom"/>
          </w:tcPr>
          <w:p w14:paraId="60C7144B" w14:textId="77777777" w:rsidR="00D721A1" w:rsidRDefault="007B6925">
            <w:pPr>
              <w:rPr>
                <w:sz w:val="16"/>
                <w:szCs w:val="16"/>
              </w:rPr>
            </w:pPr>
            <w:r>
              <w:rPr>
                <w:sz w:val="16"/>
                <w:szCs w:val="16"/>
              </w:rPr>
              <w:t>0.06 (0.005-0.286)</w:t>
            </w:r>
          </w:p>
        </w:tc>
      </w:tr>
      <w:tr w:rsidR="00D721A1" w14:paraId="7956981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A1917F8"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5FB97DA7"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A165378" w14:textId="77777777" w:rsidR="00D721A1" w:rsidRDefault="007B6925">
            <w:pPr>
              <w:rPr>
                <w:sz w:val="16"/>
                <w:szCs w:val="16"/>
              </w:rPr>
            </w:pPr>
            <w:r>
              <w:rPr>
                <w:sz w:val="16"/>
                <w:szCs w:val="16"/>
              </w:rPr>
              <w:t>Tawera</w:t>
            </w:r>
          </w:p>
        </w:tc>
        <w:tc>
          <w:tcPr>
            <w:tcW w:w="1985" w:type="dxa"/>
            <w:tcBorders>
              <w:top w:val="nil"/>
              <w:left w:val="nil"/>
              <w:bottom w:val="nil"/>
              <w:right w:val="nil"/>
            </w:tcBorders>
            <w:tcMar>
              <w:top w:w="0" w:type="dxa"/>
              <w:left w:w="0" w:type="dxa"/>
              <w:bottom w:w="0" w:type="dxa"/>
              <w:right w:w="0" w:type="dxa"/>
            </w:tcMar>
            <w:vAlign w:val="bottom"/>
          </w:tcPr>
          <w:p w14:paraId="758D20B2" w14:textId="77777777" w:rsidR="00D721A1" w:rsidRDefault="007B6925">
            <w:pPr>
              <w:rPr>
                <w:sz w:val="16"/>
                <w:szCs w:val="16"/>
              </w:rPr>
            </w:pPr>
            <w:r>
              <w:rPr>
                <w:sz w:val="16"/>
                <w:szCs w:val="16"/>
              </w:rPr>
              <w:t>Tawera elliptica</w:t>
            </w:r>
          </w:p>
        </w:tc>
        <w:tc>
          <w:tcPr>
            <w:tcW w:w="2306" w:type="dxa"/>
            <w:tcBorders>
              <w:top w:val="nil"/>
              <w:left w:val="nil"/>
              <w:bottom w:val="nil"/>
              <w:right w:val="nil"/>
            </w:tcBorders>
            <w:tcMar>
              <w:top w:w="0" w:type="dxa"/>
              <w:left w:w="0" w:type="dxa"/>
              <w:bottom w:w="0" w:type="dxa"/>
              <w:right w:w="0" w:type="dxa"/>
            </w:tcMar>
            <w:vAlign w:val="bottom"/>
          </w:tcPr>
          <w:p w14:paraId="422C4167" w14:textId="77777777" w:rsidR="00D721A1" w:rsidRDefault="007B6925">
            <w:pPr>
              <w:rPr>
                <w:sz w:val="16"/>
                <w:szCs w:val="16"/>
              </w:rPr>
            </w:pPr>
            <w:r>
              <w:rPr>
                <w:sz w:val="16"/>
                <w:szCs w:val="16"/>
              </w:rPr>
              <w:t xml:space="preserve">Gay's little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36D5E642" w14:textId="77777777" w:rsidR="00D721A1" w:rsidRDefault="007B6925">
            <w:pPr>
              <w:rPr>
                <w:sz w:val="16"/>
                <w:szCs w:val="16"/>
              </w:rPr>
            </w:pPr>
            <w:r>
              <w:rPr>
                <w:sz w:val="16"/>
                <w:szCs w:val="16"/>
              </w:rPr>
              <w:t>2.803</w:t>
            </w:r>
          </w:p>
        </w:tc>
        <w:tc>
          <w:tcPr>
            <w:tcW w:w="651" w:type="dxa"/>
            <w:tcBorders>
              <w:top w:val="nil"/>
              <w:left w:val="nil"/>
              <w:bottom w:val="nil"/>
              <w:right w:val="nil"/>
            </w:tcBorders>
            <w:tcMar>
              <w:top w:w="0" w:type="dxa"/>
              <w:left w:w="0" w:type="dxa"/>
              <w:bottom w:w="0" w:type="dxa"/>
              <w:right w:w="0" w:type="dxa"/>
            </w:tcMar>
            <w:vAlign w:val="bottom"/>
          </w:tcPr>
          <w:p w14:paraId="46EF43A6" w14:textId="77777777" w:rsidR="00D721A1" w:rsidRDefault="007B6925">
            <w:pPr>
              <w:rPr>
                <w:sz w:val="16"/>
                <w:szCs w:val="16"/>
              </w:rPr>
            </w:pPr>
            <w:r>
              <w:rPr>
                <w:sz w:val="16"/>
                <w:szCs w:val="16"/>
              </w:rPr>
              <w:t>0.288</w:t>
            </w:r>
          </w:p>
        </w:tc>
        <w:tc>
          <w:tcPr>
            <w:tcW w:w="610" w:type="dxa"/>
            <w:tcBorders>
              <w:top w:val="nil"/>
              <w:left w:val="nil"/>
              <w:bottom w:val="nil"/>
              <w:right w:val="nil"/>
            </w:tcBorders>
            <w:tcMar>
              <w:top w:w="0" w:type="dxa"/>
              <w:left w:w="0" w:type="dxa"/>
              <w:bottom w:w="0" w:type="dxa"/>
              <w:right w:w="0" w:type="dxa"/>
            </w:tcMar>
            <w:vAlign w:val="bottom"/>
          </w:tcPr>
          <w:p w14:paraId="640310B1" w14:textId="77777777" w:rsidR="00D721A1" w:rsidRDefault="007B6925">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64A44AE3" w14:textId="77777777" w:rsidR="00D721A1" w:rsidRDefault="007B6925">
            <w:pPr>
              <w:rPr>
                <w:sz w:val="16"/>
                <w:szCs w:val="16"/>
              </w:rPr>
            </w:pPr>
            <w:r>
              <w:rPr>
                <w:sz w:val="16"/>
                <w:szCs w:val="16"/>
              </w:rPr>
              <w:t>0.034 (0.001-0.183)</w:t>
            </w:r>
          </w:p>
        </w:tc>
        <w:tc>
          <w:tcPr>
            <w:tcW w:w="1747" w:type="dxa"/>
            <w:tcBorders>
              <w:top w:val="nil"/>
              <w:left w:val="nil"/>
              <w:bottom w:val="nil"/>
              <w:right w:val="nil"/>
            </w:tcBorders>
            <w:tcMar>
              <w:top w:w="0" w:type="dxa"/>
              <w:left w:w="0" w:type="dxa"/>
              <w:bottom w:w="0" w:type="dxa"/>
              <w:right w:w="0" w:type="dxa"/>
            </w:tcMar>
            <w:vAlign w:val="bottom"/>
          </w:tcPr>
          <w:p w14:paraId="0DD9D896" w14:textId="77777777" w:rsidR="00D721A1" w:rsidRDefault="007B6925">
            <w:pPr>
              <w:rPr>
                <w:sz w:val="16"/>
                <w:szCs w:val="16"/>
              </w:rPr>
            </w:pPr>
            <w:r>
              <w:rPr>
                <w:sz w:val="16"/>
                <w:szCs w:val="16"/>
              </w:rPr>
              <w:t>0.101 (0.002-0.558)</w:t>
            </w:r>
          </w:p>
        </w:tc>
      </w:tr>
      <w:tr w:rsidR="00D721A1" w14:paraId="4638210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A1624B2"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E8A6EE6"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FCD23CD" w14:textId="77777777" w:rsidR="00D721A1" w:rsidRDefault="007B6925">
            <w:pPr>
              <w:rPr>
                <w:sz w:val="16"/>
                <w:szCs w:val="16"/>
              </w:rPr>
            </w:pPr>
            <w:proofErr w:type="spellStart"/>
            <w:r>
              <w:rPr>
                <w:sz w:val="16"/>
                <w:szCs w:val="16"/>
              </w:rPr>
              <w:t>Tivela</w:t>
            </w:r>
            <w:proofErr w:type="spellEnd"/>
          </w:p>
        </w:tc>
        <w:tc>
          <w:tcPr>
            <w:tcW w:w="1985" w:type="dxa"/>
            <w:tcBorders>
              <w:top w:val="nil"/>
              <w:left w:val="nil"/>
              <w:bottom w:val="nil"/>
              <w:right w:val="nil"/>
            </w:tcBorders>
            <w:tcMar>
              <w:top w:w="0" w:type="dxa"/>
              <w:left w:w="0" w:type="dxa"/>
              <w:bottom w:w="0" w:type="dxa"/>
              <w:right w:w="0" w:type="dxa"/>
            </w:tcMar>
            <w:vAlign w:val="bottom"/>
          </w:tcPr>
          <w:p w14:paraId="2BE35CCB" w14:textId="77777777" w:rsidR="00D721A1" w:rsidRDefault="007B6925">
            <w:pPr>
              <w:rPr>
                <w:sz w:val="16"/>
                <w:szCs w:val="16"/>
              </w:rPr>
            </w:pPr>
            <w:proofErr w:type="spellStart"/>
            <w:r>
              <w:rPr>
                <w:sz w:val="16"/>
                <w:szCs w:val="16"/>
              </w:rPr>
              <w:t>Tivela</w:t>
            </w:r>
            <w:proofErr w:type="spellEnd"/>
            <w:r>
              <w:rPr>
                <w:sz w:val="16"/>
                <w:szCs w:val="16"/>
              </w:rPr>
              <w:t xml:space="preserve"> </w:t>
            </w:r>
            <w:proofErr w:type="spellStart"/>
            <w:r>
              <w:rPr>
                <w:sz w:val="16"/>
                <w:szCs w:val="16"/>
              </w:rPr>
              <w:t>mactroides</w:t>
            </w:r>
            <w:proofErr w:type="spellEnd"/>
          </w:p>
        </w:tc>
        <w:tc>
          <w:tcPr>
            <w:tcW w:w="2306" w:type="dxa"/>
            <w:tcBorders>
              <w:top w:val="nil"/>
              <w:left w:val="nil"/>
              <w:bottom w:val="nil"/>
              <w:right w:val="nil"/>
            </w:tcBorders>
            <w:tcMar>
              <w:top w:w="0" w:type="dxa"/>
              <w:left w:w="0" w:type="dxa"/>
              <w:bottom w:w="0" w:type="dxa"/>
              <w:right w:w="0" w:type="dxa"/>
            </w:tcMar>
            <w:vAlign w:val="bottom"/>
          </w:tcPr>
          <w:p w14:paraId="4C6BB22F" w14:textId="77777777" w:rsidR="00D721A1" w:rsidRDefault="007B6925">
            <w:pPr>
              <w:rPr>
                <w:sz w:val="16"/>
                <w:szCs w:val="16"/>
              </w:rPr>
            </w:pPr>
            <w:r>
              <w:rPr>
                <w:sz w:val="16"/>
                <w:szCs w:val="16"/>
              </w:rPr>
              <w:t xml:space="preserve">Triangular </w:t>
            </w:r>
            <w:proofErr w:type="spellStart"/>
            <w:r>
              <w:rPr>
                <w:sz w:val="16"/>
                <w:szCs w:val="16"/>
              </w:rPr>
              <w:t>tivela</w:t>
            </w:r>
            <w:proofErr w:type="spellEnd"/>
          </w:p>
        </w:tc>
        <w:tc>
          <w:tcPr>
            <w:tcW w:w="724" w:type="dxa"/>
            <w:tcBorders>
              <w:top w:val="nil"/>
              <w:left w:val="nil"/>
              <w:bottom w:val="nil"/>
              <w:right w:val="nil"/>
            </w:tcBorders>
            <w:tcMar>
              <w:top w:w="0" w:type="dxa"/>
              <w:left w:w="0" w:type="dxa"/>
              <w:bottom w:w="0" w:type="dxa"/>
              <w:right w:w="0" w:type="dxa"/>
            </w:tcMar>
            <w:vAlign w:val="bottom"/>
          </w:tcPr>
          <w:p w14:paraId="5A9F9821" w14:textId="77777777" w:rsidR="00D721A1" w:rsidRDefault="007B6925">
            <w:pPr>
              <w:rPr>
                <w:sz w:val="16"/>
                <w:szCs w:val="16"/>
              </w:rPr>
            </w:pPr>
            <w:r>
              <w:rPr>
                <w:sz w:val="16"/>
                <w:szCs w:val="16"/>
              </w:rPr>
              <w:t>3.4</w:t>
            </w:r>
          </w:p>
        </w:tc>
        <w:tc>
          <w:tcPr>
            <w:tcW w:w="651" w:type="dxa"/>
            <w:tcBorders>
              <w:top w:val="nil"/>
              <w:left w:val="nil"/>
              <w:bottom w:val="nil"/>
              <w:right w:val="nil"/>
            </w:tcBorders>
            <w:tcMar>
              <w:top w:w="0" w:type="dxa"/>
              <w:left w:w="0" w:type="dxa"/>
              <w:bottom w:w="0" w:type="dxa"/>
              <w:right w:w="0" w:type="dxa"/>
            </w:tcMar>
            <w:vAlign w:val="bottom"/>
          </w:tcPr>
          <w:p w14:paraId="379C08C6" w14:textId="77777777" w:rsidR="00D721A1" w:rsidRDefault="007B6925">
            <w:pPr>
              <w:rPr>
                <w:sz w:val="16"/>
                <w:szCs w:val="16"/>
              </w:rPr>
            </w:pPr>
            <w:r>
              <w:rPr>
                <w:sz w:val="16"/>
                <w:szCs w:val="16"/>
              </w:rPr>
              <w:t>0.15</w:t>
            </w:r>
          </w:p>
        </w:tc>
        <w:tc>
          <w:tcPr>
            <w:tcW w:w="610" w:type="dxa"/>
            <w:tcBorders>
              <w:top w:val="nil"/>
              <w:left w:val="nil"/>
              <w:bottom w:val="nil"/>
              <w:right w:val="nil"/>
            </w:tcBorders>
            <w:tcMar>
              <w:top w:w="0" w:type="dxa"/>
              <w:left w:w="0" w:type="dxa"/>
              <w:bottom w:w="0" w:type="dxa"/>
              <w:right w:w="0" w:type="dxa"/>
            </w:tcMar>
            <w:vAlign w:val="bottom"/>
          </w:tcPr>
          <w:p w14:paraId="78096526" w14:textId="77777777" w:rsidR="00D721A1" w:rsidRDefault="007B6925">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1B7A5F1D" w14:textId="77777777" w:rsidR="00D721A1" w:rsidRDefault="007B6925">
            <w:pPr>
              <w:rPr>
                <w:sz w:val="16"/>
                <w:szCs w:val="16"/>
              </w:rPr>
            </w:pPr>
            <w:r>
              <w:rPr>
                <w:sz w:val="16"/>
                <w:szCs w:val="16"/>
              </w:rPr>
              <w:t>0.022 (0-0.135)</w:t>
            </w:r>
          </w:p>
        </w:tc>
        <w:tc>
          <w:tcPr>
            <w:tcW w:w="1747" w:type="dxa"/>
            <w:tcBorders>
              <w:top w:val="nil"/>
              <w:left w:val="nil"/>
              <w:bottom w:val="nil"/>
              <w:right w:val="nil"/>
            </w:tcBorders>
            <w:tcMar>
              <w:top w:w="0" w:type="dxa"/>
              <w:left w:w="0" w:type="dxa"/>
              <w:bottom w:w="0" w:type="dxa"/>
              <w:right w:w="0" w:type="dxa"/>
            </w:tcMar>
            <w:vAlign w:val="bottom"/>
          </w:tcPr>
          <w:p w14:paraId="409F9C33" w14:textId="77777777" w:rsidR="00D721A1" w:rsidRDefault="007B6925">
            <w:pPr>
              <w:rPr>
                <w:sz w:val="16"/>
                <w:szCs w:val="16"/>
              </w:rPr>
            </w:pPr>
            <w:r>
              <w:rPr>
                <w:sz w:val="16"/>
                <w:szCs w:val="16"/>
              </w:rPr>
              <w:t>0.066 (0.001-0.401)</w:t>
            </w:r>
          </w:p>
        </w:tc>
      </w:tr>
      <w:tr w:rsidR="00D721A1" w14:paraId="6290687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256D9FC"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8F58259" w14:textId="77777777" w:rsidR="00D721A1" w:rsidRDefault="007B6925">
            <w:pPr>
              <w:rPr>
                <w:sz w:val="16"/>
                <w:szCs w:val="16"/>
              </w:rPr>
            </w:pPr>
            <w:proofErr w:type="spellStart"/>
            <w:r>
              <w:rPr>
                <w:sz w:val="16"/>
                <w:szCs w:val="16"/>
              </w:rPr>
              <w:t>Mactridae</w:t>
            </w:r>
            <w:proofErr w:type="spellEnd"/>
          </w:p>
        </w:tc>
        <w:tc>
          <w:tcPr>
            <w:tcW w:w="1086" w:type="dxa"/>
            <w:tcBorders>
              <w:top w:val="nil"/>
              <w:left w:val="nil"/>
              <w:bottom w:val="nil"/>
              <w:right w:val="nil"/>
            </w:tcBorders>
            <w:tcMar>
              <w:top w:w="0" w:type="dxa"/>
              <w:left w:w="0" w:type="dxa"/>
              <w:bottom w:w="0" w:type="dxa"/>
              <w:right w:w="0" w:type="dxa"/>
            </w:tcMar>
            <w:vAlign w:val="bottom"/>
          </w:tcPr>
          <w:p w14:paraId="4D965617" w14:textId="77777777" w:rsidR="00D721A1" w:rsidRDefault="007B6925">
            <w:pPr>
              <w:rPr>
                <w:sz w:val="16"/>
                <w:szCs w:val="16"/>
              </w:rPr>
            </w:pPr>
            <w:proofErr w:type="spellStart"/>
            <w:r>
              <w:rPr>
                <w:sz w:val="16"/>
                <w:szCs w:val="16"/>
              </w:rPr>
              <w:t>Tresus</w:t>
            </w:r>
            <w:proofErr w:type="spellEnd"/>
          </w:p>
        </w:tc>
        <w:tc>
          <w:tcPr>
            <w:tcW w:w="1985" w:type="dxa"/>
            <w:tcBorders>
              <w:top w:val="nil"/>
              <w:left w:val="nil"/>
              <w:bottom w:val="nil"/>
              <w:right w:val="nil"/>
            </w:tcBorders>
            <w:tcMar>
              <w:top w:w="0" w:type="dxa"/>
              <w:left w:w="0" w:type="dxa"/>
              <w:bottom w:w="0" w:type="dxa"/>
              <w:right w:w="0" w:type="dxa"/>
            </w:tcMar>
            <w:vAlign w:val="bottom"/>
          </w:tcPr>
          <w:p w14:paraId="1B718E51" w14:textId="77777777" w:rsidR="00D721A1" w:rsidRDefault="007B6925">
            <w:pPr>
              <w:rPr>
                <w:sz w:val="16"/>
                <w:szCs w:val="16"/>
              </w:rPr>
            </w:pPr>
            <w:proofErr w:type="spellStart"/>
            <w:r>
              <w:rPr>
                <w:sz w:val="16"/>
                <w:szCs w:val="16"/>
              </w:rPr>
              <w:t>Tresus</w:t>
            </w:r>
            <w:proofErr w:type="spellEnd"/>
            <w:r>
              <w:rPr>
                <w:sz w:val="16"/>
                <w:szCs w:val="16"/>
              </w:rPr>
              <w:t xml:space="preserve"> nuttallii</w:t>
            </w:r>
          </w:p>
        </w:tc>
        <w:tc>
          <w:tcPr>
            <w:tcW w:w="2306" w:type="dxa"/>
            <w:tcBorders>
              <w:top w:val="nil"/>
              <w:left w:val="nil"/>
              <w:bottom w:val="nil"/>
              <w:right w:val="nil"/>
            </w:tcBorders>
            <w:tcMar>
              <w:top w:w="0" w:type="dxa"/>
              <w:left w:w="0" w:type="dxa"/>
              <w:bottom w:w="0" w:type="dxa"/>
              <w:right w:w="0" w:type="dxa"/>
            </w:tcMar>
            <w:vAlign w:val="bottom"/>
          </w:tcPr>
          <w:p w14:paraId="6E6D8AB8" w14:textId="77777777" w:rsidR="00D721A1" w:rsidRDefault="007B6925">
            <w:pPr>
              <w:rPr>
                <w:sz w:val="16"/>
                <w:szCs w:val="16"/>
              </w:rPr>
            </w:pPr>
            <w:r>
              <w:rPr>
                <w:sz w:val="16"/>
                <w:szCs w:val="16"/>
              </w:rPr>
              <w:t>Pacific horse clam</w:t>
            </w:r>
          </w:p>
        </w:tc>
        <w:tc>
          <w:tcPr>
            <w:tcW w:w="724" w:type="dxa"/>
            <w:tcBorders>
              <w:top w:val="nil"/>
              <w:left w:val="nil"/>
              <w:bottom w:val="nil"/>
              <w:right w:val="nil"/>
            </w:tcBorders>
            <w:tcMar>
              <w:top w:w="0" w:type="dxa"/>
              <w:left w:w="0" w:type="dxa"/>
              <w:bottom w:w="0" w:type="dxa"/>
              <w:right w:w="0" w:type="dxa"/>
            </w:tcMar>
            <w:vAlign w:val="bottom"/>
          </w:tcPr>
          <w:p w14:paraId="7B6FB81D" w14:textId="77777777" w:rsidR="00D721A1" w:rsidRDefault="007B6925">
            <w:pPr>
              <w:rPr>
                <w:sz w:val="16"/>
                <w:szCs w:val="16"/>
              </w:rPr>
            </w:pPr>
            <w:r>
              <w:rPr>
                <w:sz w:val="16"/>
                <w:szCs w:val="16"/>
              </w:rPr>
              <w:t>25.4</w:t>
            </w:r>
          </w:p>
        </w:tc>
        <w:tc>
          <w:tcPr>
            <w:tcW w:w="651" w:type="dxa"/>
            <w:tcBorders>
              <w:top w:val="nil"/>
              <w:left w:val="nil"/>
              <w:bottom w:val="nil"/>
              <w:right w:val="nil"/>
            </w:tcBorders>
            <w:tcMar>
              <w:top w:w="0" w:type="dxa"/>
              <w:left w:w="0" w:type="dxa"/>
              <w:bottom w:w="0" w:type="dxa"/>
              <w:right w:w="0" w:type="dxa"/>
            </w:tcMar>
            <w:vAlign w:val="bottom"/>
          </w:tcPr>
          <w:p w14:paraId="07F739BC" w14:textId="77777777" w:rsidR="00D721A1" w:rsidRDefault="007B6925">
            <w:pPr>
              <w:rPr>
                <w:sz w:val="16"/>
                <w:szCs w:val="16"/>
              </w:rPr>
            </w:pPr>
            <w:r>
              <w:rPr>
                <w:sz w:val="16"/>
                <w:szCs w:val="16"/>
              </w:rPr>
              <w:t>0.153</w:t>
            </w:r>
          </w:p>
        </w:tc>
        <w:tc>
          <w:tcPr>
            <w:tcW w:w="610" w:type="dxa"/>
            <w:tcBorders>
              <w:top w:val="nil"/>
              <w:left w:val="nil"/>
              <w:bottom w:val="nil"/>
              <w:right w:val="nil"/>
            </w:tcBorders>
            <w:tcMar>
              <w:top w:w="0" w:type="dxa"/>
              <w:left w:w="0" w:type="dxa"/>
              <w:bottom w:w="0" w:type="dxa"/>
              <w:right w:w="0" w:type="dxa"/>
            </w:tcMar>
            <w:vAlign w:val="bottom"/>
          </w:tcPr>
          <w:p w14:paraId="326E84E4" w14:textId="77777777" w:rsidR="00D721A1" w:rsidRDefault="007B6925">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4ECDD05" w14:textId="77777777" w:rsidR="00D721A1" w:rsidRDefault="007B6925">
            <w:pPr>
              <w:rPr>
                <w:sz w:val="16"/>
                <w:szCs w:val="16"/>
              </w:rPr>
            </w:pPr>
            <w:r>
              <w:rPr>
                <w:sz w:val="16"/>
                <w:szCs w:val="16"/>
              </w:rPr>
              <w:t>0.031 (0-0.186)</w:t>
            </w:r>
          </w:p>
        </w:tc>
        <w:tc>
          <w:tcPr>
            <w:tcW w:w="1747" w:type="dxa"/>
            <w:tcBorders>
              <w:top w:val="nil"/>
              <w:left w:val="nil"/>
              <w:bottom w:val="nil"/>
              <w:right w:val="nil"/>
            </w:tcBorders>
            <w:tcMar>
              <w:top w:w="0" w:type="dxa"/>
              <w:left w:w="0" w:type="dxa"/>
              <w:bottom w:w="0" w:type="dxa"/>
              <w:right w:w="0" w:type="dxa"/>
            </w:tcMar>
            <w:vAlign w:val="bottom"/>
          </w:tcPr>
          <w:p w14:paraId="1DE7D984" w14:textId="77777777" w:rsidR="00D721A1" w:rsidRDefault="007B6925">
            <w:pPr>
              <w:rPr>
                <w:sz w:val="16"/>
                <w:szCs w:val="16"/>
              </w:rPr>
            </w:pPr>
            <w:r>
              <w:rPr>
                <w:sz w:val="16"/>
                <w:szCs w:val="16"/>
              </w:rPr>
              <w:t>0.095 (0.001-0.54)</w:t>
            </w:r>
          </w:p>
        </w:tc>
      </w:tr>
      <w:tr w:rsidR="00D721A1" w14:paraId="0B65769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05141E"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2E1B025"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172F4ED7" w14:textId="77777777" w:rsidR="00D721A1" w:rsidRDefault="007B6925">
            <w:pPr>
              <w:rPr>
                <w:sz w:val="16"/>
                <w:szCs w:val="16"/>
              </w:rPr>
            </w:pPr>
            <w:proofErr w:type="spellStart"/>
            <w:r>
              <w:rPr>
                <w:sz w:val="16"/>
                <w:szCs w:val="16"/>
              </w:rPr>
              <w:t>Venerupis</w:t>
            </w:r>
            <w:proofErr w:type="spellEnd"/>
          </w:p>
        </w:tc>
        <w:tc>
          <w:tcPr>
            <w:tcW w:w="1985" w:type="dxa"/>
            <w:tcBorders>
              <w:top w:val="nil"/>
              <w:left w:val="nil"/>
              <w:bottom w:val="nil"/>
              <w:right w:val="nil"/>
            </w:tcBorders>
            <w:tcMar>
              <w:top w:w="0" w:type="dxa"/>
              <w:left w:w="0" w:type="dxa"/>
              <w:bottom w:w="0" w:type="dxa"/>
              <w:right w:w="0" w:type="dxa"/>
            </w:tcMar>
            <w:vAlign w:val="bottom"/>
          </w:tcPr>
          <w:p w14:paraId="0CF047F4" w14:textId="77777777" w:rsidR="00D721A1" w:rsidRDefault="007B6925">
            <w:pPr>
              <w:rPr>
                <w:sz w:val="16"/>
                <w:szCs w:val="16"/>
              </w:rPr>
            </w:pPr>
            <w:proofErr w:type="spellStart"/>
            <w:r>
              <w:rPr>
                <w:sz w:val="16"/>
                <w:szCs w:val="16"/>
              </w:rPr>
              <w:t>Venerupis</w:t>
            </w:r>
            <w:proofErr w:type="spellEnd"/>
            <w:r>
              <w:rPr>
                <w:sz w:val="16"/>
                <w:szCs w:val="16"/>
              </w:rPr>
              <w:t xml:space="preserve"> corrugata</w:t>
            </w:r>
          </w:p>
        </w:tc>
        <w:tc>
          <w:tcPr>
            <w:tcW w:w="2306" w:type="dxa"/>
            <w:tcBorders>
              <w:top w:val="nil"/>
              <w:left w:val="nil"/>
              <w:bottom w:val="nil"/>
              <w:right w:val="nil"/>
            </w:tcBorders>
            <w:tcMar>
              <w:top w:w="0" w:type="dxa"/>
              <w:left w:w="0" w:type="dxa"/>
              <w:bottom w:w="0" w:type="dxa"/>
              <w:right w:w="0" w:type="dxa"/>
            </w:tcMar>
            <w:vAlign w:val="bottom"/>
          </w:tcPr>
          <w:p w14:paraId="790517CE" w14:textId="77777777" w:rsidR="00D721A1" w:rsidRDefault="007B6925">
            <w:pPr>
              <w:rPr>
                <w:sz w:val="16"/>
                <w:szCs w:val="16"/>
              </w:rPr>
            </w:pPr>
            <w:r>
              <w:rPr>
                <w:sz w:val="16"/>
                <w:szCs w:val="16"/>
              </w:rPr>
              <w:t xml:space="preserve">Corrugated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536F3491" w14:textId="77777777" w:rsidR="00D721A1" w:rsidRDefault="007B6925">
            <w:pPr>
              <w:rPr>
                <w:sz w:val="16"/>
                <w:szCs w:val="16"/>
              </w:rPr>
            </w:pPr>
            <w:r>
              <w:rPr>
                <w:sz w:val="16"/>
                <w:szCs w:val="16"/>
              </w:rPr>
              <w:t>7.7</w:t>
            </w:r>
          </w:p>
        </w:tc>
        <w:tc>
          <w:tcPr>
            <w:tcW w:w="651" w:type="dxa"/>
            <w:tcBorders>
              <w:top w:val="nil"/>
              <w:left w:val="nil"/>
              <w:bottom w:val="nil"/>
              <w:right w:val="nil"/>
            </w:tcBorders>
            <w:tcMar>
              <w:top w:w="0" w:type="dxa"/>
              <w:left w:w="0" w:type="dxa"/>
              <w:bottom w:w="0" w:type="dxa"/>
              <w:right w:w="0" w:type="dxa"/>
            </w:tcMar>
            <w:vAlign w:val="bottom"/>
          </w:tcPr>
          <w:p w14:paraId="6C408CE5" w14:textId="77777777" w:rsidR="00D721A1" w:rsidRDefault="007B6925">
            <w:pPr>
              <w:rPr>
                <w:sz w:val="16"/>
                <w:szCs w:val="16"/>
              </w:rPr>
            </w:pPr>
            <w:r>
              <w:rPr>
                <w:sz w:val="16"/>
                <w:szCs w:val="16"/>
              </w:rPr>
              <w:t>0.226</w:t>
            </w:r>
          </w:p>
        </w:tc>
        <w:tc>
          <w:tcPr>
            <w:tcW w:w="610" w:type="dxa"/>
            <w:tcBorders>
              <w:top w:val="nil"/>
              <w:left w:val="nil"/>
              <w:bottom w:val="nil"/>
              <w:right w:val="nil"/>
            </w:tcBorders>
            <w:tcMar>
              <w:top w:w="0" w:type="dxa"/>
              <w:left w:w="0" w:type="dxa"/>
              <w:bottom w:w="0" w:type="dxa"/>
              <w:right w:w="0" w:type="dxa"/>
            </w:tcMar>
            <w:vAlign w:val="bottom"/>
          </w:tcPr>
          <w:p w14:paraId="036A0E74" w14:textId="77777777" w:rsidR="00D721A1" w:rsidRDefault="007B6925">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16B922ED" w14:textId="77777777" w:rsidR="00D721A1" w:rsidRDefault="007B6925">
            <w:pPr>
              <w:rPr>
                <w:sz w:val="16"/>
                <w:szCs w:val="16"/>
              </w:rPr>
            </w:pPr>
            <w:r>
              <w:rPr>
                <w:sz w:val="16"/>
                <w:szCs w:val="16"/>
              </w:rPr>
              <w:t>0.028 (0-0.159)</w:t>
            </w:r>
          </w:p>
        </w:tc>
        <w:tc>
          <w:tcPr>
            <w:tcW w:w="1747" w:type="dxa"/>
            <w:tcBorders>
              <w:top w:val="nil"/>
              <w:left w:val="nil"/>
              <w:bottom w:val="nil"/>
              <w:right w:val="nil"/>
            </w:tcBorders>
            <w:tcMar>
              <w:top w:w="0" w:type="dxa"/>
              <w:left w:w="0" w:type="dxa"/>
              <w:bottom w:w="0" w:type="dxa"/>
              <w:right w:w="0" w:type="dxa"/>
            </w:tcMar>
            <w:vAlign w:val="bottom"/>
          </w:tcPr>
          <w:p w14:paraId="577DAD12" w14:textId="77777777" w:rsidR="00D721A1" w:rsidRDefault="007B6925">
            <w:pPr>
              <w:rPr>
                <w:sz w:val="16"/>
                <w:szCs w:val="16"/>
              </w:rPr>
            </w:pPr>
            <w:r>
              <w:rPr>
                <w:sz w:val="16"/>
                <w:szCs w:val="16"/>
              </w:rPr>
              <w:t>0.085 (0.001-0.476)</w:t>
            </w:r>
          </w:p>
        </w:tc>
      </w:tr>
      <w:tr w:rsidR="00D721A1" w14:paraId="6E7603B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E842E2A" w14:textId="77777777" w:rsidR="00D721A1" w:rsidRDefault="007B6925">
            <w:pPr>
              <w:rPr>
                <w:sz w:val="16"/>
                <w:szCs w:val="16"/>
              </w:rPr>
            </w:pPr>
            <w:proofErr w:type="spellStart"/>
            <w:r>
              <w:rPr>
                <w:sz w:val="16"/>
                <w:szCs w:val="16"/>
              </w:rPr>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3FEBE5E3"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7DF0D21" w14:textId="77777777" w:rsidR="00D721A1" w:rsidRDefault="007B6925">
            <w:pPr>
              <w:rPr>
                <w:sz w:val="16"/>
                <w:szCs w:val="16"/>
              </w:rPr>
            </w:pPr>
            <w:r>
              <w:rPr>
                <w:sz w:val="16"/>
                <w:szCs w:val="16"/>
              </w:rPr>
              <w:t>Venus</w:t>
            </w:r>
          </w:p>
        </w:tc>
        <w:tc>
          <w:tcPr>
            <w:tcW w:w="1985" w:type="dxa"/>
            <w:tcBorders>
              <w:top w:val="nil"/>
              <w:left w:val="nil"/>
              <w:bottom w:val="nil"/>
              <w:right w:val="nil"/>
            </w:tcBorders>
            <w:tcMar>
              <w:top w:w="0" w:type="dxa"/>
              <w:left w:w="0" w:type="dxa"/>
              <w:bottom w:w="0" w:type="dxa"/>
              <w:right w:w="0" w:type="dxa"/>
            </w:tcMar>
            <w:vAlign w:val="bottom"/>
          </w:tcPr>
          <w:p w14:paraId="230798C3" w14:textId="77777777" w:rsidR="00D721A1" w:rsidRDefault="007B6925">
            <w:pPr>
              <w:rPr>
                <w:sz w:val="16"/>
                <w:szCs w:val="16"/>
              </w:rPr>
            </w:pPr>
            <w:r>
              <w:rPr>
                <w:sz w:val="16"/>
                <w:szCs w:val="16"/>
              </w:rPr>
              <w:t xml:space="preserve">Venus </w:t>
            </w:r>
            <w:proofErr w:type="spellStart"/>
            <w:r>
              <w:rPr>
                <w:sz w:val="16"/>
                <w:szCs w:val="16"/>
              </w:rPr>
              <w:t>casina</w:t>
            </w:r>
            <w:proofErr w:type="spellEnd"/>
          </w:p>
        </w:tc>
        <w:tc>
          <w:tcPr>
            <w:tcW w:w="2306" w:type="dxa"/>
            <w:tcBorders>
              <w:top w:val="nil"/>
              <w:left w:val="nil"/>
              <w:bottom w:val="nil"/>
              <w:right w:val="nil"/>
            </w:tcBorders>
            <w:tcMar>
              <w:top w:w="0" w:type="dxa"/>
              <w:left w:w="0" w:type="dxa"/>
              <w:bottom w:w="0" w:type="dxa"/>
              <w:right w:w="0" w:type="dxa"/>
            </w:tcMar>
            <w:vAlign w:val="bottom"/>
          </w:tcPr>
          <w:p w14:paraId="757C2849" w14:textId="77777777" w:rsidR="00D721A1" w:rsidRDefault="007B6925">
            <w:pPr>
              <w:rPr>
                <w:sz w:val="16"/>
                <w:szCs w:val="16"/>
              </w:rPr>
            </w:pPr>
            <w:r>
              <w:rPr>
                <w:sz w:val="16"/>
                <w:szCs w:val="16"/>
              </w:rPr>
              <w:t xml:space="preserve">Chamber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3722623F" w14:textId="77777777" w:rsidR="00D721A1" w:rsidRDefault="007B6925">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D1FC9C1" w14:textId="77777777" w:rsidR="00D721A1" w:rsidRDefault="007B6925">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078BB3CE" w14:textId="77777777" w:rsidR="00D721A1" w:rsidRDefault="007B6925">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157D8C47" w14:textId="77777777" w:rsidR="00D721A1" w:rsidRDefault="007B6925">
            <w:pPr>
              <w:rPr>
                <w:sz w:val="16"/>
                <w:szCs w:val="16"/>
              </w:rPr>
            </w:pPr>
            <w:r>
              <w:rPr>
                <w:sz w:val="16"/>
                <w:szCs w:val="16"/>
              </w:rPr>
              <w:t>0.025 (0-0.141)</w:t>
            </w:r>
          </w:p>
        </w:tc>
        <w:tc>
          <w:tcPr>
            <w:tcW w:w="1747" w:type="dxa"/>
            <w:tcBorders>
              <w:top w:val="nil"/>
              <w:left w:val="nil"/>
              <w:bottom w:val="nil"/>
              <w:right w:val="nil"/>
            </w:tcBorders>
            <w:tcMar>
              <w:top w:w="0" w:type="dxa"/>
              <w:left w:w="0" w:type="dxa"/>
              <w:bottom w:w="0" w:type="dxa"/>
              <w:right w:w="0" w:type="dxa"/>
            </w:tcMar>
            <w:vAlign w:val="bottom"/>
          </w:tcPr>
          <w:p w14:paraId="0C7B3A3E" w14:textId="77777777" w:rsidR="00D721A1" w:rsidRDefault="007B6925">
            <w:pPr>
              <w:rPr>
                <w:sz w:val="16"/>
                <w:szCs w:val="16"/>
              </w:rPr>
            </w:pPr>
            <w:r>
              <w:rPr>
                <w:sz w:val="16"/>
                <w:szCs w:val="16"/>
              </w:rPr>
              <w:t>0.074 (0.001-0.431)</w:t>
            </w:r>
          </w:p>
        </w:tc>
      </w:tr>
      <w:tr w:rsidR="00D721A1" w14:paraId="4281A44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7936E2" w14:textId="77777777" w:rsidR="00D721A1" w:rsidRDefault="007B6925">
            <w:pPr>
              <w:rPr>
                <w:sz w:val="16"/>
                <w:szCs w:val="16"/>
              </w:rPr>
            </w:pPr>
            <w:proofErr w:type="spellStart"/>
            <w:r>
              <w:rPr>
                <w:sz w:val="16"/>
                <w:szCs w:val="16"/>
              </w:rPr>
              <w:lastRenderedPageBreak/>
              <w:t>Venerida</w:t>
            </w:r>
            <w:proofErr w:type="spellEnd"/>
          </w:p>
        </w:tc>
        <w:tc>
          <w:tcPr>
            <w:tcW w:w="1282" w:type="dxa"/>
            <w:tcBorders>
              <w:top w:val="nil"/>
              <w:left w:val="nil"/>
              <w:bottom w:val="nil"/>
              <w:right w:val="nil"/>
            </w:tcBorders>
            <w:tcMar>
              <w:top w:w="0" w:type="dxa"/>
              <w:left w:w="0" w:type="dxa"/>
              <w:bottom w:w="0" w:type="dxa"/>
              <w:right w:w="0" w:type="dxa"/>
            </w:tcMar>
            <w:vAlign w:val="bottom"/>
          </w:tcPr>
          <w:p w14:paraId="053B46F5" w14:textId="77777777" w:rsidR="00D721A1" w:rsidRDefault="007B6925">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E1DEA16" w14:textId="77777777" w:rsidR="00D721A1" w:rsidRDefault="007B6925">
            <w:pPr>
              <w:rPr>
                <w:sz w:val="16"/>
                <w:szCs w:val="16"/>
              </w:rPr>
            </w:pPr>
            <w:r>
              <w:rPr>
                <w:sz w:val="16"/>
                <w:szCs w:val="16"/>
              </w:rPr>
              <w:t>Venus</w:t>
            </w:r>
          </w:p>
        </w:tc>
        <w:tc>
          <w:tcPr>
            <w:tcW w:w="1985" w:type="dxa"/>
            <w:tcBorders>
              <w:top w:val="nil"/>
              <w:left w:val="nil"/>
              <w:bottom w:val="nil"/>
              <w:right w:val="nil"/>
            </w:tcBorders>
            <w:tcMar>
              <w:top w:w="0" w:type="dxa"/>
              <w:left w:w="0" w:type="dxa"/>
              <w:bottom w:w="0" w:type="dxa"/>
              <w:right w:w="0" w:type="dxa"/>
            </w:tcMar>
            <w:vAlign w:val="bottom"/>
          </w:tcPr>
          <w:p w14:paraId="6CAA39F6" w14:textId="77777777" w:rsidR="00D721A1" w:rsidRDefault="007B6925">
            <w:pPr>
              <w:rPr>
                <w:sz w:val="16"/>
                <w:szCs w:val="16"/>
              </w:rPr>
            </w:pPr>
            <w:r>
              <w:rPr>
                <w:sz w:val="16"/>
                <w:szCs w:val="16"/>
              </w:rPr>
              <w:t>Venus verrucosa</w:t>
            </w:r>
          </w:p>
        </w:tc>
        <w:tc>
          <w:tcPr>
            <w:tcW w:w="2306" w:type="dxa"/>
            <w:tcBorders>
              <w:top w:val="nil"/>
              <w:left w:val="nil"/>
              <w:bottom w:val="nil"/>
              <w:right w:val="nil"/>
            </w:tcBorders>
            <w:tcMar>
              <w:top w:w="0" w:type="dxa"/>
              <w:left w:w="0" w:type="dxa"/>
              <w:bottom w:w="0" w:type="dxa"/>
              <w:right w:w="0" w:type="dxa"/>
            </w:tcMar>
            <w:vAlign w:val="bottom"/>
          </w:tcPr>
          <w:p w14:paraId="597E88C1" w14:textId="77777777" w:rsidR="00D721A1" w:rsidRDefault="007B6925">
            <w:pPr>
              <w:rPr>
                <w:sz w:val="16"/>
                <w:szCs w:val="16"/>
              </w:rPr>
            </w:pPr>
            <w:r>
              <w:rPr>
                <w:sz w:val="16"/>
                <w:szCs w:val="16"/>
              </w:rPr>
              <w:t xml:space="preserve">Warty </w:t>
            </w:r>
            <w:proofErr w:type="spellStart"/>
            <w:r>
              <w:rPr>
                <w:sz w:val="16"/>
                <w:szCs w:val="16"/>
              </w:rPr>
              <w:t>venus</w:t>
            </w:r>
            <w:proofErr w:type="spellEnd"/>
          </w:p>
        </w:tc>
        <w:tc>
          <w:tcPr>
            <w:tcW w:w="724" w:type="dxa"/>
            <w:tcBorders>
              <w:top w:val="nil"/>
              <w:left w:val="nil"/>
              <w:bottom w:val="nil"/>
              <w:right w:val="nil"/>
            </w:tcBorders>
            <w:tcMar>
              <w:top w:w="0" w:type="dxa"/>
              <w:left w:w="0" w:type="dxa"/>
              <w:bottom w:w="0" w:type="dxa"/>
              <w:right w:w="0" w:type="dxa"/>
            </w:tcMar>
            <w:vAlign w:val="bottom"/>
          </w:tcPr>
          <w:p w14:paraId="66512DA7" w14:textId="77777777" w:rsidR="00D721A1" w:rsidRDefault="007B6925">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53513BD4" w14:textId="77777777" w:rsidR="00D721A1" w:rsidRDefault="007B6925">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6E711DE3" w14:textId="77777777" w:rsidR="00D721A1" w:rsidRDefault="007B6925">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0494808F" w14:textId="77777777" w:rsidR="00D721A1" w:rsidRDefault="007B6925">
            <w:pPr>
              <w:rPr>
                <w:sz w:val="16"/>
                <w:szCs w:val="16"/>
              </w:rPr>
            </w:pPr>
            <w:r>
              <w:rPr>
                <w:sz w:val="16"/>
                <w:szCs w:val="16"/>
              </w:rPr>
              <w:t>0.024 (0-0.135)</w:t>
            </w:r>
          </w:p>
        </w:tc>
        <w:tc>
          <w:tcPr>
            <w:tcW w:w="1747" w:type="dxa"/>
            <w:tcBorders>
              <w:top w:val="nil"/>
              <w:left w:val="nil"/>
              <w:bottom w:val="nil"/>
              <w:right w:val="nil"/>
            </w:tcBorders>
            <w:tcMar>
              <w:top w:w="0" w:type="dxa"/>
              <w:left w:w="0" w:type="dxa"/>
              <w:bottom w:w="0" w:type="dxa"/>
              <w:right w:w="0" w:type="dxa"/>
            </w:tcMar>
            <w:vAlign w:val="bottom"/>
          </w:tcPr>
          <w:p w14:paraId="5014A16D" w14:textId="77777777" w:rsidR="00D721A1" w:rsidRDefault="007B6925">
            <w:pPr>
              <w:rPr>
                <w:sz w:val="16"/>
                <w:szCs w:val="16"/>
              </w:rPr>
            </w:pPr>
            <w:r>
              <w:rPr>
                <w:sz w:val="16"/>
                <w:szCs w:val="16"/>
              </w:rPr>
              <w:t>0.071 (0.001-0.397)</w:t>
            </w:r>
          </w:p>
        </w:tc>
      </w:tr>
    </w:tbl>
    <w:p w14:paraId="0287C476" w14:textId="77777777" w:rsidR="00D721A1" w:rsidRDefault="00D721A1">
      <w:pPr>
        <w:rPr>
          <w:sz w:val="16"/>
          <w:szCs w:val="16"/>
        </w:rPr>
      </w:pPr>
    </w:p>
    <w:p w14:paraId="2D888ABB" w14:textId="77777777" w:rsidR="00D721A1" w:rsidRDefault="00D721A1">
      <w:pPr>
        <w:sectPr w:rsidR="00D721A1">
          <w:pgSz w:w="15840" w:h="12240" w:orient="landscape"/>
          <w:pgMar w:top="1440" w:right="1440" w:bottom="1440" w:left="1440" w:header="720" w:footer="720" w:gutter="0"/>
          <w:cols w:space="720"/>
        </w:sectPr>
      </w:pPr>
    </w:p>
    <w:p w14:paraId="6A3EF3B0" w14:textId="77777777" w:rsidR="00D721A1" w:rsidRDefault="007B6925">
      <w:pPr>
        <w:pStyle w:val="Heading3"/>
      </w:pPr>
      <w:bookmarkStart w:id="184" w:name="_ysy960jfm2uy" w:colFirst="0" w:colLast="0"/>
      <w:bookmarkEnd w:id="184"/>
      <w:r>
        <w:lastRenderedPageBreak/>
        <w:t>Supplemental Figures</w:t>
      </w:r>
    </w:p>
    <w:p w14:paraId="0C1789EC" w14:textId="77777777" w:rsidR="00D721A1" w:rsidRDefault="00D721A1">
      <w:pPr>
        <w:rPr>
          <w:b/>
          <w:bCs/>
        </w:rPr>
      </w:pPr>
    </w:p>
    <w:p w14:paraId="7E12D42F" w14:textId="77777777" w:rsidR="00D721A1" w:rsidRDefault="007B6925">
      <w:pPr>
        <w:rPr>
          <w:b/>
          <w:bCs/>
        </w:rPr>
      </w:pPr>
      <w:r>
        <w:rPr>
          <w:b/>
          <w:bCs/>
          <w:noProof/>
        </w:rPr>
        <w:drawing>
          <wp:inline distT="114300" distB="114300" distL="114300" distR="114300" wp14:anchorId="01886674" wp14:editId="68CF3359">
            <wp:extent cx="5157160" cy="5131629"/>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4"/>
                    <a:srcRect/>
                    <a:stretch>
                      <a:fillRect/>
                    </a:stretch>
                  </pic:blipFill>
                  <pic:spPr>
                    <a:xfrm>
                      <a:off x="0" y="0"/>
                      <a:ext cx="5157160" cy="5131629"/>
                    </a:xfrm>
                    <a:prstGeom prst="rect">
                      <a:avLst/>
                    </a:prstGeom>
                    <a:ln/>
                  </pic:spPr>
                </pic:pic>
              </a:graphicData>
            </a:graphic>
          </wp:inline>
        </w:drawing>
      </w:r>
    </w:p>
    <w:p w14:paraId="33630AC8" w14:textId="77777777" w:rsidR="00D721A1" w:rsidRDefault="007B6925">
      <w:r>
        <w:rPr>
          <w:b/>
          <w:bCs/>
        </w:rPr>
        <w:t>Figure S1.</w:t>
      </w:r>
      <w:r>
        <w:t xml:space="preserve"> PRISMA 2020 flow diagram detailing the literature review inclusion criteria.</w:t>
      </w:r>
    </w:p>
    <w:p w14:paraId="79A1704C" w14:textId="77777777" w:rsidR="00D721A1" w:rsidRDefault="00D721A1"/>
    <w:p w14:paraId="415E050D" w14:textId="77777777" w:rsidR="00D721A1" w:rsidRDefault="007B6925">
      <w:pPr>
        <w:rPr>
          <w:color w:val="FF0000"/>
        </w:rPr>
      </w:pPr>
      <w:r>
        <w:rPr>
          <w:color w:val="FF0000"/>
        </w:rPr>
        <w:t>To-do list:</w:t>
      </w:r>
    </w:p>
    <w:p w14:paraId="4EF49DDC" w14:textId="77777777" w:rsidR="00D721A1" w:rsidRDefault="007B6925">
      <w:pPr>
        <w:numPr>
          <w:ilvl w:val="0"/>
          <w:numId w:val="4"/>
        </w:numPr>
      </w:pPr>
      <w:r>
        <w:rPr>
          <w:color w:val="FF0000"/>
        </w:rPr>
        <w:t>Fine tune figure</w:t>
      </w:r>
      <w:r>
        <w:br w:type="page"/>
      </w:r>
    </w:p>
    <w:p w14:paraId="1958EE78" w14:textId="77777777" w:rsidR="00D721A1" w:rsidRDefault="007B6925">
      <w:r>
        <w:rPr>
          <w:noProof/>
        </w:rPr>
        <w:lastRenderedPageBreak/>
        <w:drawing>
          <wp:inline distT="114300" distB="114300" distL="114300" distR="114300" wp14:anchorId="6FF1DAE9" wp14:editId="2C68126F">
            <wp:extent cx="5943600" cy="4572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5"/>
                    <a:srcRect/>
                    <a:stretch>
                      <a:fillRect/>
                    </a:stretch>
                  </pic:blipFill>
                  <pic:spPr>
                    <a:xfrm>
                      <a:off x="0" y="0"/>
                      <a:ext cx="5943600" cy="4572000"/>
                    </a:xfrm>
                    <a:prstGeom prst="rect">
                      <a:avLst/>
                    </a:prstGeom>
                    <a:ln/>
                  </pic:spPr>
                </pic:pic>
              </a:graphicData>
            </a:graphic>
          </wp:inline>
        </w:drawing>
      </w:r>
    </w:p>
    <w:p w14:paraId="03C13A81" w14:textId="77777777" w:rsidR="00D721A1" w:rsidRDefault="00D721A1">
      <w:pPr>
        <w:rPr>
          <w:b/>
          <w:bCs/>
        </w:rPr>
      </w:pPr>
    </w:p>
    <w:p w14:paraId="26EE103A" w14:textId="77777777" w:rsidR="00D721A1" w:rsidRDefault="007B6925">
      <w:pPr>
        <w:rPr>
          <w:color w:val="FF0000"/>
        </w:rPr>
      </w:pPr>
      <w:r>
        <w:rPr>
          <w:b/>
          <w:bCs/>
        </w:rPr>
        <w:t>Figure S2.</w:t>
      </w:r>
      <w:r>
        <w:t xml:space="preserve"> The number of papers measuring marine biotoxin depuration rates </w:t>
      </w:r>
      <w:r>
        <w:rPr>
          <w:b/>
          <w:bCs/>
        </w:rPr>
        <w:t>(A)</w:t>
      </w:r>
      <w:r>
        <w:t xml:space="preserve"> over time, </w:t>
      </w:r>
      <w:r>
        <w:rPr>
          <w:b/>
          <w:bCs/>
        </w:rPr>
        <w:t>(B)</w:t>
      </w:r>
      <w:r>
        <w:t xml:space="preserve"> by journal; and</w:t>
      </w:r>
      <w:r>
        <w:rPr>
          <w:b/>
          <w:bCs/>
        </w:rPr>
        <w:t xml:space="preserve"> (C)</w:t>
      </w:r>
      <w:r>
        <w:t xml:space="preserve"> by country of the lead author’s primary affiliation. In </w:t>
      </w:r>
      <w:r>
        <w:rPr>
          <w:b/>
          <w:bCs/>
        </w:rPr>
        <w:t>(C)</w:t>
      </w:r>
      <w:r>
        <w:t>, points mark locations where depuration rates have been quantified from field monitoring data.</w:t>
      </w:r>
    </w:p>
    <w:p w14:paraId="15F13EBD" w14:textId="77777777" w:rsidR="00D721A1" w:rsidRDefault="00D721A1">
      <w:pPr>
        <w:rPr>
          <w:b/>
          <w:bCs/>
        </w:rPr>
      </w:pPr>
    </w:p>
    <w:p w14:paraId="63009EF1" w14:textId="77777777" w:rsidR="00D721A1" w:rsidRDefault="007B6925">
      <w:pPr>
        <w:rPr>
          <w:b/>
          <w:bCs/>
        </w:rPr>
      </w:pPr>
      <w:r>
        <w:br w:type="page"/>
      </w:r>
    </w:p>
    <w:p w14:paraId="29DE6BED" w14:textId="77777777" w:rsidR="00D721A1" w:rsidRDefault="007B6925">
      <w:pPr>
        <w:rPr>
          <w:color w:val="FF0000"/>
        </w:rPr>
      </w:pPr>
      <w:r>
        <w:rPr>
          <w:b/>
          <w:bCs/>
          <w:noProof/>
        </w:rPr>
        <w:lastRenderedPageBreak/>
        <w:drawing>
          <wp:inline distT="114300" distB="114300" distL="114300" distR="114300" wp14:anchorId="2F97F47B" wp14:editId="738AE973">
            <wp:extent cx="5943600" cy="3657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6"/>
                    <a:srcRect/>
                    <a:stretch>
                      <a:fillRect/>
                    </a:stretch>
                  </pic:blipFill>
                  <pic:spPr>
                    <a:xfrm>
                      <a:off x="0" y="0"/>
                      <a:ext cx="5943600" cy="3657600"/>
                    </a:xfrm>
                    <a:prstGeom prst="rect">
                      <a:avLst/>
                    </a:prstGeom>
                    <a:ln/>
                  </pic:spPr>
                </pic:pic>
              </a:graphicData>
            </a:graphic>
          </wp:inline>
        </w:drawing>
      </w:r>
      <w:r>
        <w:rPr>
          <w:b/>
          <w:bCs/>
        </w:rPr>
        <w:t>Figure S3.</w:t>
      </w:r>
      <w:r>
        <w:t xml:space="preserve">  One- (red) and two-compartment (blue) exponential decay models fit to data generated from a one-compartment (left) and two-compartment (right) exponential decay process. Each dataset was evaluated with small-sample corrected Akaike information criterion</w:t>
      </w:r>
      <w:del w:id="185" w:author="Chris Free" w:date="2025-12-10T21:37:00Z" w16du:dateUtc="2025-12-11T05:37:00Z">
        <w:r w:rsidDel="003A09E0">
          <w:delText xml:space="preserve"> </w:delText>
        </w:r>
      </w:del>
      <w:r>
        <w:t xml:space="preserve"> (</w:t>
      </w:r>
      <w:proofErr w:type="spellStart"/>
      <w:r>
        <w:t>AICc</w:t>
      </w:r>
      <w:proofErr w:type="spellEnd"/>
      <w:r>
        <w:t xml:space="preserve">) to identify the more parsimonious model; in both cases, the model corresponding to the true data-generating process was favored. The </w:t>
      </w:r>
      <w:proofErr w:type="spellStart"/>
      <w:r>
        <w:t>ΔAICc</w:t>
      </w:r>
      <w:proofErr w:type="spellEnd"/>
      <w:r>
        <w:t xml:space="preserve"> values are shown in the top-right.</w:t>
      </w:r>
    </w:p>
    <w:p w14:paraId="54DF3DE9" w14:textId="77777777" w:rsidR="00D721A1" w:rsidRDefault="007B6925">
      <w:r>
        <w:br w:type="page"/>
      </w:r>
    </w:p>
    <w:p w14:paraId="1356F32E" w14:textId="77777777" w:rsidR="00D721A1" w:rsidRDefault="007B6925">
      <w:r>
        <w:rPr>
          <w:b/>
          <w:bCs/>
          <w:noProof/>
        </w:rPr>
        <w:lastRenderedPageBreak/>
        <w:drawing>
          <wp:inline distT="114300" distB="114300" distL="114300" distR="114300" wp14:anchorId="332AC7A8" wp14:editId="0B3A3AA5">
            <wp:extent cx="5943600" cy="41148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7"/>
                    <a:srcRect/>
                    <a:stretch>
                      <a:fillRect/>
                    </a:stretch>
                  </pic:blipFill>
                  <pic:spPr>
                    <a:xfrm>
                      <a:off x="0" y="0"/>
                      <a:ext cx="5943600" cy="4114800"/>
                    </a:xfrm>
                    <a:prstGeom prst="rect">
                      <a:avLst/>
                    </a:prstGeom>
                    <a:ln/>
                  </pic:spPr>
                </pic:pic>
              </a:graphicData>
            </a:graphic>
          </wp:inline>
        </w:drawing>
      </w:r>
      <w:r>
        <w:rPr>
          <w:b/>
          <w:bCs/>
        </w:rPr>
        <w:t xml:space="preserve">Figure S4. </w:t>
      </w:r>
      <w:r>
        <w:t xml:space="preserve">An illustration of the methods for estimating paralytic shellfish toxin (PST) depuration rates from biotoxin monitoring data on four shellfish species from </w:t>
      </w:r>
      <w:proofErr w:type="spellStart"/>
      <w:r>
        <w:t>Deadmans</w:t>
      </w:r>
      <w:proofErr w:type="spellEnd"/>
      <w:r>
        <w:t xml:space="preserve"> </w:t>
      </w:r>
      <w:proofErr w:type="spellStart"/>
      <w:r>
        <w:t>Harbour</w:t>
      </w:r>
      <w:proofErr w:type="spellEnd"/>
      <w:r>
        <w:t xml:space="preserve">, New Brunswick, Canada. Data are from </w:t>
      </w:r>
      <w:hyperlink r:id="rId288">
        <w:r w:rsidR="00D721A1">
          <w:t>(Rourke et al., 2021)</w:t>
        </w:r>
      </w:hyperlink>
      <w:r>
        <w:t>. The black line shows the fit of a one-compartment depuration model to the depuration phase of annual toxin events; the exponential decay constant (k) associated with each curve is printed above the curve.</w:t>
      </w:r>
      <w:r>
        <w:br w:type="page"/>
      </w:r>
    </w:p>
    <w:p w14:paraId="09BBF5E5" w14:textId="39B4DC30" w:rsidR="00D721A1" w:rsidRDefault="007B6925">
      <w:r>
        <w:rPr>
          <w:noProof/>
        </w:rPr>
        <w:lastRenderedPageBreak/>
        <w:drawing>
          <wp:inline distT="114300" distB="114300" distL="114300" distR="114300" wp14:anchorId="53E891C6" wp14:editId="1C2D3DDC">
            <wp:extent cx="5943600" cy="5943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9"/>
                    <a:srcRect/>
                    <a:stretch>
                      <a:fillRect/>
                    </a:stretch>
                  </pic:blipFill>
                  <pic:spPr>
                    <a:xfrm>
                      <a:off x="0" y="0"/>
                      <a:ext cx="5943600" cy="5943600"/>
                    </a:xfrm>
                    <a:prstGeom prst="rect">
                      <a:avLst/>
                    </a:prstGeom>
                    <a:ln/>
                  </pic:spPr>
                </pic:pic>
              </a:graphicData>
            </a:graphic>
          </wp:inline>
        </w:drawing>
      </w:r>
      <w:r>
        <w:rPr>
          <w:b/>
          <w:bCs/>
        </w:rPr>
        <w:t xml:space="preserve">Figure S5. </w:t>
      </w:r>
      <w:r>
        <w:t xml:space="preserve">Exclusive economic zones (EEZs) exposed to harmful algae and their associated public health risks. Shaded EEZs have HAB species present based on OBIS. Syndromes are sorted </w:t>
      </w:r>
      <w:del w:id="186" w:author="Chris Free" w:date="2025-12-10T21:38:00Z" w16du:dateUtc="2025-12-11T05:38:00Z">
        <w:r w:rsidDel="003A09E0">
          <w:delText xml:space="preserve">from </w:delText>
        </w:r>
      </w:del>
      <w:ins w:id="187" w:author="Chris Free" w:date="2025-12-10T21:38:00Z" w16du:dateUtc="2025-12-11T05:38:00Z">
        <w:r w:rsidR="003A09E0">
          <w:t xml:space="preserve">by </w:t>
        </w:r>
      </w:ins>
      <w:r>
        <w:t xml:space="preserve">the </w:t>
      </w:r>
      <w:del w:id="188" w:author="Chris Free" w:date="2025-12-10T21:38:00Z" w16du:dateUtc="2025-12-11T05:38:00Z">
        <w:r w:rsidDel="003A09E0">
          <w:delText xml:space="preserve">most </w:delText>
        </w:r>
      </w:del>
      <w:r>
        <w:t>number of EEZs with observations of HAB species</w:t>
      </w:r>
      <w:ins w:id="189" w:author="Chris Free" w:date="2025-12-10T21:37:00Z" w16du:dateUtc="2025-12-11T05:37:00Z">
        <w:r w:rsidR="003A09E0">
          <w:t xml:space="preserve">; </w:t>
        </w:r>
      </w:ins>
      <w:del w:id="190" w:author="Chris Free" w:date="2025-12-10T21:37:00Z" w16du:dateUtc="2025-12-11T05:37:00Z">
        <w:r w:rsidDel="003A09E0">
          <w:delText xml:space="preserve"> and </w:delText>
        </w:r>
      </w:del>
      <w:r>
        <w:t>the number of EEZs impacted (out of 257) is printed in the bottom right.</w:t>
      </w:r>
    </w:p>
    <w:p w14:paraId="0AD4FEED" w14:textId="77777777" w:rsidR="00D721A1" w:rsidRDefault="007B6925">
      <w:pPr>
        <w:rPr>
          <w:b/>
          <w:bCs/>
        </w:rPr>
      </w:pPr>
      <w:r>
        <w:br w:type="page"/>
      </w:r>
    </w:p>
    <w:p w14:paraId="28448E6F" w14:textId="77777777" w:rsidR="00D721A1" w:rsidRDefault="007B6925">
      <w:pPr>
        <w:rPr>
          <w:color w:val="FF0000"/>
        </w:rPr>
      </w:pPr>
      <w:r>
        <w:rPr>
          <w:b/>
          <w:bCs/>
          <w:noProof/>
        </w:rPr>
        <w:lastRenderedPageBreak/>
        <w:drawing>
          <wp:inline distT="114300" distB="114300" distL="114300" distR="114300" wp14:anchorId="0EAAEE1A" wp14:editId="4E7D125E">
            <wp:extent cx="5943600" cy="6400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0"/>
                    <a:srcRect/>
                    <a:stretch>
                      <a:fillRect/>
                    </a:stretch>
                  </pic:blipFill>
                  <pic:spPr>
                    <a:xfrm>
                      <a:off x="0" y="0"/>
                      <a:ext cx="5943600" cy="6400800"/>
                    </a:xfrm>
                    <a:prstGeom prst="rect">
                      <a:avLst/>
                    </a:prstGeom>
                    <a:ln/>
                  </pic:spPr>
                </pic:pic>
              </a:graphicData>
            </a:graphic>
          </wp:inline>
        </w:drawing>
      </w:r>
      <w:r>
        <w:rPr>
          <w:b/>
          <w:bCs/>
        </w:rPr>
        <w:t xml:space="preserve">Figure S6. </w:t>
      </w:r>
      <w:r>
        <w:t xml:space="preserve">Panel </w:t>
      </w:r>
      <w:r>
        <w:rPr>
          <w:b/>
          <w:bCs/>
        </w:rPr>
        <w:t>A</w:t>
      </w:r>
      <w:r>
        <w:t xml:space="preserve"> shows the frequency with which different tissues are evaluated for biotoxin depuration rates by taxonomic class. The x-axis represents the percent of papers on species within each class evaluating depuration rates for each tissue. The number of papers on species within each class is printed in the class label. Tissues are ordered in increasing frequency (bottom to top). Panel </w:t>
      </w:r>
      <w:r>
        <w:rPr>
          <w:b/>
          <w:bCs/>
        </w:rPr>
        <w:t>B</w:t>
      </w:r>
      <w:r>
        <w:t xml:space="preserve"> shows the frequency with which different tissues are evaluated for biotoxin depuration rates by taxonomic class </w:t>
      </w:r>
      <w:r>
        <w:t>in papers in which only a single tissue is evaluated.</w:t>
      </w:r>
      <w:r>
        <w:br w:type="page"/>
      </w:r>
    </w:p>
    <w:p w14:paraId="691904F9" w14:textId="77777777" w:rsidR="00D721A1" w:rsidRDefault="007B6925">
      <w:pPr>
        <w:rPr>
          <w:b/>
          <w:bCs/>
        </w:rPr>
      </w:pPr>
      <w:r>
        <w:rPr>
          <w:b/>
          <w:bCs/>
          <w:noProof/>
        </w:rPr>
        <w:lastRenderedPageBreak/>
        <w:drawing>
          <wp:inline distT="114300" distB="114300" distL="114300" distR="114300" wp14:anchorId="2F367F75" wp14:editId="58C48724">
            <wp:extent cx="5943600" cy="2514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1"/>
                    <a:srcRect/>
                    <a:stretch>
                      <a:fillRect/>
                    </a:stretch>
                  </pic:blipFill>
                  <pic:spPr>
                    <a:xfrm>
                      <a:off x="0" y="0"/>
                      <a:ext cx="5943600" cy="2514600"/>
                    </a:xfrm>
                    <a:prstGeom prst="rect">
                      <a:avLst/>
                    </a:prstGeom>
                    <a:ln/>
                  </pic:spPr>
                </pic:pic>
              </a:graphicData>
            </a:graphic>
          </wp:inline>
        </w:drawing>
      </w:r>
    </w:p>
    <w:p w14:paraId="7FE0BDB0" w14:textId="77777777" w:rsidR="00D721A1" w:rsidRDefault="007B6925">
      <w:r>
        <w:rPr>
          <w:b/>
          <w:bCs/>
        </w:rPr>
        <w:t xml:space="preserve">Figure S7. </w:t>
      </w:r>
      <w:r>
        <w:t>A comparison of exponential decay rates among the experimental treatments evaluated in</w:t>
      </w:r>
      <w:r>
        <w:rPr>
          <w:b/>
          <w:bCs/>
        </w:rPr>
        <w:t xml:space="preserve"> (A) </w:t>
      </w:r>
      <w:r>
        <w:t xml:space="preserve">Chen and Chou (2002) and </w:t>
      </w:r>
      <w:r>
        <w:rPr>
          <w:b/>
          <w:bCs/>
        </w:rPr>
        <w:t xml:space="preserve">(B) </w:t>
      </w:r>
      <w:r>
        <w:t xml:space="preserve">Min et al. (2018). Data were extracted from each paper using </w:t>
      </w:r>
      <w:proofErr w:type="spellStart"/>
      <w:r>
        <w:t>WebPlotDigitizer</w:t>
      </w:r>
      <w:proofErr w:type="spellEnd"/>
      <w:r>
        <w:t xml:space="preserve"> </w:t>
      </w:r>
      <w:hyperlink r:id="rId292">
        <w:r w:rsidR="00D721A1">
          <w:t>(Rohatgi, 2025)</w:t>
        </w:r>
      </w:hyperlink>
      <w:r>
        <w:t xml:space="preserve">. Depuration rates were measured as either the </w:t>
      </w:r>
      <w:r>
        <w:rPr>
          <w:i/>
          <w:iCs/>
        </w:rPr>
        <w:t xml:space="preserve">k </w:t>
      </w:r>
      <w:r>
        <w:t xml:space="preserve">parameter from a one-compartment exponential decay model or the </w:t>
      </w:r>
      <w:r>
        <w:rPr>
          <w:i/>
          <w:iCs/>
        </w:rPr>
        <w:t>k</w:t>
      </w:r>
      <w:r>
        <w:rPr>
          <w:i/>
          <w:iCs/>
          <w:vertAlign w:val="subscript"/>
        </w:rPr>
        <w:t>1</w:t>
      </w:r>
      <w:r>
        <w:t xml:space="preserve"> parameter from a two-compartment model based on whichever model offered the most parsimonious fit. The rates are printed in the top-right corner of each plot. </w:t>
      </w:r>
    </w:p>
    <w:p w14:paraId="6BDA0517" w14:textId="77777777" w:rsidR="00D721A1" w:rsidRDefault="00D721A1"/>
    <w:p w14:paraId="260242CF" w14:textId="77777777" w:rsidR="00D721A1" w:rsidRDefault="007B6925">
      <w:pPr>
        <w:numPr>
          <w:ilvl w:val="0"/>
          <w:numId w:val="2"/>
        </w:numPr>
      </w:pPr>
      <w:r>
        <w:rPr>
          <w:color w:val="FF0000"/>
        </w:rPr>
        <w:t>Add fits</w:t>
      </w:r>
    </w:p>
    <w:p w14:paraId="3FC9D7FD" w14:textId="77777777" w:rsidR="00D721A1" w:rsidRDefault="007B6925">
      <w:pPr>
        <w:numPr>
          <w:ilvl w:val="0"/>
          <w:numId w:val="2"/>
        </w:numPr>
      </w:pPr>
      <w:r>
        <w:rPr>
          <w:color w:val="FF0000"/>
        </w:rPr>
        <w:t>Add k parameters</w:t>
      </w:r>
    </w:p>
    <w:p w14:paraId="3D6FE81E" w14:textId="77777777" w:rsidR="00D721A1" w:rsidRDefault="007B6925">
      <w:pPr>
        <w:numPr>
          <w:ilvl w:val="0"/>
          <w:numId w:val="2"/>
        </w:numPr>
      </w:pPr>
      <w:r>
        <w:rPr>
          <w:color w:val="FF0000"/>
        </w:rPr>
        <w:t>Assess statistical difference between k parameters</w:t>
      </w:r>
      <w:r>
        <w:br w:type="page"/>
      </w:r>
    </w:p>
    <w:p w14:paraId="09288D43" w14:textId="77777777" w:rsidR="00D721A1" w:rsidRDefault="007B6925">
      <w:r>
        <w:rPr>
          <w:b/>
          <w:bCs/>
          <w:noProof/>
        </w:rPr>
        <w:lastRenderedPageBreak/>
        <w:drawing>
          <wp:inline distT="114300" distB="114300" distL="114300" distR="114300" wp14:anchorId="06814F8A" wp14:editId="29D52458">
            <wp:extent cx="5943600" cy="5029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3"/>
                    <a:srcRect/>
                    <a:stretch>
                      <a:fillRect/>
                    </a:stretch>
                  </pic:blipFill>
                  <pic:spPr>
                    <a:xfrm>
                      <a:off x="0" y="0"/>
                      <a:ext cx="5943600" cy="5029200"/>
                    </a:xfrm>
                    <a:prstGeom prst="rect">
                      <a:avLst/>
                    </a:prstGeom>
                    <a:ln/>
                  </pic:spPr>
                </pic:pic>
              </a:graphicData>
            </a:graphic>
          </wp:inline>
        </w:drawing>
      </w:r>
      <w:r>
        <w:rPr>
          <w:b/>
          <w:bCs/>
        </w:rPr>
        <w:t>Figure S8.</w:t>
      </w:r>
      <w:r>
        <w:t xml:space="preserve"> A comparison of average depuration rates in the field versus the lab by species, tissue, and toxin. In general, depuration is faster in the lab than in the field.</w:t>
      </w:r>
      <w:r>
        <w:br w:type="page"/>
      </w:r>
    </w:p>
    <w:p w14:paraId="73BFE5F4" w14:textId="77777777" w:rsidR="00D721A1" w:rsidRDefault="00D721A1"/>
    <w:p w14:paraId="23E5BEB3" w14:textId="77777777" w:rsidR="00D721A1" w:rsidRDefault="007B6925">
      <w:pPr>
        <w:rPr>
          <w:b/>
          <w:bCs/>
        </w:rPr>
      </w:pPr>
      <w:r>
        <w:rPr>
          <w:b/>
          <w:bCs/>
          <w:noProof/>
        </w:rPr>
        <w:drawing>
          <wp:inline distT="114300" distB="114300" distL="114300" distR="114300" wp14:anchorId="70E01B2F" wp14:editId="607FC465">
            <wp:extent cx="5943600" cy="5029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4"/>
                    <a:srcRect/>
                    <a:stretch>
                      <a:fillRect/>
                    </a:stretch>
                  </pic:blipFill>
                  <pic:spPr>
                    <a:xfrm>
                      <a:off x="0" y="0"/>
                      <a:ext cx="5943600" cy="5029200"/>
                    </a:xfrm>
                    <a:prstGeom prst="rect">
                      <a:avLst/>
                    </a:prstGeom>
                    <a:ln/>
                  </pic:spPr>
                </pic:pic>
              </a:graphicData>
            </a:graphic>
          </wp:inline>
        </w:drawing>
      </w:r>
    </w:p>
    <w:p w14:paraId="3FD192A6" w14:textId="77777777" w:rsidR="00D721A1" w:rsidRDefault="007B6925">
      <w:pPr>
        <w:rPr>
          <w:color w:val="FF0000"/>
        </w:rPr>
      </w:pPr>
      <w:r>
        <w:rPr>
          <w:b/>
          <w:bCs/>
        </w:rPr>
        <w:t xml:space="preserve">Figure S9. </w:t>
      </w:r>
      <w:r>
        <w:t xml:space="preserve">The </w:t>
      </w:r>
      <w:proofErr w:type="gramStart"/>
      <w:r>
        <w:t>top-50</w:t>
      </w:r>
      <w:proofErr w:type="gramEnd"/>
      <w:r>
        <w:t xml:space="preserve"> marine finfish vulnerable to ciguatera most frequently landed by fisheries from 2014-2023 from countries with known ciguatera occurrences. Marine finfish vulnerable to ciguatera were identified as those with reported ciguatera occurrences (known) and large (&gt;25 cm max length), reef-associated, non-herbivorous marine finfish speculated to be vulnerable to ciguatera. Ciguatera depuration rates have not been studied for any of these species.</w:t>
      </w:r>
    </w:p>
    <w:p w14:paraId="65F3B7EE" w14:textId="77777777" w:rsidR="00D721A1" w:rsidRDefault="00D721A1">
      <w:pPr>
        <w:rPr>
          <w:color w:val="FF0000"/>
        </w:rPr>
      </w:pPr>
    </w:p>
    <w:p w14:paraId="51E40631" w14:textId="77777777" w:rsidR="00D721A1" w:rsidRDefault="007B6925">
      <w:pPr>
        <w:rPr>
          <w:color w:val="FF0000"/>
        </w:rPr>
      </w:pPr>
      <w:r>
        <w:br w:type="page"/>
      </w:r>
    </w:p>
    <w:p w14:paraId="33CE72BF" w14:textId="77777777" w:rsidR="00D721A1" w:rsidRDefault="00D721A1"/>
    <w:p w14:paraId="1214E746" w14:textId="28290090" w:rsidR="00D721A1" w:rsidRDefault="007B6925">
      <w:r>
        <w:rPr>
          <w:b/>
          <w:bCs/>
          <w:noProof/>
        </w:rPr>
        <w:drawing>
          <wp:inline distT="114300" distB="114300" distL="114300" distR="114300" wp14:anchorId="209E4D4E" wp14:editId="7408716A">
            <wp:extent cx="5943600" cy="548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5"/>
                    <a:srcRect/>
                    <a:stretch>
                      <a:fillRect/>
                    </a:stretch>
                  </pic:blipFill>
                  <pic:spPr>
                    <a:xfrm>
                      <a:off x="0" y="0"/>
                      <a:ext cx="5943600" cy="5486400"/>
                    </a:xfrm>
                    <a:prstGeom prst="rect">
                      <a:avLst/>
                    </a:prstGeom>
                    <a:ln/>
                  </pic:spPr>
                </pic:pic>
              </a:graphicData>
            </a:graphic>
          </wp:inline>
        </w:drawing>
      </w:r>
      <w:r>
        <w:rPr>
          <w:b/>
          <w:bCs/>
        </w:rPr>
        <w:t xml:space="preserve">Figure S10. </w:t>
      </w:r>
      <w:r>
        <w:t xml:space="preserve">Model diagnostic plots for the best performing Bayesian regression model showing </w:t>
      </w:r>
      <w:r>
        <w:rPr>
          <w:b/>
          <w:bCs/>
        </w:rPr>
        <w:t>(A)</w:t>
      </w:r>
      <w:r>
        <w:t xml:space="preserve"> the distribution of the residuals in 10 posterior draws;</w:t>
      </w:r>
      <w:r>
        <w:rPr>
          <w:b/>
          <w:bCs/>
        </w:rPr>
        <w:t xml:space="preserve"> (B)</w:t>
      </w:r>
      <w:r>
        <w:t xml:space="preserve"> distribution of the response variable in the data (</w:t>
      </w:r>
      <w:r>
        <w:rPr>
          <w:i/>
          <w:iCs/>
        </w:rPr>
        <w:t>y</w:t>
      </w:r>
      <w:r>
        <w:t>) versus 10 posterior draws (</w:t>
      </w:r>
      <w:proofErr w:type="spellStart"/>
      <w:r>
        <w:rPr>
          <w:i/>
          <w:iCs/>
        </w:rPr>
        <w:t>y</w:t>
      </w:r>
      <w:r>
        <w:rPr>
          <w:i/>
          <w:iCs/>
          <w:vertAlign w:val="subscript"/>
        </w:rPr>
        <w:t>rep</w:t>
      </w:r>
      <w:proofErr w:type="spellEnd"/>
      <w:r>
        <w:rPr>
          <w:i/>
          <w:iCs/>
        </w:rPr>
        <w:t>)</w:t>
      </w:r>
      <w:r>
        <w:t xml:space="preserve">; and </w:t>
      </w:r>
      <w:r>
        <w:rPr>
          <w:b/>
          <w:bCs/>
        </w:rPr>
        <w:t xml:space="preserve">(C) </w:t>
      </w:r>
      <w:r>
        <w:t>correlation between the response variable in the data (</w:t>
      </w:r>
      <w:r>
        <w:rPr>
          <w:i/>
          <w:iCs/>
        </w:rPr>
        <w:t>y</w:t>
      </w:r>
      <w:r>
        <w:t xml:space="preserve">) </w:t>
      </w:r>
      <w:del w:id="191" w:author="Chris Free" w:date="2025-12-10T21:38:00Z" w16du:dateUtc="2025-12-11T05:38:00Z">
        <w:r w:rsidDel="001D2B7A">
          <w:delText xml:space="preserve"> </w:delText>
        </w:r>
      </w:del>
      <w:r>
        <w:t>versus 10 posterior draws (</w:t>
      </w:r>
      <w:proofErr w:type="spellStart"/>
      <w:r>
        <w:rPr>
          <w:i/>
          <w:iCs/>
        </w:rPr>
        <w:t>y</w:t>
      </w:r>
      <w:r>
        <w:rPr>
          <w:i/>
          <w:iCs/>
          <w:vertAlign w:val="subscript"/>
        </w:rPr>
        <w:t>rep</w:t>
      </w:r>
      <w:proofErr w:type="spellEnd"/>
      <w:r>
        <w:rPr>
          <w:i/>
          <w:iCs/>
        </w:rPr>
        <w:t>)</w:t>
      </w:r>
      <w:r>
        <w:t xml:space="preserve">. In </w:t>
      </w:r>
      <w:r>
        <w:rPr>
          <w:b/>
          <w:bCs/>
        </w:rPr>
        <w:t>(C)</w:t>
      </w:r>
      <w:del w:id="192" w:author="Chris Free" w:date="2025-12-10T21:38:00Z" w16du:dateUtc="2025-12-11T05:38:00Z">
        <w:r w:rsidDel="001D2B7A">
          <w:rPr>
            <w:b/>
            <w:bCs/>
          </w:rPr>
          <w:delText xml:space="preserve"> </w:delText>
        </w:r>
      </w:del>
      <w:r>
        <w:t>, the diagonal line represents the one</w:t>
      </w:r>
      <w:ins w:id="193" w:author="Chris Free" w:date="2025-12-10T21:38:00Z" w16du:dateUtc="2025-12-11T05:38:00Z">
        <w:r w:rsidR="001D2B7A">
          <w:t>-</w:t>
        </w:r>
      </w:ins>
      <w:del w:id="194" w:author="Chris Free" w:date="2025-12-10T21:38:00Z" w16du:dateUtc="2025-12-11T05:38:00Z">
        <w:r w:rsidDel="001D2B7A">
          <w:delText xml:space="preserve"> </w:delText>
        </w:r>
      </w:del>
      <w:r>
        <w:t>to</w:t>
      </w:r>
      <w:ins w:id="195" w:author="Chris Free" w:date="2025-12-10T21:38:00Z" w16du:dateUtc="2025-12-11T05:38:00Z">
        <w:r w:rsidR="001D2B7A">
          <w:t>-</w:t>
        </w:r>
      </w:ins>
      <w:del w:id="196" w:author="Chris Free" w:date="2025-12-10T21:38:00Z" w16du:dateUtc="2025-12-11T05:38:00Z">
        <w:r w:rsidDel="001D2B7A">
          <w:delText xml:space="preserve"> </w:delText>
        </w:r>
      </w:del>
      <w:r>
        <w:t xml:space="preserve">one line and each facet </w:t>
      </w:r>
      <w:proofErr w:type="gramStart"/>
      <w:r>
        <w:t>represents</w:t>
      </w:r>
      <w:proofErr w:type="gramEnd"/>
      <w:r>
        <w:t xml:space="preserve"> a set of posterior draws. </w:t>
      </w:r>
      <w:r>
        <w:br w:type="page"/>
      </w:r>
    </w:p>
    <w:p w14:paraId="46F932C2" w14:textId="77777777" w:rsidR="00D721A1" w:rsidRDefault="007B6925">
      <w:r>
        <w:rPr>
          <w:b/>
          <w:bCs/>
          <w:noProof/>
        </w:rPr>
        <w:lastRenderedPageBreak/>
        <w:drawing>
          <wp:inline distT="114300" distB="114300" distL="114300" distR="114300" wp14:anchorId="02F3E5AC" wp14:editId="61BEBC31">
            <wp:extent cx="5943600" cy="548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6"/>
                    <a:srcRect/>
                    <a:stretch>
                      <a:fillRect/>
                    </a:stretch>
                  </pic:blipFill>
                  <pic:spPr>
                    <a:xfrm>
                      <a:off x="0" y="0"/>
                      <a:ext cx="5943600" cy="5486400"/>
                    </a:xfrm>
                    <a:prstGeom prst="rect">
                      <a:avLst/>
                    </a:prstGeom>
                    <a:ln/>
                  </pic:spPr>
                </pic:pic>
              </a:graphicData>
            </a:graphic>
          </wp:inline>
        </w:drawing>
      </w:r>
      <w:r>
        <w:rPr>
          <w:b/>
          <w:bCs/>
        </w:rPr>
        <w:t xml:space="preserve">Figure S11. </w:t>
      </w:r>
      <w:r>
        <w:t xml:space="preserve">The conditional effects of the </w:t>
      </w:r>
      <w:r>
        <w:rPr>
          <w:b/>
          <w:bCs/>
        </w:rPr>
        <w:t xml:space="preserve">(A) </w:t>
      </w:r>
      <w:r>
        <w:t xml:space="preserve">location; </w:t>
      </w:r>
      <w:r>
        <w:rPr>
          <w:b/>
          <w:bCs/>
        </w:rPr>
        <w:t xml:space="preserve">(B) </w:t>
      </w:r>
      <w:r>
        <w:t>tissue, (</w:t>
      </w:r>
      <w:r>
        <w:rPr>
          <w:b/>
          <w:bCs/>
        </w:rPr>
        <w:t xml:space="preserve">C) </w:t>
      </w:r>
      <w:r>
        <w:t xml:space="preserve">preferred temperature, </w:t>
      </w:r>
      <w:r>
        <w:rPr>
          <w:b/>
          <w:bCs/>
        </w:rPr>
        <w:t>(D)</w:t>
      </w:r>
      <w:r>
        <w:t xml:space="preserve"> maximum length, and </w:t>
      </w:r>
      <w:r>
        <w:rPr>
          <w:b/>
          <w:bCs/>
        </w:rPr>
        <w:t xml:space="preserve">(E) </w:t>
      </w:r>
      <w:r>
        <w:t xml:space="preserve">von </w:t>
      </w:r>
      <w:commentRangeStart w:id="197"/>
      <w:proofErr w:type="spellStart"/>
      <w:r>
        <w:t>Bertalanffy</w:t>
      </w:r>
      <w:commentRangeEnd w:id="197"/>
      <w:proofErr w:type="spellEnd"/>
      <w:r w:rsidR="001D2B7A">
        <w:rPr>
          <w:rStyle w:val="CommentReference"/>
        </w:rPr>
        <w:commentReference w:id="197"/>
      </w:r>
      <w:r>
        <w:t xml:space="preserve"> growth rate fixed effects variables included in the best performing Bayesian regression model. Conditional effects illustrate the depuration rate expected for each fixed effect value when other fixed and random effects are held at their average. In </w:t>
      </w:r>
      <w:r>
        <w:rPr>
          <w:b/>
          <w:bCs/>
        </w:rPr>
        <w:t>(A)</w:t>
      </w:r>
      <w:r>
        <w:t xml:space="preserve"> and </w:t>
      </w:r>
      <w:r>
        <w:rPr>
          <w:b/>
          <w:bCs/>
        </w:rPr>
        <w:t>(B)</w:t>
      </w:r>
      <w:r>
        <w:t xml:space="preserve">, points represent the median and lines represent the 95% credible interval. In </w:t>
      </w:r>
      <w:r>
        <w:rPr>
          <w:b/>
          <w:bCs/>
        </w:rPr>
        <w:t>(C</w:t>
      </w:r>
      <w:r>
        <w:t>-</w:t>
      </w:r>
      <w:r>
        <w:rPr>
          <w:b/>
          <w:bCs/>
        </w:rPr>
        <w:t>D)</w:t>
      </w:r>
      <w:r>
        <w:t>, lines represent the median and sharing indicates the 95% credible interval.</w:t>
      </w:r>
      <w:r>
        <w:br w:type="page"/>
      </w:r>
    </w:p>
    <w:p w14:paraId="611D1D82" w14:textId="77777777" w:rsidR="00D721A1" w:rsidRDefault="007B6925">
      <w:r>
        <w:rPr>
          <w:b/>
          <w:bCs/>
          <w:noProof/>
        </w:rPr>
        <w:lastRenderedPageBreak/>
        <w:drawing>
          <wp:inline distT="114300" distB="114300" distL="114300" distR="114300" wp14:anchorId="6D46934B" wp14:editId="478D9FE1">
            <wp:extent cx="5943600" cy="4572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8"/>
                    <a:srcRect/>
                    <a:stretch>
                      <a:fillRect/>
                    </a:stretch>
                  </pic:blipFill>
                  <pic:spPr>
                    <a:xfrm>
                      <a:off x="0" y="0"/>
                      <a:ext cx="5943600" cy="4572000"/>
                    </a:xfrm>
                    <a:prstGeom prst="rect">
                      <a:avLst/>
                    </a:prstGeom>
                    <a:ln/>
                  </pic:spPr>
                </pic:pic>
              </a:graphicData>
            </a:graphic>
          </wp:inline>
        </w:drawing>
      </w:r>
      <w:r>
        <w:rPr>
          <w:b/>
          <w:bCs/>
        </w:rPr>
        <w:t>Figure S12.</w:t>
      </w:r>
      <w:r>
        <w:t xml:space="preserve"> Maximum biotoxin toxicities observed in non-bivalve species reported in select review papers </w:t>
      </w:r>
      <w:hyperlink r:id="rId299">
        <w:r w:rsidR="00D721A1">
          <w:t>(Costa et al., 2017; Deeds et al., 2008; Lefebvre and Robertson, 2010)</w:t>
        </w:r>
      </w:hyperlink>
      <w:r>
        <w:t xml:space="preserve"> relative to the most common international action thresholds </w:t>
      </w:r>
      <w:hyperlink r:id="rId300">
        <w:r w:rsidR="00D721A1">
          <w:t>(Langlois and Morton, 2018)</w:t>
        </w:r>
      </w:hyperlink>
      <w:r>
        <w:t xml:space="preserve">, which are indicated by the solid horizontal lines. Note that toxicities in units of mg/kg, </w:t>
      </w:r>
      <w:proofErr w:type="spellStart"/>
      <w:r>
        <w:t>μg</w:t>
      </w:r>
      <w:proofErr w:type="spellEnd"/>
      <w:r>
        <w:t xml:space="preserve">/g, and ppm are all numerically equivalent (i.e., the y-axis can be directly interpreted as </w:t>
      </w:r>
      <w:proofErr w:type="spellStart"/>
      <w:r>
        <w:t>μg</w:t>
      </w:r>
      <w:proofErr w:type="spellEnd"/>
      <w:r>
        <w:t xml:space="preserve">/g or ppm). When necessary, we converted PST mouse units (MU) to </w:t>
      </w:r>
      <w:proofErr w:type="spellStart"/>
      <w:r>
        <w:t>μg</w:t>
      </w:r>
      <w:proofErr w:type="spellEnd"/>
      <w:r>
        <w:t xml:space="preserve"> assuming that 1 MU equals 0.18 </w:t>
      </w:r>
      <w:proofErr w:type="spellStart"/>
      <w:r>
        <w:t>μg</w:t>
      </w:r>
      <w:proofErr w:type="spellEnd"/>
      <w:r>
        <w:t xml:space="preserve"> STX equivalents </w:t>
      </w:r>
      <w:hyperlink r:id="rId301">
        <w:r w:rsidR="00D721A1">
          <w:t>(</w:t>
        </w:r>
        <w:proofErr w:type="spellStart"/>
        <w:r w:rsidR="00D721A1">
          <w:t>Arnich</w:t>
        </w:r>
        <w:proofErr w:type="spellEnd"/>
        <w:r w:rsidR="00D721A1">
          <w:t xml:space="preserve"> and Thébault, 2018)</w:t>
        </w:r>
      </w:hyperlink>
      <w:r>
        <w:t>; converted toxicities are shown by open circles.</w:t>
      </w:r>
    </w:p>
    <w:p w14:paraId="3501E6AF" w14:textId="77777777" w:rsidR="00D721A1" w:rsidRDefault="00D721A1"/>
    <w:p w14:paraId="24FB94FA" w14:textId="77777777" w:rsidR="00D721A1" w:rsidRDefault="007B6925">
      <w:pPr>
        <w:rPr>
          <w:color w:val="FF0000"/>
        </w:rPr>
      </w:pPr>
      <w:r>
        <w:rPr>
          <w:color w:val="FF0000"/>
        </w:rPr>
        <w:t>To-do list:</w:t>
      </w:r>
    </w:p>
    <w:p w14:paraId="628F06A5" w14:textId="77777777" w:rsidR="00D721A1" w:rsidRDefault="007B6925">
      <w:pPr>
        <w:numPr>
          <w:ilvl w:val="0"/>
          <w:numId w:val="7"/>
        </w:numPr>
        <w:rPr>
          <w:color w:val="FF0000"/>
        </w:rPr>
      </w:pPr>
      <w:r>
        <w:rPr>
          <w:color w:val="FF0000"/>
        </w:rPr>
        <w:t>Mark which are consumed or not consumed by people</w:t>
      </w:r>
    </w:p>
    <w:p w14:paraId="23FEE141" w14:textId="77777777" w:rsidR="00D721A1" w:rsidRDefault="00D721A1"/>
    <w:p w14:paraId="04143104" w14:textId="77777777" w:rsidR="00D721A1" w:rsidRDefault="00D721A1"/>
    <w:sectPr w:rsidR="00D721A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Christopher Free" w:date="2025-12-05T17:06:00Z" w:initials="">
    <w:p w14:paraId="1F3B497E" w14:textId="77777777" w:rsidR="00D721A1" w:rsidRDefault="007B6925">
      <w:pPr>
        <w:widowControl w:val="0"/>
        <w:pBdr>
          <w:top w:val="nil"/>
          <w:left w:val="nil"/>
          <w:bottom w:val="nil"/>
          <w:right w:val="nil"/>
          <w:between w:val="nil"/>
        </w:pBdr>
        <w:spacing w:line="240" w:lineRule="auto"/>
        <w:rPr>
          <w:color w:val="000000"/>
        </w:rPr>
      </w:pPr>
      <w:r>
        <w:rPr>
          <w:color w:val="000000"/>
        </w:rPr>
        <w:t>revisit</w:t>
      </w:r>
    </w:p>
  </w:comment>
  <w:comment w:id="54" w:author="Christopher Free" w:date="2025-08-28T15:53:00Z" w:initials="">
    <w:p w14:paraId="407F1694" w14:textId="77777777" w:rsidR="00D721A1" w:rsidRDefault="007B6925">
      <w:pPr>
        <w:widowControl w:val="0"/>
        <w:pBdr>
          <w:top w:val="nil"/>
          <w:left w:val="nil"/>
          <w:bottom w:val="nil"/>
          <w:right w:val="nil"/>
          <w:between w:val="nil"/>
        </w:pBdr>
        <w:spacing w:line="240" w:lineRule="auto"/>
        <w:rPr>
          <w:color w:val="000000"/>
        </w:rPr>
      </w:pPr>
      <w:r>
        <w:rPr>
          <w:color w:val="000000"/>
        </w:rPr>
        <w:t>reword</w:t>
      </w:r>
    </w:p>
  </w:comment>
  <w:comment w:id="64" w:author="Christopher Free" w:date="2025-12-04T22:45:00Z" w:initials="">
    <w:p w14:paraId="66920142" w14:textId="77777777" w:rsidR="00D721A1" w:rsidRDefault="007B6925">
      <w:pPr>
        <w:widowControl w:val="0"/>
        <w:pBdr>
          <w:top w:val="nil"/>
          <w:left w:val="nil"/>
          <w:bottom w:val="nil"/>
          <w:right w:val="nil"/>
          <w:between w:val="nil"/>
        </w:pBdr>
        <w:spacing w:line="240" w:lineRule="auto"/>
        <w:rPr>
          <w:color w:val="000000"/>
        </w:rPr>
      </w:pPr>
      <w:r>
        <w:rPr>
          <w:color w:val="000000"/>
        </w:rPr>
        <w:t>revisit</w:t>
      </w:r>
    </w:p>
  </w:comment>
  <w:comment w:id="101" w:author="Christopher Free" w:date="2025-12-04T23:14:00Z" w:initials="">
    <w:p w14:paraId="0A47247C" w14:textId="77777777" w:rsidR="00D721A1" w:rsidRDefault="007B6925">
      <w:pPr>
        <w:widowControl w:val="0"/>
        <w:pBdr>
          <w:top w:val="nil"/>
          <w:left w:val="nil"/>
          <w:bottom w:val="nil"/>
          <w:right w:val="nil"/>
          <w:between w:val="nil"/>
        </w:pBdr>
        <w:spacing w:line="240" w:lineRule="auto"/>
        <w:rPr>
          <w:color w:val="000000"/>
        </w:rPr>
      </w:pPr>
      <w:r>
        <w:rPr>
          <w:color w:val="000000"/>
        </w:rPr>
        <w:t>Add motivation for these models</w:t>
      </w:r>
    </w:p>
  </w:comment>
  <w:comment w:id="156" w:author="Christopher Free" w:date="2025-08-28T16:19:00Z" w:initials="">
    <w:p w14:paraId="664F64EA" w14:textId="77777777" w:rsidR="00D721A1" w:rsidRDefault="007B6925">
      <w:pPr>
        <w:widowControl w:val="0"/>
        <w:pBdr>
          <w:top w:val="nil"/>
          <w:left w:val="nil"/>
          <w:bottom w:val="nil"/>
          <w:right w:val="nil"/>
          <w:between w:val="nil"/>
        </w:pBdr>
        <w:spacing w:line="240" w:lineRule="auto"/>
        <w:rPr>
          <w:color w:val="000000"/>
        </w:rPr>
      </w:pPr>
      <w:r>
        <w:rPr>
          <w:color w:val="000000"/>
        </w:rPr>
        <w:t>do this</w:t>
      </w:r>
    </w:p>
  </w:comment>
  <w:comment w:id="197" w:author="Chris Free" w:date="2025-12-10T21:39:00Z" w:initials="CF">
    <w:p w14:paraId="15B6F454" w14:textId="77777777" w:rsidR="001D2B7A" w:rsidRDefault="001D2B7A" w:rsidP="001D2B7A">
      <w:r>
        <w:rPr>
          <w:rStyle w:val="CommentReference"/>
        </w:rPr>
        <w:annotationRef/>
      </w:r>
      <w:r>
        <w:rPr>
          <w:sz w:val="20"/>
          <w:szCs w:val="20"/>
        </w:rPr>
        <w:t>check spelling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3B497E" w15:done="0"/>
  <w15:commentEx w15:paraId="407F1694" w15:done="0"/>
  <w15:commentEx w15:paraId="66920142" w15:done="0"/>
  <w15:commentEx w15:paraId="0A47247C" w15:done="0"/>
  <w15:commentEx w15:paraId="664F64EA" w15:done="0"/>
  <w15:commentEx w15:paraId="15B6F4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001A1F" w16cex:dateUtc="2025-12-11T0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3B497E" w16cid:durableId="610AB82B"/>
  <w16cid:commentId w16cid:paraId="407F1694" w16cid:durableId="645E81E1"/>
  <w16cid:commentId w16cid:paraId="66920142" w16cid:durableId="0F71290D"/>
  <w16cid:commentId w16cid:paraId="0A47247C" w16cid:durableId="0569C30A"/>
  <w16cid:commentId w16cid:paraId="664F64EA" w16cid:durableId="4C998716"/>
  <w16cid:commentId w16cid:paraId="15B6F454" w16cid:durableId="07001A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57AAE" w14:textId="77777777" w:rsidR="00704756" w:rsidRDefault="00704756">
      <w:pPr>
        <w:spacing w:line="240" w:lineRule="auto"/>
      </w:pPr>
      <w:r>
        <w:separator/>
      </w:r>
    </w:p>
  </w:endnote>
  <w:endnote w:type="continuationSeparator" w:id="0">
    <w:p w14:paraId="1E9143CB" w14:textId="77777777" w:rsidR="00704756" w:rsidRDefault="00704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17B84FD-D3B7-034E-9332-14F6FA56CACB}"/>
    <w:embedBold r:id="rId2" w:fontKey="{0B3AAB78-501C-934D-A1E5-4535F4CCBADC}"/>
  </w:font>
  <w:font w:name="Arial">
    <w:panose1 w:val="020B0604020202020204"/>
    <w:charset w:val="00"/>
    <w:family w:val="swiss"/>
    <w:pitch w:val="variable"/>
    <w:sig w:usb0="E0002EFF" w:usb1="C000785B" w:usb2="00000009" w:usb3="00000000" w:csb0="000001FF" w:csb1="00000000"/>
    <w:embedRegular r:id="rId3" w:fontKey="{622E2F86-CD41-D74A-925B-25880E958D2E}"/>
    <w:embedBold r:id="rId4" w:fontKey="{FBABDCCE-FA90-C24D-ADDB-6B7C762EAE65}"/>
    <w:embedItalic r:id="rId5" w:fontKey="{41B463F1-E1DE-6348-9CCC-8AA228E3CF85}"/>
  </w:font>
  <w:font w:name="Cambria Math">
    <w:panose1 w:val="02040503050406030204"/>
    <w:charset w:val="00"/>
    <w:family w:val="roman"/>
    <w:pitch w:val="variable"/>
    <w:sig w:usb0="E00002FF" w:usb1="420024FF" w:usb2="00000000" w:usb3="00000000" w:csb0="0000019F" w:csb1="00000000"/>
    <w:embedRegular r:id="rId6" w:fontKey="{7FFB636B-E747-F842-8C79-813E7426F203}"/>
    <w:embedItalic r:id="rId7" w:fontKey="{7C9AD35F-5B9A-9C4F-963F-C673AF8730BE}"/>
  </w:font>
  <w:font w:name="Calibri">
    <w:panose1 w:val="020F0502020204030204"/>
    <w:charset w:val="00"/>
    <w:family w:val="swiss"/>
    <w:pitch w:val="variable"/>
    <w:sig w:usb0="E4002EFF" w:usb1="C200247B" w:usb2="00000009" w:usb3="00000000" w:csb0="000001FF" w:csb1="00000000"/>
    <w:embedRegular r:id="rId8" w:fontKey="{845AB583-FCB3-2E4C-8009-F97242F24729}"/>
    <w:embedBold r:id="rId9" w:fontKey="{E2CADE1C-A6E1-3644-B9D5-1FCF56C2F603}"/>
  </w:font>
  <w:font w:name="Cambria">
    <w:panose1 w:val="02040503050406030204"/>
    <w:charset w:val="00"/>
    <w:family w:val="roman"/>
    <w:pitch w:val="variable"/>
    <w:sig w:usb0="E00006FF" w:usb1="420024FF" w:usb2="02000000" w:usb3="00000000" w:csb0="0000019F" w:csb1="00000000"/>
    <w:embedRegular r:id="rId10" w:fontKey="{0F13AAF6-5773-924A-B063-D8A2D24595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FF44F" w14:textId="77777777" w:rsidR="0074513B" w:rsidRDefault="007451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EA13C" w14:textId="77777777" w:rsidR="0074513B" w:rsidRDefault="007451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96C35" w14:textId="77777777" w:rsidR="0074513B" w:rsidRDefault="00745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722074" w14:textId="77777777" w:rsidR="00704756" w:rsidRDefault="00704756">
      <w:pPr>
        <w:spacing w:line="240" w:lineRule="auto"/>
      </w:pPr>
      <w:r>
        <w:separator/>
      </w:r>
    </w:p>
  </w:footnote>
  <w:footnote w:type="continuationSeparator" w:id="0">
    <w:p w14:paraId="4E01E644" w14:textId="77777777" w:rsidR="00704756" w:rsidRDefault="007047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6B0B1" w14:textId="77777777" w:rsidR="0074513B" w:rsidRDefault="007451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0BEE2" w14:textId="77777777" w:rsidR="00D721A1" w:rsidRDefault="007B6925">
    <w:pPr>
      <w:jc w:val="right"/>
    </w:pPr>
    <w:r>
      <w:fldChar w:fldCharType="begin"/>
    </w:r>
    <w:r>
      <w:instrText>PAGE</w:instrText>
    </w:r>
    <w:r>
      <w:fldChar w:fldCharType="separate"/>
    </w:r>
    <w:r w:rsidR="0074513B">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BE1FB" w14:textId="77777777" w:rsidR="0074513B" w:rsidRDefault="00745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94DAD"/>
    <w:multiLevelType w:val="multilevel"/>
    <w:tmpl w:val="32A8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B47D15"/>
    <w:multiLevelType w:val="multilevel"/>
    <w:tmpl w:val="C87857AE"/>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14568"/>
    <w:multiLevelType w:val="multilevel"/>
    <w:tmpl w:val="DD188CFC"/>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D1F2C"/>
    <w:multiLevelType w:val="multilevel"/>
    <w:tmpl w:val="0870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637C43"/>
    <w:multiLevelType w:val="multilevel"/>
    <w:tmpl w:val="E3CA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1F095D"/>
    <w:multiLevelType w:val="multilevel"/>
    <w:tmpl w:val="BB0EA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A286E93"/>
    <w:multiLevelType w:val="multilevel"/>
    <w:tmpl w:val="81AC1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9938439">
    <w:abstractNumId w:val="3"/>
  </w:num>
  <w:num w:numId="2" w16cid:durableId="1944606637">
    <w:abstractNumId w:val="1"/>
  </w:num>
  <w:num w:numId="3" w16cid:durableId="294070997">
    <w:abstractNumId w:val="6"/>
  </w:num>
  <w:num w:numId="4" w16cid:durableId="1968773818">
    <w:abstractNumId w:val="2"/>
  </w:num>
  <w:num w:numId="5" w16cid:durableId="319113938">
    <w:abstractNumId w:val="0"/>
  </w:num>
  <w:num w:numId="6" w16cid:durableId="1981572847">
    <w:abstractNumId w:val="4"/>
  </w:num>
  <w:num w:numId="7" w16cid:durableId="123971116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Free">
    <w15:presenceInfo w15:providerId="AD" w15:userId="S::cfree@ucsb.edu::3c18b808-abac-4284-b765-10746db113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21A1"/>
    <w:rsid w:val="0011454E"/>
    <w:rsid w:val="00187717"/>
    <w:rsid w:val="00196E91"/>
    <w:rsid w:val="001D2B7A"/>
    <w:rsid w:val="002D1FBE"/>
    <w:rsid w:val="002D7F04"/>
    <w:rsid w:val="003228F3"/>
    <w:rsid w:val="00352ECC"/>
    <w:rsid w:val="003A09E0"/>
    <w:rsid w:val="003F0BC1"/>
    <w:rsid w:val="00402E24"/>
    <w:rsid w:val="00591274"/>
    <w:rsid w:val="005E14C3"/>
    <w:rsid w:val="006E5D77"/>
    <w:rsid w:val="00704756"/>
    <w:rsid w:val="0074513B"/>
    <w:rsid w:val="007B6925"/>
    <w:rsid w:val="00804D45"/>
    <w:rsid w:val="008D5EE5"/>
    <w:rsid w:val="00914EF6"/>
    <w:rsid w:val="009841C7"/>
    <w:rsid w:val="00BB1EF8"/>
    <w:rsid w:val="00BD3B50"/>
    <w:rsid w:val="00BF2B7A"/>
    <w:rsid w:val="00D048F1"/>
    <w:rsid w:val="00D721A1"/>
    <w:rsid w:val="00D939D7"/>
    <w:rsid w:val="00EC7ADF"/>
    <w:rsid w:val="00F035E9"/>
    <w:rsid w:val="00F17431"/>
    <w:rsid w:val="00F60BCA"/>
    <w:rsid w:val="00FA239D"/>
    <w:rsid w:val="00FA4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1199B"/>
  <w15:docId w15:val="{955DF4E0-B60E-8243-8DDA-445D2BEB1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4513B"/>
    <w:pPr>
      <w:tabs>
        <w:tab w:val="center" w:pos="4680"/>
        <w:tab w:val="right" w:pos="9360"/>
      </w:tabs>
      <w:spacing w:line="240" w:lineRule="auto"/>
    </w:pPr>
  </w:style>
  <w:style w:type="character" w:customStyle="1" w:styleId="HeaderChar">
    <w:name w:val="Header Char"/>
    <w:basedOn w:val="DefaultParagraphFont"/>
    <w:link w:val="Header"/>
    <w:uiPriority w:val="99"/>
    <w:rsid w:val="0074513B"/>
  </w:style>
  <w:style w:type="paragraph" w:styleId="Footer">
    <w:name w:val="footer"/>
    <w:basedOn w:val="Normal"/>
    <w:link w:val="FooterChar"/>
    <w:uiPriority w:val="99"/>
    <w:unhideWhenUsed/>
    <w:rsid w:val="0074513B"/>
    <w:pPr>
      <w:tabs>
        <w:tab w:val="center" w:pos="4680"/>
        <w:tab w:val="right" w:pos="9360"/>
      </w:tabs>
      <w:spacing w:line="240" w:lineRule="auto"/>
    </w:pPr>
  </w:style>
  <w:style w:type="character" w:customStyle="1" w:styleId="FooterChar">
    <w:name w:val="Footer Char"/>
    <w:basedOn w:val="DefaultParagraphFont"/>
    <w:link w:val="Footer"/>
    <w:uiPriority w:val="99"/>
    <w:rsid w:val="0074513B"/>
  </w:style>
  <w:style w:type="paragraph" w:styleId="Revision">
    <w:name w:val="Revision"/>
    <w:hidden/>
    <w:uiPriority w:val="99"/>
    <w:semiHidden/>
    <w:rsid w:val="0074513B"/>
    <w:pPr>
      <w:spacing w:line="240" w:lineRule="auto"/>
    </w:pPr>
  </w:style>
  <w:style w:type="paragraph" w:styleId="CommentSubject">
    <w:name w:val="annotation subject"/>
    <w:basedOn w:val="CommentText"/>
    <w:next w:val="CommentText"/>
    <w:link w:val="CommentSubjectChar"/>
    <w:uiPriority w:val="99"/>
    <w:semiHidden/>
    <w:unhideWhenUsed/>
    <w:rsid w:val="001D2B7A"/>
    <w:rPr>
      <w:b/>
      <w:bCs/>
    </w:rPr>
  </w:style>
  <w:style w:type="character" w:customStyle="1" w:styleId="CommentSubjectChar">
    <w:name w:val="Comment Subject Char"/>
    <w:basedOn w:val="CommentTextChar"/>
    <w:link w:val="CommentSubject"/>
    <w:uiPriority w:val="99"/>
    <w:semiHidden/>
    <w:rsid w:val="001D2B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XnIG8I" TargetMode="External"/><Relationship Id="rId299" Type="http://schemas.openxmlformats.org/officeDocument/2006/relationships/hyperlink" Target="https://www.zotero.org/google-docs/?QcWIJr" TargetMode="External"/><Relationship Id="rId21" Type="http://schemas.openxmlformats.org/officeDocument/2006/relationships/hyperlink" Target="https://www.zotero.org/google-docs/?CqOQ32" TargetMode="External"/><Relationship Id="rId63" Type="http://schemas.openxmlformats.org/officeDocument/2006/relationships/hyperlink" Target="https://www.zotero.org/google-docs/?1t9yCI" TargetMode="External"/><Relationship Id="rId159" Type="http://schemas.openxmlformats.org/officeDocument/2006/relationships/hyperlink" Target="https://www.zotero.org/google-docs/?OGLU4L" TargetMode="External"/><Relationship Id="rId170" Type="http://schemas.openxmlformats.org/officeDocument/2006/relationships/hyperlink" Target="https://www.zotero.org/google-docs/?OGLU4L" TargetMode="External"/><Relationship Id="rId226" Type="http://schemas.openxmlformats.org/officeDocument/2006/relationships/hyperlink" Target="https://www.zotero.org/google-docs/?OGLU4L" TargetMode="External"/><Relationship Id="rId268" Type="http://schemas.openxmlformats.org/officeDocument/2006/relationships/hyperlink" Target="https://www.zotero.org/google-docs/?OGLU4L" TargetMode="External"/><Relationship Id="rId32" Type="http://schemas.microsoft.com/office/2016/09/relationships/commentsIds" Target="commentsIds.xml"/><Relationship Id="rId74" Type="http://schemas.openxmlformats.org/officeDocument/2006/relationships/hyperlink" Target="https://www.zotero.org/google-docs/?69CfeD" TargetMode="External"/><Relationship Id="rId128" Type="http://schemas.openxmlformats.org/officeDocument/2006/relationships/hyperlink" Target="https://www.zotero.org/google-docs/?SCOBbL" TargetMode="External"/><Relationship Id="rId5" Type="http://schemas.openxmlformats.org/officeDocument/2006/relationships/footnotes" Target="footnotes.xml"/><Relationship Id="rId181" Type="http://schemas.openxmlformats.org/officeDocument/2006/relationships/hyperlink" Target="https://www.zotero.org/google-docs/?OGLU4L" TargetMode="External"/><Relationship Id="rId237" Type="http://schemas.openxmlformats.org/officeDocument/2006/relationships/hyperlink" Target="https://www.zotero.org/google-docs/?OGLU4L" TargetMode="External"/><Relationship Id="rId279" Type="http://schemas.openxmlformats.org/officeDocument/2006/relationships/image" Target="media/image4.png"/><Relationship Id="rId43" Type="http://schemas.openxmlformats.org/officeDocument/2006/relationships/hyperlink" Target="https://www.zotero.org/google-docs/?awYdN7" TargetMode="External"/><Relationship Id="rId139" Type="http://schemas.openxmlformats.org/officeDocument/2006/relationships/hyperlink" Target="https://www.zotero.org/google-docs/?Tfz7nd" TargetMode="External"/><Relationship Id="rId290" Type="http://schemas.openxmlformats.org/officeDocument/2006/relationships/image" Target="media/image14.png"/><Relationship Id="rId304" Type="http://schemas.openxmlformats.org/officeDocument/2006/relationships/theme" Target="theme/theme1.xml"/><Relationship Id="rId85" Type="http://schemas.openxmlformats.org/officeDocument/2006/relationships/hyperlink" Target="https://www.zotero.org/google-docs/?d2oaDz" TargetMode="External"/><Relationship Id="rId150" Type="http://schemas.openxmlformats.org/officeDocument/2006/relationships/hyperlink" Target="https://www.zotero.org/google-docs/?OGLU4L" TargetMode="External"/><Relationship Id="rId192" Type="http://schemas.openxmlformats.org/officeDocument/2006/relationships/hyperlink" Target="https://www.zotero.org/google-docs/?OGLU4L" TargetMode="External"/><Relationship Id="rId206" Type="http://schemas.openxmlformats.org/officeDocument/2006/relationships/hyperlink" Target="https://www.zotero.org/google-docs/?OGLU4L" TargetMode="External"/><Relationship Id="rId248" Type="http://schemas.openxmlformats.org/officeDocument/2006/relationships/hyperlink" Target="https://www.zotero.org/google-docs/?OGLU4L" TargetMode="External"/><Relationship Id="rId12" Type="http://schemas.openxmlformats.org/officeDocument/2006/relationships/hyperlink" Target="https://docs.google.com/spreadsheets/d/1vDVXWgxhW4GzJXlQYnRa1jWu3kw6cyWo8eXeb1D673M/edit?gid=377321280" TargetMode="External"/><Relationship Id="rId108" Type="http://schemas.openxmlformats.org/officeDocument/2006/relationships/hyperlink" Target="https://www.zotero.org/google-docs/?MyB1Vb" TargetMode="External"/><Relationship Id="rId54" Type="http://schemas.openxmlformats.org/officeDocument/2006/relationships/hyperlink" Target="https://www.zotero.org/google-docs/?UVlYHS" TargetMode="External"/><Relationship Id="rId96" Type="http://schemas.openxmlformats.org/officeDocument/2006/relationships/hyperlink" Target="https://www.zotero.org/google-docs/?MCfQtS" TargetMode="External"/><Relationship Id="rId161" Type="http://schemas.openxmlformats.org/officeDocument/2006/relationships/hyperlink" Target="https://www.zotero.org/google-docs/?OGLU4L" TargetMode="External"/><Relationship Id="rId217" Type="http://schemas.openxmlformats.org/officeDocument/2006/relationships/hyperlink" Target="https://www.zotero.org/google-docs/?OGLU4L" TargetMode="External"/><Relationship Id="rId6" Type="http://schemas.openxmlformats.org/officeDocument/2006/relationships/endnotes" Target="endnotes.xml"/><Relationship Id="rId238" Type="http://schemas.openxmlformats.org/officeDocument/2006/relationships/hyperlink" Target="https://www.zotero.org/google-docs/?OGLU4L" TargetMode="External"/><Relationship Id="rId259" Type="http://schemas.openxmlformats.org/officeDocument/2006/relationships/hyperlink" Target="https://www.zotero.org/google-docs/?OGLU4L" TargetMode="External"/><Relationship Id="rId23" Type="http://schemas.openxmlformats.org/officeDocument/2006/relationships/hyperlink" Target="https://www.zotero.org/google-docs/?fXkx7E" TargetMode="External"/><Relationship Id="rId119" Type="http://schemas.openxmlformats.org/officeDocument/2006/relationships/hyperlink" Target="https://www.zotero.org/google-docs/?Me9hsC" TargetMode="External"/><Relationship Id="rId270" Type="http://schemas.openxmlformats.org/officeDocument/2006/relationships/header" Target="header2.xml"/><Relationship Id="rId291" Type="http://schemas.openxmlformats.org/officeDocument/2006/relationships/image" Target="media/image15.png"/><Relationship Id="rId44" Type="http://schemas.openxmlformats.org/officeDocument/2006/relationships/hyperlink" Target="https://www.zotero.org/google-docs/?oNii0x" TargetMode="External"/><Relationship Id="rId65" Type="http://schemas.openxmlformats.org/officeDocument/2006/relationships/hyperlink" Target="https://www.zotero.org/google-docs/?mvB1n0" TargetMode="External"/><Relationship Id="rId86" Type="http://schemas.openxmlformats.org/officeDocument/2006/relationships/hyperlink" Target="https://www.zotero.org/google-docs/?8oNgFv" TargetMode="External"/><Relationship Id="rId130" Type="http://schemas.openxmlformats.org/officeDocument/2006/relationships/hyperlink" Target="https://www.zotero.org/google-docs/?XYQuwt" TargetMode="External"/><Relationship Id="rId151" Type="http://schemas.openxmlformats.org/officeDocument/2006/relationships/hyperlink" Target="https://www.zotero.org/google-docs/?OGLU4L" TargetMode="External"/><Relationship Id="rId172" Type="http://schemas.openxmlformats.org/officeDocument/2006/relationships/hyperlink" Target="https://www.zotero.org/google-docs/?OGLU4L" TargetMode="External"/><Relationship Id="rId193" Type="http://schemas.openxmlformats.org/officeDocument/2006/relationships/hyperlink" Target="https://www.zotero.org/google-docs/?OGLU4L" TargetMode="External"/><Relationship Id="rId207" Type="http://schemas.openxmlformats.org/officeDocument/2006/relationships/hyperlink" Target="https://www.zotero.org/google-docs/?OGLU4L" TargetMode="External"/><Relationship Id="rId228" Type="http://schemas.openxmlformats.org/officeDocument/2006/relationships/hyperlink" Target="https://www.zotero.org/google-docs/?OGLU4L" TargetMode="External"/><Relationship Id="rId249" Type="http://schemas.openxmlformats.org/officeDocument/2006/relationships/hyperlink" Target="https://www.zotero.org/google-docs/?OGLU4L" TargetMode="External"/><Relationship Id="rId13" Type="http://schemas.openxmlformats.org/officeDocument/2006/relationships/hyperlink" Target="https://docs.google.com/document/d/113Raga08V9VKVyNhi23DRak0GICGaLp3Ag4BC36qcK4/edit?tab=t.0" TargetMode="External"/><Relationship Id="rId109" Type="http://schemas.openxmlformats.org/officeDocument/2006/relationships/hyperlink" Target="https://www.zotero.org/google-docs/?24llyq" TargetMode="External"/><Relationship Id="rId260" Type="http://schemas.openxmlformats.org/officeDocument/2006/relationships/hyperlink" Target="https://www.zotero.org/google-docs/?OGLU4L" TargetMode="External"/><Relationship Id="rId281" Type="http://schemas.openxmlformats.org/officeDocument/2006/relationships/image" Target="media/image6.png"/><Relationship Id="rId34" Type="http://schemas.openxmlformats.org/officeDocument/2006/relationships/hyperlink" Target="https://www.zotero.org/google-docs/?i28m5b" TargetMode="External"/><Relationship Id="rId55" Type="http://schemas.openxmlformats.org/officeDocument/2006/relationships/hyperlink" Target="https://www.zotero.org/google-docs/?MCncE1" TargetMode="External"/><Relationship Id="rId76" Type="http://schemas.openxmlformats.org/officeDocument/2006/relationships/hyperlink" Target="https://www.zotero.org/google-docs/?6D9E0G" TargetMode="External"/><Relationship Id="rId97" Type="http://schemas.openxmlformats.org/officeDocument/2006/relationships/hyperlink" Target="https://www.zotero.org/google-docs/?cKwyrQ" TargetMode="External"/><Relationship Id="rId120" Type="http://schemas.openxmlformats.org/officeDocument/2006/relationships/hyperlink" Target="https://www.zotero.org/google-docs/?EFz1zK" TargetMode="External"/><Relationship Id="rId141" Type="http://schemas.openxmlformats.org/officeDocument/2006/relationships/hyperlink" Target="https://www.zotero.org/google-docs/?2n9GSl" TargetMode="External"/><Relationship Id="rId7" Type="http://schemas.openxmlformats.org/officeDocument/2006/relationships/hyperlink" Target="mailto:cfree14@gmail.com" TargetMode="External"/><Relationship Id="rId162" Type="http://schemas.openxmlformats.org/officeDocument/2006/relationships/hyperlink" Target="https://www.zotero.org/google-docs/?OGLU4L" TargetMode="External"/><Relationship Id="rId183" Type="http://schemas.openxmlformats.org/officeDocument/2006/relationships/hyperlink" Target="https://www.zotero.org/google-docs/?OGLU4L" TargetMode="External"/><Relationship Id="rId218" Type="http://schemas.openxmlformats.org/officeDocument/2006/relationships/hyperlink" Target="https://www.zotero.org/google-docs/?OGLU4L" TargetMode="External"/><Relationship Id="rId239" Type="http://schemas.openxmlformats.org/officeDocument/2006/relationships/hyperlink" Target="https://www.zotero.org/google-docs/?OGLU4L" TargetMode="External"/><Relationship Id="rId250" Type="http://schemas.openxmlformats.org/officeDocument/2006/relationships/hyperlink" Target="https://www.zotero.org/google-docs/?OGLU4L" TargetMode="External"/><Relationship Id="rId271" Type="http://schemas.openxmlformats.org/officeDocument/2006/relationships/footer" Target="footer1.xml"/><Relationship Id="rId292" Type="http://schemas.openxmlformats.org/officeDocument/2006/relationships/hyperlink" Target="https://www.zotero.org/google-docs/?9mzQHr" TargetMode="External"/><Relationship Id="rId24" Type="http://schemas.openxmlformats.org/officeDocument/2006/relationships/hyperlink" Target="https://www.zotero.org/google-docs/?ZG3jpa" TargetMode="External"/><Relationship Id="rId45" Type="http://schemas.openxmlformats.org/officeDocument/2006/relationships/hyperlink" Target="https://www.zotero.org/google-docs/?ahUxa5" TargetMode="External"/><Relationship Id="rId66" Type="http://schemas.openxmlformats.org/officeDocument/2006/relationships/hyperlink" Target="https://www.zotero.org/google-docs/?Cu8XRd" TargetMode="External"/><Relationship Id="rId87" Type="http://schemas.openxmlformats.org/officeDocument/2006/relationships/hyperlink" Target="https://www.zotero.org/google-docs/?uVgKC7" TargetMode="External"/><Relationship Id="rId110" Type="http://schemas.openxmlformats.org/officeDocument/2006/relationships/hyperlink" Target="https://www.zotero.org/google-docs/?R4n57v" TargetMode="External"/><Relationship Id="rId131" Type="http://schemas.openxmlformats.org/officeDocument/2006/relationships/hyperlink" Target="https://www.zotero.org/google-docs/?dxxVrB" TargetMode="External"/><Relationship Id="rId152" Type="http://schemas.openxmlformats.org/officeDocument/2006/relationships/hyperlink" Target="https://www.zotero.org/google-docs/?OGLU4L" TargetMode="External"/><Relationship Id="rId173" Type="http://schemas.openxmlformats.org/officeDocument/2006/relationships/hyperlink" Target="https://www.zotero.org/google-docs/?OGLU4L" TargetMode="External"/><Relationship Id="rId194" Type="http://schemas.openxmlformats.org/officeDocument/2006/relationships/hyperlink" Target="https://www.zotero.org/google-docs/?OGLU4L" TargetMode="External"/><Relationship Id="rId208" Type="http://schemas.openxmlformats.org/officeDocument/2006/relationships/hyperlink" Target="https://www.zotero.org/google-docs/?OGLU4L" TargetMode="External"/><Relationship Id="rId229" Type="http://schemas.openxmlformats.org/officeDocument/2006/relationships/hyperlink" Target="https://www.zotero.org/google-docs/?OGLU4L" TargetMode="External"/><Relationship Id="rId240" Type="http://schemas.openxmlformats.org/officeDocument/2006/relationships/hyperlink" Target="https://www.zotero.org/google-docs/?OGLU4L" TargetMode="External"/><Relationship Id="rId261" Type="http://schemas.openxmlformats.org/officeDocument/2006/relationships/hyperlink" Target="https://www.zotero.org/google-docs/?OGLU4L" TargetMode="External"/><Relationship Id="rId14" Type="http://schemas.openxmlformats.org/officeDocument/2006/relationships/hyperlink" Target="https://www.zotero.org/google-docs/?Ag4IuC" TargetMode="External"/><Relationship Id="rId35" Type="http://schemas.openxmlformats.org/officeDocument/2006/relationships/hyperlink" Target="https://www.zotero.org/google-docs/?pgpZ4m" TargetMode="External"/><Relationship Id="rId56" Type="http://schemas.openxmlformats.org/officeDocument/2006/relationships/hyperlink" Target="https://www.zotero.org/google-docs/?K4WlGX" TargetMode="External"/><Relationship Id="rId77" Type="http://schemas.openxmlformats.org/officeDocument/2006/relationships/hyperlink" Target="https://www.zotero.org/google-docs/?gbHWZC" TargetMode="External"/><Relationship Id="rId100" Type="http://schemas.openxmlformats.org/officeDocument/2006/relationships/hyperlink" Target="https://www.zotero.org/google-docs/?zpMht3" TargetMode="External"/><Relationship Id="rId282" Type="http://schemas.openxmlformats.org/officeDocument/2006/relationships/image" Target="media/image7.png"/><Relationship Id="rId8" Type="http://schemas.openxmlformats.org/officeDocument/2006/relationships/hyperlink" Target="https://www.sciencedirect.com/journal/harmful-algae/publish/guide-for-authors" TargetMode="External"/><Relationship Id="rId98" Type="http://schemas.openxmlformats.org/officeDocument/2006/relationships/hyperlink" Target="https://www.zotero.org/google-docs/?7rJubj" TargetMode="External"/><Relationship Id="rId121" Type="http://schemas.openxmlformats.org/officeDocument/2006/relationships/hyperlink" Target="https://www.zotero.org/google-docs/?B86aqL" TargetMode="External"/><Relationship Id="rId142" Type="http://schemas.openxmlformats.org/officeDocument/2006/relationships/hyperlink" Target="https://www.zotero.org/google-docs/?N28kBr" TargetMode="External"/><Relationship Id="rId163" Type="http://schemas.openxmlformats.org/officeDocument/2006/relationships/hyperlink" Target="https://www.zotero.org/google-docs/?OGLU4L" TargetMode="External"/><Relationship Id="rId184" Type="http://schemas.openxmlformats.org/officeDocument/2006/relationships/hyperlink" Target="https://www.zotero.org/google-docs/?OGLU4L" TargetMode="External"/><Relationship Id="rId219" Type="http://schemas.openxmlformats.org/officeDocument/2006/relationships/hyperlink" Target="https://www.zotero.org/google-docs/?OGLU4L" TargetMode="External"/><Relationship Id="rId230" Type="http://schemas.openxmlformats.org/officeDocument/2006/relationships/hyperlink" Target="https://www.zotero.org/google-docs/?OGLU4L" TargetMode="External"/><Relationship Id="rId251" Type="http://schemas.openxmlformats.org/officeDocument/2006/relationships/hyperlink" Target="https://www.zotero.org/google-docs/?OGLU4L" TargetMode="External"/><Relationship Id="rId25" Type="http://schemas.openxmlformats.org/officeDocument/2006/relationships/hyperlink" Target="https://www.zotero.org/google-docs/?1lX1cU" TargetMode="External"/><Relationship Id="rId46" Type="http://schemas.openxmlformats.org/officeDocument/2006/relationships/hyperlink" Target="https://www.zotero.org/google-docs/?Tpv9e5" TargetMode="External"/><Relationship Id="rId67" Type="http://schemas.openxmlformats.org/officeDocument/2006/relationships/hyperlink" Target="https://www.zotero.org/google-docs/?wVZeei" TargetMode="External"/><Relationship Id="rId272" Type="http://schemas.openxmlformats.org/officeDocument/2006/relationships/footer" Target="footer2.xml"/><Relationship Id="rId293" Type="http://schemas.openxmlformats.org/officeDocument/2006/relationships/image" Target="media/image16.png"/><Relationship Id="rId88" Type="http://schemas.openxmlformats.org/officeDocument/2006/relationships/hyperlink" Target="https://www.zotero.org/google-docs/?lYj1bK" TargetMode="External"/><Relationship Id="rId111" Type="http://schemas.openxmlformats.org/officeDocument/2006/relationships/hyperlink" Target="https://www.zotero.org/google-docs/?eI7Pub" TargetMode="External"/><Relationship Id="rId132" Type="http://schemas.openxmlformats.org/officeDocument/2006/relationships/hyperlink" Target="https://www.zotero.org/google-docs/?wS9YQT" TargetMode="External"/><Relationship Id="rId153" Type="http://schemas.openxmlformats.org/officeDocument/2006/relationships/hyperlink" Target="https://www.zotero.org/google-docs/?OGLU4L" TargetMode="External"/><Relationship Id="rId174" Type="http://schemas.openxmlformats.org/officeDocument/2006/relationships/hyperlink" Target="https://www.zotero.org/google-docs/?OGLU4L" TargetMode="External"/><Relationship Id="rId195" Type="http://schemas.openxmlformats.org/officeDocument/2006/relationships/hyperlink" Target="https://www.zotero.org/google-docs/?OGLU4L" TargetMode="External"/><Relationship Id="rId209" Type="http://schemas.openxmlformats.org/officeDocument/2006/relationships/hyperlink" Target="https://www.zotero.org/google-docs/?OGLU4L" TargetMode="External"/><Relationship Id="rId220" Type="http://schemas.openxmlformats.org/officeDocument/2006/relationships/hyperlink" Target="https://www.zotero.org/google-docs/?OGLU4L" TargetMode="External"/><Relationship Id="rId241" Type="http://schemas.openxmlformats.org/officeDocument/2006/relationships/hyperlink" Target="https://www.zotero.org/google-docs/?OGLU4L" TargetMode="External"/><Relationship Id="rId15" Type="http://schemas.openxmlformats.org/officeDocument/2006/relationships/hyperlink" Target="https://www.zotero.org/google-docs/?WwjK29" TargetMode="External"/><Relationship Id="rId36" Type="http://schemas.openxmlformats.org/officeDocument/2006/relationships/hyperlink" Target="https://www.zotero.org/google-docs/?ID7Q9Y" TargetMode="External"/><Relationship Id="rId57" Type="http://schemas.openxmlformats.org/officeDocument/2006/relationships/hyperlink" Target="https://www.zotero.org/google-docs/?u5m37r" TargetMode="External"/><Relationship Id="rId262" Type="http://schemas.openxmlformats.org/officeDocument/2006/relationships/hyperlink" Target="https://www.zotero.org/google-docs/?OGLU4L" TargetMode="External"/><Relationship Id="rId283" Type="http://schemas.openxmlformats.org/officeDocument/2006/relationships/image" Target="media/image8.png"/><Relationship Id="rId78" Type="http://schemas.openxmlformats.org/officeDocument/2006/relationships/hyperlink" Target="https://www.zotero.org/google-docs/?po80F4" TargetMode="External"/><Relationship Id="rId99" Type="http://schemas.openxmlformats.org/officeDocument/2006/relationships/hyperlink" Target="https://www.zotero.org/google-docs/?qLq9bl" TargetMode="External"/><Relationship Id="rId101" Type="http://schemas.openxmlformats.org/officeDocument/2006/relationships/hyperlink" Target="https://www.zotero.org/google-docs/?nYkt0o" TargetMode="External"/><Relationship Id="rId122" Type="http://schemas.openxmlformats.org/officeDocument/2006/relationships/hyperlink" Target="https://www.zotero.org/google-docs/?WRRZta" TargetMode="External"/><Relationship Id="rId143" Type="http://schemas.openxmlformats.org/officeDocument/2006/relationships/hyperlink" Target="https://www.zotero.org/google-docs/?pMTbQC" TargetMode="External"/><Relationship Id="rId164" Type="http://schemas.openxmlformats.org/officeDocument/2006/relationships/hyperlink" Target="https://www.zotero.org/google-docs/?OGLU4L" TargetMode="External"/><Relationship Id="rId185" Type="http://schemas.openxmlformats.org/officeDocument/2006/relationships/hyperlink" Target="https://www.zotero.org/google-docs/?OGLU4L" TargetMode="External"/><Relationship Id="rId9" Type="http://schemas.openxmlformats.org/officeDocument/2006/relationships/hyperlink" Target="https://drive.google.com/drive/u/1/folders/1oaZk0Z3dkgFd479qe6MOzUjxJlR33eXI" TargetMode="External"/><Relationship Id="rId210" Type="http://schemas.openxmlformats.org/officeDocument/2006/relationships/hyperlink" Target="https://www.zotero.org/google-docs/?OGLU4L" TargetMode="External"/><Relationship Id="rId26" Type="http://schemas.openxmlformats.org/officeDocument/2006/relationships/hyperlink" Target="https://www.zotero.org/google-docs/?rKN9Jq" TargetMode="External"/><Relationship Id="rId231" Type="http://schemas.openxmlformats.org/officeDocument/2006/relationships/hyperlink" Target="https://www.zotero.org/google-docs/?OGLU4L" TargetMode="External"/><Relationship Id="rId252" Type="http://schemas.openxmlformats.org/officeDocument/2006/relationships/hyperlink" Target="https://www.zotero.org/google-docs/?OGLU4L" TargetMode="External"/><Relationship Id="rId273" Type="http://schemas.openxmlformats.org/officeDocument/2006/relationships/header" Target="header3.xml"/><Relationship Id="rId294" Type="http://schemas.openxmlformats.org/officeDocument/2006/relationships/image" Target="media/image17.png"/><Relationship Id="rId47" Type="http://schemas.openxmlformats.org/officeDocument/2006/relationships/hyperlink" Target="https://www.zotero.org/google-docs/?FRemAK" TargetMode="External"/><Relationship Id="rId68" Type="http://schemas.openxmlformats.org/officeDocument/2006/relationships/hyperlink" Target="https://www.zotero.org/google-docs/?uSs1o1" TargetMode="External"/><Relationship Id="rId89" Type="http://schemas.openxmlformats.org/officeDocument/2006/relationships/hyperlink" Target="https://www.zotero.org/google-docs/?TRQlo8" TargetMode="External"/><Relationship Id="rId112" Type="http://schemas.openxmlformats.org/officeDocument/2006/relationships/hyperlink" Target="https://www.zotero.org/google-docs/?1avbJi" TargetMode="External"/><Relationship Id="rId133" Type="http://schemas.openxmlformats.org/officeDocument/2006/relationships/hyperlink" Target="https://www.zotero.org/google-docs/?jE6uv4" TargetMode="External"/><Relationship Id="rId154" Type="http://schemas.openxmlformats.org/officeDocument/2006/relationships/hyperlink" Target="https://www.zotero.org/google-docs/?OGLU4L" TargetMode="External"/><Relationship Id="rId175" Type="http://schemas.openxmlformats.org/officeDocument/2006/relationships/hyperlink" Target="https://www.zotero.org/google-docs/?OGLU4L" TargetMode="External"/><Relationship Id="rId196" Type="http://schemas.openxmlformats.org/officeDocument/2006/relationships/hyperlink" Target="https://www.zotero.org/google-docs/?OGLU4L" TargetMode="External"/><Relationship Id="rId200" Type="http://schemas.openxmlformats.org/officeDocument/2006/relationships/hyperlink" Target="https://www.zotero.org/google-docs/?OGLU4L" TargetMode="External"/><Relationship Id="rId16" Type="http://schemas.openxmlformats.org/officeDocument/2006/relationships/hyperlink" Target="https://www.zotero.org/google-docs/?OCTRGK" TargetMode="External"/><Relationship Id="rId221" Type="http://schemas.openxmlformats.org/officeDocument/2006/relationships/hyperlink" Target="https://www.zotero.org/google-docs/?OGLU4L" TargetMode="External"/><Relationship Id="rId242" Type="http://schemas.openxmlformats.org/officeDocument/2006/relationships/hyperlink" Target="https://www.zotero.org/google-docs/?OGLU4L" TargetMode="External"/><Relationship Id="rId263" Type="http://schemas.openxmlformats.org/officeDocument/2006/relationships/hyperlink" Target="https://www.zotero.org/google-docs/?OGLU4L" TargetMode="External"/><Relationship Id="rId284" Type="http://schemas.openxmlformats.org/officeDocument/2006/relationships/image" Target="media/image9.png"/><Relationship Id="rId37" Type="http://schemas.openxmlformats.org/officeDocument/2006/relationships/hyperlink" Target="https://www.zotero.org/google-docs/?uM4dhY" TargetMode="External"/><Relationship Id="rId58" Type="http://schemas.openxmlformats.org/officeDocument/2006/relationships/hyperlink" Target="https://www.zotero.org/google-docs/?wdaPrK" TargetMode="External"/><Relationship Id="rId79" Type="http://schemas.openxmlformats.org/officeDocument/2006/relationships/hyperlink" Target="https://www.zotero.org/google-docs/?hSgIlE" TargetMode="External"/><Relationship Id="rId102" Type="http://schemas.openxmlformats.org/officeDocument/2006/relationships/hyperlink" Target="https://www.zotero.org/google-docs/?bVhSCz" TargetMode="External"/><Relationship Id="rId123" Type="http://schemas.openxmlformats.org/officeDocument/2006/relationships/hyperlink" Target="https://www.zotero.org/google-docs/?beeVgW" TargetMode="External"/><Relationship Id="rId144" Type="http://schemas.openxmlformats.org/officeDocument/2006/relationships/hyperlink" Target="https://www.zotero.org/google-docs/?lionQw" TargetMode="External"/><Relationship Id="rId90" Type="http://schemas.openxmlformats.org/officeDocument/2006/relationships/hyperlink" Target="https://www.zotero.org/google-docs/?WOYRdJ" TargetMode="External"/><Relationship Id="rId165" Type="http://schemas.openxmlformats.org/officeDocument/2006/relationships/hyperlink" Target="https://www.zotero.org/google-docs/?OGLU4L" TargetMode="External"/><Relationship Id="rId186" Type="http://schemas.openxmlformats.org/officeDocument/2006/relationships/hyperlink" Target="https://www.zotero.org/google-docs/?OGLU4L" TargetMode="External"/><Relationship Id="rId211" Type="http://schemas.openxmlformats.org/officeDocument/2006/relationships/hyperlink" Target="https://www.zotero.org/google-docs/?OGLU4L" TargetMode="External"/><Relationship Id="rId232" Type="http://schemas.openxmlformats.org/officeDocument/2006/relationships/hyperlink" Target="https://www.zotero.org/google-docs/?OGLU4L" TargetMode="External"/><Relationship Id="rId253" Type="http://schemas.openxmlformats.org/officeDocument/2006/relationships/hyperlink" Target="https://www.zotero.org/google-docs/?OGLU4L" TargetMode="External"/><Relationship Id="rId274" Type="http://schemas.openxmlformats.org/officeDocument/2006/relationships/footer" Target="footer3.xml"/><Relationship Id="rId295" Type="http://schemas.openxmlformats.org/officeDocument/2006/relationships/image" Target="media/image18.png"/><Relationship Id="rId27" Type="http://schemas.openxmlformats.org/officeDocument/2006/relationships/hyperlink" Target="https://www.zotero.org/google-docs/?1pqK14" TargetMode="External"/><Relationship Id="rId48" Type="http://schemas.openxmlformats.org/officeDocument/2006/relationships/hyperlink" Target="https://www.zotero.org/google-docs/?E6G7Rl" TargetMode="External"/><Relationship Id="rId69" Type="http://schemas.openxmlformats.org/officeDocument/2006/relationships/hyperlink" Target="https://www.zotero.org/google-docs/?RUn34N" TargetMode="External"/><Relationship Id="rId113" Type="http://schemas.openxmlformats.org/officeDocument/2006/relationships/hyperlink" Target="https://www.zotero.org/google-docs/?OStdEx" TargetMode="External"/><Relationship Id="rId134" Type="http://schemas.openxmlformats.org/officeDocument/2006/relationships/hyperlink" Target="https://www.zotero.org/google-docs/?8Qpq29" TargetMode="External"/><Relationship Id="rId80" Type="http://schemas.openxmlformats.org/officeDocument/2006/relationships/hyperlink" Target="https://www.zotero.org/google-docs/?l6DBRp" TargetMode="External"/><Relationship Id="rId155" Type="http://schemas.openxmlformats.org/officeDocument/2006/relationships/hyperlink" Target="https://www.zotero.org/google-docs/?OGLU4L" TargetMode="External"/><Relationship Id="rId176" Type="http://schemas.openxmlformats.org/officeDocument/2006/relationships/hyperlink" Target="https://www.zotero.org/google-docs/?OGLU4L" TargetMode="External"/><Relationship Id="rId197" Type="http://schemas.openxmlformats.org/officeDocument/2006/relationships/hyperlink" Target="https://www.zotero.org/google-docs/?OGLU4L" TargetMode="External"/><Relationship Id="rId201" Type="http://schemas.openxmlformats.org/officeDocument/2006/relationships/hyperlink" Target="https://www.zotero.org/google-docs/?OGLU4L" TargetMode="External"/><Relationship Id="rId222" Type="http://schemas.openxmlformats.org/officeDocument/2006/relationships/hyperlink" Target="https://www.zotero.org/google-docs/?OGLU4L" TargetMode="External"/><Relationship Id="rId243" Type="http://schemas.openxmlformats.org/officeDocument/2006/relationships/hyperlink" Target="https://www.zotero.org/google-docs/?OGLU4L" TargetMode="External"/><Relationship Id="rId264" Type="http://schemas.openxmlformats.org/officeDocument/2006/relationships/hyperlink" Target="https://www.zotero.org/google-docs/?OGLU4L" TargetMode="External"/><Relationship Id="rId285" Type="http://schemas.openxmlformats.org/officeDocument/2006/relationships/image" Target="media/image10.png"/><Relationship Id="rId17" Type="http://schemas.openxmlformats.org/officeDocument/2006/relationships/hyperlink" Target="https://www.zotero.org/google-docs/?IdHnoD" TargetMode="External"/><Relationship Id="rId38" Type="http://schemas.openxmlformats.org/officeDocument/2006/relationships/hyperlink" Target="https://www.zotero.org/google-docs/?mnkc9s" TargetMode="External"/><Relationship Id="rId59" Type="http://schemas.openxmlformats.org/officeDocument/2006/relationships/hyperlink" Target="https://www.zotero.org/google-docs/?K1tDXY" TargetMode="External"/><Relationship Id="rId103" Type="http://schemas.openxmlformats.org/officeDocument/2006/relationships/hyperlink" Target="https://www.zotero.org/google-docs/?QRNbXM" TargetMode="External"/><Relationship Id="rId124" Type="http://schemas.openxmlformats.org/officeDocument/2006/relationships/hyperlink" Target="https://www.zotero.org/google-docs/?nFnLUP" TargetMode="External"/><Relationship Id="rId70" Type="http://schemas.openxmlformats.org/officeDocument/2006/relationships/hyperlink" Target="https://www.zotero.org/google-docs/?gXXKVt" TargetMode="External"/><Relationship Id="rId91" Type="http://schemas.openxmlformats.org/officeDocument/2006/relationships/hyperlink" Target="https://www.zotero.org/google-docs/?goHmyr" TargetMode="External"/><Relationship Id="rId145" Type="http://schemas.openxmlformats.org/officeDocument/2006/relationships/hyperlink" Target="https://www.zotero.org/google-docs/?F42pmr" TargetMode="External"/><Relationship Id="rId166" Type="http://schemas.openxmlformats.org/officeDocument/2006/relationships/hyperlink" Target="https://www.zotero.org/google-docs/?OGLU4L" TargetMode="External"/><Relationship Id="rId187" Type="http://schemas.openxmlformats.org/officeDocument/2006/relationships/hyperlink" Target="https://www.zotero.org/google-docs/?OGLU4L" TargetMode="External"/><Relationship Id="rId1" Type="http://schemas.openxmlformats.org/officeDocument/2006/relationships/numbering" Target="numbering.xml"/><Relationship Id="rId212" Type="http://schemas.openxmlformats.org/officeDocument/2006/relationships/hyperlink" Target="https://www.zotero.org/google-docs/?OGLU4L" TargetMode="External"/><Relationship Id="rId233" Type="http://schemas.openxmlformats.org/officeDocument/2006/relationships/hyperlink" Target="https://www.zotero.org/google-docs/?OGLU4L" TargetMode="External"/><Relationship Id="rId254" Type="http://schemas.openxmlformats.org/officeDocument/2006/relationships/hyperlink" Target="https://www.zotero.org/google-docs/?OGLU4L" TargetMode="External"/><Relationship Id="rId28" Type="http://schemas.openxmlformats.org/officeDocument/2006/relationships/hyperlink" Target="https://www.zotero.org/google-docs/?xe89MO" TargetMode="External"/><Relationship Id="rId49" Type="http://schemas.openxmlformats.org/officeDocument/2006/relationships/hyperlink" Target="https://www.zotero.org/google-docs/?4DIMU9" TargetMode="External"/><Relationship Id="rId114" Type="http://schemas.openxmlformats.org/officeDocument/2006/relationships/hyperlink" Target="https://www.zotero.org/google-docs/?pSgFAa" TargetMode="External"/><Relationship Id="rId275" Type="http://schemas.openxmlformats.org/officeDocument/2006/relationships/hyperlink" Target="https://www.zotero.org/google-docs/?OGLU4L" TargetMode="External"/><Relationship Id="rId296" Type="http://schemas.openxmlformats.org/officeDocument/2006/relationships/image" Target="media/image19.png"/><Relationship Id="rId300" Type="http://schemas.openxmlformats.org/officeDocument/2006/relationships/hyperlink" Target="https://www.zotero.org/google-docs/?LKnXun" TargetMode="External"/><Relationship Id="rId60" Type="http://schemas.openxmlformats.org/officeDocument/2006/relationships/hyperlink" Target="https://www.zotero.org/google-docs/?s0SAFx" TargetMode="External"/><Relationship Id="rId81" Type="http://schemas.openxmlformats.org/officeDocument/2006/relationships/hyperlink" Target="https://www.zotero.org/google-docs/?k8a5dW" TargetMode="External"/><Relationship Id="rId135" Type="http://schemas.openxmlformats.org/officeDocument/2006/relationships/hyperlink" Target="https://www.zotero.org/google-docs/?JDmkbg" TargetMode="External"/><Relationship Id="rId156" Type="http://schemas.openxmlformats.org/officeDocument/2006/relationships/hyperlink" Target="https://www.zotero.org/google-docs/?OGLU4L" TargetMode="External"/><Relationship Id="rId177" Type="http://schemas.openxmlformats.org/officeDocument/2006/relationships/hyperlink" Target="https://www.zotero.org/google-docs/?OGLU4L" TargetMode="External"/><Relationship Id="rId198" Type="http://schemas.openxmlformats.org/officeDocument/2006/relationships/hyperlink" Target="https://www.zotero.org/google-docs/?OGLU4L" TargetMode="External"/><Relationship Id="rId202" Type="http://schemas.openxmlformats.org/officeDocument/2006/relationships/hyperlink" Target="https://www.zotero.org/google-docs/?OGLU4L" TargetMode="External"/><Relationship Id="rId223" Type="http://schemas.openxmlformats.org/officeDocument/2006/relationships/hyperlink" Target="https://www.zotero.org/google-docs/?OGLU4L" TargetMode="External"/><Relationship Id="rId244" Type="http://schemas.openxmlformats.org/officeDocument/2006/relationships/hyperlink" Target="https://www.zotero.org/google-docs/?OGLU4L" TargetMode="External"/><Relationship Id="rId18" Type="http://schemas.openxmlformats.org/officeDocument/2006/relationships/hyperlink" Target="https://www.zotero.org/google-docs/?7cV471" TargetMode="External"/><Relationship Id="rId39" Type="http://schemas.openxmlformats.org/officeDocument/2006/relationships/hyperlink" Target="https://www.zotero.org/google-docs/?xwbf99" TargetMode="External"/><Relationship Id="rId265" Type="http://schemas.openxmlformats.org/officeDocument/2006/relationships/hyperlink" Target="https://www.zotero.org/google-docs/?OGLU4L" TargetMode="External"/><Relationship Id="rId286" Type="http://schemas.openxmlformats.org/officeDocument/2006/relationships/image" Target="media/image11.png"/><Relationship Id="rId50" Type="http://schemas.openxmlformats.org/officeDocument/2006/relationships/hyperlink" Target="https://www.zotero.org/google-docs/?T4bV5k" TargetMode="External"/><Relationship Id="rId104" Type="http://schemas.openxmlformats.org/officeDocument/2006/relationships/hyperlink" Target="https://www.zotero.org/google-docs/?mrshar" TargetMode="External"/><Relationship Id="rId125" Type="http://schemas.openxmlformats.org/officeDocument/2006/relationships/hyperlink" Target="https://www.zotero.org/google-docs/?CHWiVe" TargetMode="External"/><Relationship Id="rId146" Type="http://schemas.openxmlformats.org/officeDocument/2006/relationships/hyperlink" Target="https://www.zotero.org/google-docs/?mYlaxV" TargetMode="External"/><Relationship Id="rId167" Type="http://schemas.openxmlformats.org/officeDocument/2006/relationships/hyperlink" Target="https://www.zotero.org/google-docs/?OGLU4L" TargetMode="External"/><Relationship Id="rId188" Type="http://schemas.openxmlformats.org/officeDocument/2006/relationships/hyperlink" Target="https://www.zotero.org/google-docs/?OGLU4L" TargetMode="External"/><Relationship Id="rId71" Type="http://schemas.openxmlformats.org/officeDocument/2006/relationships/hyperlink" Target="https://www.zotero.org/google-docs/?Qeja6j" TargetMode="External"/><Relationship Id="rId92" Type="http://schemas.openxmlformats.org/officeDocument/2006/relationships/hyperlink" Target="https://www.zotero.org/google-docs/?avp6eE" TargetMode="External"/><Relationship Id="rId213" Type="http://schemas.openxmlformats.org/officeDocument/2006/relationships/hyperlink" Target="https://www.zotero.org/google-docs/?OGLU4L" TargetMode="External"/><Relationship Id="rId234" Type="http://schemas.openxmlformats.org/officeDocument/2006/relationships/hyperlink" Target="https://www.zotero.org/google-docs/?OGLU4L" TargetMode="External"/><Relationship Id="rId2" Type="http://schemas.openxmlformats.org/officeDocument/2006/relationships/styles" Target="styles.xml"/><Relationship Id="rId29" Type="http://schemas.openxmlformats.org/officeDocument/2006/relationships/hyperlink" Target="https://www.zotero.org/google-docs/?CDQVUG" TargetMode="External"/><Relationship Id="rId255" Type="http://schemas.openxmlformats.org/officeDocument/2006/relationships/hyperlink" Target="https://www.zotero.org/google-docs/?OGLU4L" TargetMode="External"/><Relationship Id="rId276" Type="http://schemas.openxmlformats.org/officeDocument/2006/relationships/image" Target="media/image1.png"/><Relationship Id="rId297" Type="http://schemas.microsoft.com/office/2018/08/relationships/commentsExtensible" Target="commentsExtensible.xml"/><Relationship Id="rId40" Type="http://schemas.openxmlformats.org/officeDocument/2006/relationships/hyperlink" Target="https://www.zotero.org/google-docs/?jqhMMZ" TargetMode="External"/><Relationship Id="rId115" Type="http://schemas.openxmlformats.org/officeDocument/2006/relationships/hyperlink" Target="https://www.zotero.org/google-docs/?KwyWVE" TargetMode="External"/><Relationship Id="rId136" Type="http://schemas.openxmlformats.org/officeDocument/2006/relationships/hyperlink" Target="https://www.zotero.org/google-docs/?M35Ljx" TargetMode="External"/><Relationship Id="rId157" Type="http://schemas.openxmlformats.org/officeDocument/2006/relationships/hyperlink" Target="https://www.zotero.org/google-docs/?OGLU4L" TargetMode="External"/><Relationship Id="rId178" Type="http://schemas.openxmlformats.org/officeDocument/2006/relationships/hyperlink" Target="https://www.zotero.org/google-docs/?OGLU4L" TargetMode="External"/><Relationship Id="rId301" Type="http://schemas.openxmlformats.org/officeDocument/2006/relationships/hyperlink" Target="https://www.zotero.org/google-docs/?nAO6DE" TargetMode="External"/><Relationship Id="rId61" Type="http://schemas.openxmlformats.org/officeDocument/2006/relationships/hyperlink" Target="https://www.zotero.org/google-docs/?Hq4F1N" TargetMode="External"/><Relationship Id="rId82" Type="http://schemas.openxmlformats.org/officeDocument/2006/relationships/hyperlink" Target="https://www.zotero.org/google-docs/?2uCKU2" TargetMode="External"/><Relationship Id="rId199" Type="http://schemas.openxmlformats.org/officeDocument/2006/relationships/hyperlink" Target="https://www.zotero.org/google-docs/?OGLU4L" TargetMode="External"/><Relationship Id="rId203" Type="http://schemas.openxmlformats.org/officeDocument/2006/relationships/hyperlink" Target="https://www.zotero.org/google-docs/?OGLU4L" TargetMode="External"/><Relationship Id="rId19" Type="http://schemas.openxmlformats.org/officeDocument/2006/relationships/hyperlink" Target="https://www.zotero.org/google-docs/?qvQztM" TargetMode="External"/><Relationship Id="rId224" Type="http://schemas.openxmlformats.org/officeDocument/2006/relationships/hyperlink" Target="https://www.zotero.org/google-docs/?OGLU4L" TargetMode="External"/><Relationship Id="rId245" Type="http://schemas.openxmlformats.org/officeDocument/2006/relationships/hyperlink" Target="https://www.zotero.org/google-docs/?OGLU4L" TargetMode="External"/><Relationship Id="rId266" Type="http://schemas.openxmlformats.org/officeDocument/2006/relationships/hyperlink" Target="https://www.zotero.org/google-docs/?OGLU4L" TargetMode="External"/><Relationship Id="rId287" Type="http://schemas.openxmlformats.org/officeDocument/2006/relationships/image" Target="media/image12.png"/><Relationship Id="rId30" Type="http://schemas.openxmlformats.org/officeDocument/2006/relationships/comments" Target="comments.xml"/><Relationship Id="rId105" Type="http://schemas.openxmlformats.org/officeDocument/2006/relationships/hyperlink" Target="https://www.zotero.org/google-docs/?mrshar" TargetMode="External"/><Relationship Id="rId126" Type="http://schemas.openxmlformats.org/officeDocument/2006/relationships/hyperlink" Target="https://www.zotero.org/google-docs/?Gg6h6n" TargetMode="External"/><Relationship Id="rId147" Type="http://schemas.openxmlformats.org/officeDocument/2006/relationships/hyperlink" Target="https://www.zotero.org/google-docs/?5j0Gj9" TargetMode="External"/><Relationship Id="rId168" Type="http://schemas.openxmlformats.org/officeDocument/2006/relationships/hyperlink" Target="https://www.zotero.org/google-docs/?OGLU4L" TargetMode="External"/><Relationship Id="rId51" Type="http://schemas.openxmlformats.org/officeDocument/2006/relationships/hyperlink" Target="https://www.zotero.org/google-docs/?m4ZCpz" TargetMode="External"/><Relationship Id="rId72" Type="http://schemas.openxmlformats.org/officeDocument/2006/relationships/hyperlink" Target="https://www.zotero.org/google-docs/?MJWxn4" TargetMode="External"/><Relationship Id="rId93" Type="http://schemas.openxmlformats.org/officeDocument/2006/relationships/hyperlink" Target="https://www.zotero.org/google-docs/?wEN7Dd" TargetMode="External"/><Relationship Id="rId189" Type="http://schemas.openxmlformats.org/officeDocument/2006/relationships/hyperlink" Target="https://www.zotero.org/google-docs/?OGLU4L" TargetMode="External"/><Relationship Id="rId3" Type="http://schemas.openxmlformats.org/officeDocument/2006/relationships/settings" Target="settings.xml"/><Relationship Id="rId214" Type="http://schemas.openxmlformats.org/officeDocument/2006/relationships/hyperlink" Target="https://www.zotero.org/google-docs/?OGLU4L" TargetMode="External"/><Relationship Id="rId235" Type="http://schemas.openxmlformats.org/officeDocument/2006/relationships/hyperlink" Target="https://www.zotero.org/google-docs/?OGLU4L" TargetMode="External"/><Relationship Id="rId256" Type="http://schemas.openxmlformats.org/officeDocument/2006/relationships/hyperlink" Target="https://www.zotero.org/google-docs/?OGLU4L" TargetMode="External"/><Relationship Id="rId277" Type="http://schemas.openxmlformats.org/officeDocument/2006/relationships/image" Target="media/image2.png"/><Relationship Id="rId298" Type="http://schemas.openxmlformats.org/officeDocument/2006/relationships/image" Target="media/image20.png"/><Relationship Id="rId116" Type="http://schemas.openxmlformats.org/officeDocument/2006/relationships/hyperlink" Target="https://www.zotero.org/google-docs/?Iyq6nB" TargetMode="External"/><Relationship Id="rId137" Type="http://schemas.openxmlformats.org/officeDocument/2006/relationships/hyperlink" Target="https://www.zotero.org/google-docs/?jfsKCK" TargetMode="External"/><Relationship Id="rId158" Type="http://schemas.openxmlformats.org/officeDocument/2006/relationships/hyperlink" Target="https://www.zotero.org/google-docs/?OGLU4L" TargetMode="External"/><Relationship Id="rId302" Type="http://schemas.openxmlformats.org/officeDocument/2006/relationships/fontTable" Target="fontTable.xml"/><Relationship Id="rId20" Type="http://schemas.openxmlformats.org/officeDocument/2006/relationships/hyperlink" Target="https://www.zotero.org/google-docs/?StJVRV" TargetMode="External"/><Relationship Id="rId41" Type="http://schemas.openxmlformats.org/officeDocument/2006/relationships/hyperlink" Target="https://www.zotero.org/google-docs/?fGVMsr" TargetMode="External"/><Relationship Id="rId62" Type="http://schemas.openxmlformats.org/officeDocument/2006/relationships/hyperlink" Target="https://www.zotero.org/google-docs/?bwVhd1" TargetMode="External"/><Relationship Id="rId83" Type="http://schemas.openxmlformats.org/officeDocument/2006/relationships/hyperlink" Target="https://www.zotero.org/google-docs/?yvephG" TargetMode="External"/><Relationship Id="rId179" Type="http://schemas.openxmlformats.org/officeDocument/2006/relationships/hyperlink" Target="https://www.zotero.org/google-docs/?OGLU4L" TargetMode="External"/><Relationship Id="rId190" Type="http://schemas.openxmlformats.org/officeDocument/2006/relationships/hyperlink" Target="https://www.zotero.org/google-docs/?OGLU4L" TargetMode="External"/><Relationship Id="rId204" Type="http://schemas.openxmlformats.org/officeDocument/2006/relationships/hyperlink" Target="https://www.zotero.org/google-docs/?OGLU4L" TargetMode="External"/><Relationship Id="rId225" Type="http://schemas.openxmlformats.org/officeDocument/2006/relationships/hyperlink" Target="https://www.zotero.org/google-docs/?OGLU4L" TargetMode="External"/><Relationship Id="rId246" Type="http://schemas.openxmlformats.org/officeDocument/2006/relationships/hyperlink" Target="https://www.zotero.org/google-docs/?OGLU4L" TargetMode="External"/><Relationship Id="rId267" Type="http://schemas.openxmlformats.org/officeDocument/2006/relationships/hyperlink" Target="https://www.zotero.org/google-docs/?OGLU4L" TargetMode="External"/><Relationship Id="rId288" Type="http://schemas.openxmlformats.org/officeDocument/2006/relationships/hyperlink" Target="https://www.zotero.org/google-docs/?z2z0r6" TargetMode="External"/><Relationship Id="rId106" Type="http://schemas.openxmlformats.org/officeDocument/2006/relationships/hyperlink" Target="https://www.zotero.org/google-docs/?8tR8Du" TargetMode="External"/><Relationship Id="rId127" Type="http://schemas.openxmlformats.org/officeDocument/2006/relationships/hyperlink" Target="https://www.zotero.org/google-docs/?QiTnQE" TargetMode="External"/><Relationship Id="rId10" Type="http://schemas.openxmlformats.org/officeDocument/2006/relationships/hyperlink" Target="https://docs.google.com/document/d/1BIoVDlmriQVgeHpvDG4KFdsauJexlAOzRBHHfXbYrtc/edit?tab=t.0" TargetMode="External"/><Relationship Id="rId31" Type="http://schemas.microsoft.com/office/2011/relationships/commentsExtended" Target="commentsExtended.xml"/><Relationship Id="rId52" Type="http://schemas.openxmlformats.org/officeDocument/2006/relationships/hyperlink" Target="https://www.zotero.org/google-docs/?uZsR5B" TargetMode="External"/><Relationship Id="rId73" Type="http://schemas.openxmlformats.org/officeDocument/2006/relationships/hyperlink" Target="https://www.zotero.org/google-docs/?2fDAje" TargetMode="External"/><Relationship Id="rId94" Type="http://schemas.openxmlformats.org/officeDocument/2006/relationships/hyperlink" Target="https://www.zotero.org/google-docs/?CSEnyj" TargetMode="External"/><Relationship Id="rId148" Type="http://schemas.openxmlformats.org/officeDocument/2006/relationships/hyperlink" Target="https://www.zotero.org/google-docs/?zoOrJk" TargetMode="External"/><Relationship Id="rId169" Type="http://schemas.openxmlformats.org/officeDocument/2006/relationships/hyperlink" Target="https://www.zotero.org/google-docs/?OGLU4L" TargetMode="External"/><Relationship Id="rId4" Type="http://schemas.openxmlformats.org/officeDocument/2006/relationships/webSettings" Target="webSettings.xml"/><Relationship Id="rId180" Type="http://schemas.openxmlformats.org/officeDocument/2006/relationships/hyperlink" Target="https://www.zotero.org/google-docs/?OGLU4L" TargetMode="External"/><Relationship Id="rId215" Type="http://schemas.openxmlformats.org/officeDocument/2006/relationships/hyperlink" Target="https://www.zotero.org/google-docs/?OGLU4L" TargetMode="External"/><Relationship Id="rId236" Type="http://schemas.openxmlformats.org/officeDocument/2006/relationships/hyperlink" Target="https://www.zotero.org/google-docs/?OGLU4L" TargetMode="External"/><Relationship Id="rId257" Type="http://schemas.openxmlformats.org/officeDocument/2006/relationships/hyperlink" Target="https://www.zotero.org/google-docs/?OGLU4L" TargetMode="External"/><Relationship Id="rId278" Type="http://schemas.openxmlformats.org/officeDocument/2006/relationships/image" Target="media/image3.png"/><Relationship Id="rId303" Type="http://schemas.microsoft.com/office/2011/relationships/people" Target="people.xml"/><Relationship Id="rId42" Type="http://schemas.openxmlformats.org/officeDocument/2006/relationships/hyperlink" Target="https://www.zotero.org/google-docs/?88lq1U" TargetMode="External"/><Relationship Id="rId84" Type="http://schemas.openxmlformats.org/officeDocument/2006/relationships/hyperlink" Target="https://www.zotero.org/google-docs/?eGB1ST" TargetMode="External"/><Relationship Id="rId138" Type="http://schemas.openxmlformats.org/officeDocument/2006/relationships/hyperlink" Target="https://www.zotero.org/google-docs/?ys0w9w" TargetMode="External"/><Relationship Id="rId191" Type="http://schemas.openxmlformats.org/officeDocument/2006/relationships/hyperlink" Target="https://www.zotero.org/google-docs/?OGLU4L" TargetMode="External"/><Relationship Id="rId205" Type="http://schemas.openxmlformats.org/officeDocument/2006/relationships/hyperlink" Target="https://www.zotero.org/google-docs/?OGLU4L" TargetMode="External"/><Relationship Id="rId247" Type="http://schemas.openxmlformats.org/officeDocument/2006/relationships/hyperlink" Target="https://www.zotero.org/google-docs/?OGLU4L" TargetMode="External"/><Relationship Id="rId107" Type="http://schemas.openxmlformats.org/officeDocument/2006/relationships/hyperlink" Target="https://www.zotero.org/google-docs/?fi5PIO" TargetMode="External"/><Relationship Id="rId289" Type="http://schemas.openxmlformats.org/officeDocument/2006/relationships/image" Target="media/image13.png"/><Relationship Id="rId11" Type="http://schemas.openxmlformats.org/officeDocument/2006/relationships/hyperlink" Target="https://www.webofscience.com/wos/woscc/summary/d347e12f-f4bf-45fc-8c6b-b1243b039d28-011949e01c/relevance/1" TargetMode="External"/><Relationship Id="rId53" Type="http://schemas.openxmlformats.org/officeDocument/2006/relationships/hyperlink" Target="https://www.zotero.org/google-docs/?ERa6to" TargetMode="External"/><Relationship Id="rId149" Type="http://schemas.openxmlformats.org/officeDocument/2006/relationships/hyperlink" Target="https://www.zotero.org/google-docs/?Pm9Qh5" TargetMode="External"/><Relationship Id="rId95" Type="http://schemas.openxmlformats.org/officeDocument/2006/relationships/hyperlink" Target="https://www.zotero.org/google-docs/?6OqyJQ" TargetMode="External"/><Relationship Id="rId160" Type="http://schemas.openxmlformats.org/officeDocument/2006/relationships/hyperlink" Target="https://www.zotero.org/google-docs/?OGLU4L" TargetMode="External"/><Relationship Id="rId216" Type="http://schemas.openxmlformats.org/officeDocument/2006/relationships/hyperlink" Target="https://www.zotero.org/google-docs/?OGLU4L" TargetMode="External"/><Relationship Id="rId258" Type="http://schemas.openxmlformats.org/officeDocument/2006/relationships/hyperlink" Target="https://www.zotero.org/google-docs/?OGLU4L" TargetMode="External"/><Relationship Id="rId22" Type="http://schemas.openxmlformats.org/officeDocument/2006/relationships/hyperlink" Target="https://www.zotero.org/google-docs/?Vu7GJk" TargetMode="External"/><Relationship Id="rId64" Type="http://schemas.openxmlformats.org/officeDocument/2006/relationships/hyperlink" Target="https://www.zotero.org/google-docs/?deFOvd" TargetMode="External"/><Relationship Id="rId118" Type="http://schemas.openxmlformats.org/officeDocument/2006/relationships/hyperlink" Target="https://www.zotero.org/google-docs/?j6d8bN" TargetMode="External"/><Relationship Id="rId171" Type="http://schemas.openxmlformats.org/officeDocument/2006/relationships/hyperlink" Target="https://www.zotero.org/google-docs/?OGLU4L" TargetMode="External"/><Relationship Id="rId227" Type="http://schemas.openxmlformats.org/officeDocument/2006/relationships/hyperlink" Target="https://www.zotero.org/google-docs/?OGLU4L" TargetMode="External"/><Relationship Id="rId269" Type="http://schemas.openxmlformats.org/officeDocument/2006/relationships/header" Target="header1.xml"/><Relationship Id="rId33" Type="http://schemas.openxmlformats.org/officeDocument/2006/relationships/hyperlink" Target="https://www.zotero.org/google-docs/?Bw1TIa" TargetMode="External"/><Relationship Id="rId129" Type="http://schemas.openxmlformats.org/officeDocument/2006/relationships/hyperlink" Target="https://www.zotero.org/google-docs/?IrG6X3" TargetMode="External"/><Relationship Id="rId280" Type="http://schemas.openxmlformats.org/officeDocument/2006/relationships/image" Target="media/image5.png"/><Relationship Id="rId75" Type="http://schemas.openxmlformats.org/officeDocument/2006/relationships/hyperlink" Target="https://www.zotero.org/google-docs/?L1sJdX" TargetMode="External"/><Relationship Id="rId140" Type="http://schemas.openxmlformats.org/officeDocument/2006/relationships/hyperlink" Target="https://www.zotero.org/google-docs/?N16bEa" TargetMode="External"/><Relationship Id="rId182" Type="http://schemas.openxmlformats.org/officeDocument/2006/relationships/hyperlink" Target="https://www.zotero.org/google-docs/?OGLU4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TotalTime>
  <Pages>59</Pages>
  <Words>22169</Words>
  <Characters>126365</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37</cp:revision>
  <dcterms:created xsi:type="dcterms:W3CDTF">2025-12-11T05:25:00Z</dcterms:created>
  <dcterms:modified xsi:type="dcterms:W3CDTF">2025-12-12T16:22:00Z</dcterms:modified>
</cp:coreProperties>
</file>